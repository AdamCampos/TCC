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1CAA" w:rsidRPr="00FE59AD" w:rsidRDefault="00B81CAA" w:rsidP="00FB4C4E">
      <w:pPr>
        <w:ind w:firstLine="0"/>
        <w:jc w:val="center"/>
      </w:pPr>
      <w:r w:rsidRPr="00FE59AD">
        <w:t>FUNDAÇÃO OSWALDO ARANHA</w:t>
      </w:r>
    </w:p>
    <w:p w:rsidR="00B81CAA" w:rsidRPr="00FE59AD" w:rsidRDefault="00B81CAA" w:rsidP="00FB4C4E">
      <w:pPr>
        <w:ind w:firstLine="0"/>
        <w:jc w:val="center"/>
      </w:pPr>
      <w:r w:rsidRPr="00FE59AD">
        <w:t>CENTRO UNIVERSITÁRIO DE VOLTA REDONDA</w:t>
      </w:r>
    </w:p>
    <w:p w:rsidR="00B81CAA" w:rsidRPr="00FE59AD" w:rsidRDefault="00B81CAA" w:rsidP="00FB4C4E">
      <w:pPr>
        <w:ind w:firstLine="0"/>
        <w:jc w:val="center"/>
      </w:pPr>
      <w:r w:rsidRPr="00FE59AD">
        <w:t>CURSO DE GRADUAÇÃO EM ENGENHARIA ELÉTRICA</w:t>
      </w:r>
    </w:p>
    <w:p w:rsidR="00B81CAA" w:rsidRPr="00FE59AD" w:rsidRDefault="00B81CAA" w:rsidP="00FB4C4E">
      <w:pPr>
        <w:ind w:firstLine="0"/>
        <w:jc w:val="center"/>
      </w:pPr>
      <w:r w:rsidRPr="00FE59AD">
        <w:t xml:space="preserve">TRABALHO DE </w:t>
      </w:r>
      <w:r>
        <w:t>CONCLUSÃO DE CURSO</w:t>
      </w:r>
    </w:p>
    <w:p w:rsidR="0009147F" w:rsidRDefault="0009147F"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4513DE" w:rsidRDefault="004513DE" w:rsidP="003B68F7">
      <w:pPr>
        <w:autoSpaceDE w:val="0"/>
        <w:autoSpaceDN w:val="0"/>
        <w:adjustRightInd w:val="0"/>
        <w:jc w:val="center"/>
        <w:rPr>
          <w:rFonts w:cs="Arial"/>
          <w:b/>
          <w:bCs/>
          <w:szCs w:val="24"/>
        </w:rPr>
      </w:pP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bCs/>
          <w:szCs w:val="24"/>
        </w:rPr>
        <w:t>ADAMSON CAMPOS SILVA</w:t>
      </w:r>
    </w:p>
    <w:p w:rsidR="0009147F" w:rsidRPr="007F79BD" w:rsidRDefault="0009147F" w:rsidP="00FB4C4E">
      <w:pPr>
        <w:pStyle w:val="PargrafodaLista"/>
        <w:autoSpaceDE w:val="0"/>
        <w:autoSpaceDN w:val="0"/>
        <w:adjustRightInd w:val="0"/>
        <w:ind w:left="0" w:firstLine="0"/>
        <w:jc w:val="center"/>
        <w:rPr>
          <w:rFonts w:cs="Arial"/>
          <w:b/>
          <w:szCs w:val="24"/>
        </w:rPr>
      </w:pPr>
      <w:r w:rsidRPr="007F79BD">
        <w:rPr>
          <w:rFonts w:cs="Arial"/>
          <w:b/>
          <w:szCs w:val="24"/>
        </w:rPr>
        <w:t>DANIELE NONATO DA SILVA PAULINO</w:t>
      </w:r>
    </w:p>
    <w:p w:rsidR="0009147F" w:rsidRPr="007F79BD" w:rsidRDefault="0009147F" w:rsidP="00FB4C4E">
      <w:pPr>
        <w:pStyle w:val="PargrafodaLista"/>
        <w:tabs>
          <w:tab w:val="left" w:pos="0"/>
        </w:tabs>
        <w:autoSpaceDE w:val="0"/>
        <w:autoSpaceDN w:val="0"/>
        <w:adjustRightInd w:val="0"/>
        <w:ind w:left="0" w:firstLine="0"/>
        <w:jc w:val="center"/>
        <w:rPr>
          <w:rFonts w:cs="Arial"/>
          <w:b/>
          <w:szCs w:val="24"/>
        </w:rPr>
      </w:pPr>
      <w:r w:rsidRPr="007F79BD">
        <w:rPr>
          <w:rFonts w:cs="Arial"/>
          <w:b/>
          <w:szCs w:val="24"/>
        </w:rPr>
        <w:t>LEANDRO BRAZ DE SOUSA</w:t>
      </w:r>
    </w:p>
    <w:p w:rsidR="0009147F" w:rsidRPr="007F79BD" w:rsidRDefault="0009147F" w:rsidP="00FB4C4E">
      <w:pPr>
        <w:pStyle w:val="PargrafodaLista"/>
        <w:autoSpaceDE w:val="0"/>
        <w:autoSpaceDN w:val="0"/>
        <w:adjustRightInd w:val="0"/>
        <w:ind w:left="0" w:firstLine="0"/>
        <w:jc w:val="center"/>
        <w:rPr>
          <w:rFonts w:cs="Arial"/>
          <w:b/>
          <w:bCs/>
          <w:szCs w:val="24"/>
        </w:rPr>
      </w:pPr>
      <w:r w:rsidRPr="007F79BD">
        <w:rPr>
          <w:rFonts w:cs="Arial"/>
          <w:b/>
          <w:szCs w:val="24"/>
        </w:rPr>
        <w:t>NILSON RICARDO SANTIAGO PEREIRA</w:t>
      </w:r>
    </w:p>
    <w:p w:rsidR="0009147F" w:rsidRDefault="0009147F" w:rsidP="00AE22D9">
      <w:pPr>
        <w:tabs>
          <w:tab w:val="left" w:pos="6095"/>
        </w:tabs>
        <w:autoSpaceDE w:val="0"/>
        <w:autoSpaceDN w:val="0"/>
        <w:adjustRightInd w:val="0"/>
        <w:jc w:val="center"/>
        <w:rPr>
          <w:rFonts w:cs="Arial"/>
          <w:b/>
          <w:bCs/>
          <w:szCs w:val="24"/>
        </w:rPr>
      </w:pPr>
    </w:p>
    <w:p w:rsidR="004513DE" w:rsidRDefault="004513DE" w:rsidP="00AE22D9">
      <w:pPr>
        <w:tabs>
          <w:tab w:val="left" w:pos="6095"/>
        </w:tabs>
        <w:autoSpaceDE w:val="0"/>
        <w:autoSpaceDN w:val="0"/>
        <w:adjustRightInd w:val="0"/>
        <w:jc w:val="center"/>
        <w:rPr>
          <w:rFonts w:cs="Arial"/>
          <w:b/>
          <w:bCs/>
          <w:szCs w:val="24"/>
        </w:rPr>
      </w:pPr>
    </w:p>
    <w:p w:rsidR="004513DE" w:rsidRPr="0073067C" w:rsidRDefault="004513DE" w:rsidP="00AE22D9">
      <w:pPr>
        <w:tabs>
          <w:tab w:val="left" w:pos="6095"/>
        </w:tabs>
        <w:autoSpaceDE w:val="0"/>
        <w:autoSpaceDN w:val="0"/>
        <w:adjustRightInd w:val="0"/>
        <w:jc w:val="center"/>
        <w:rPr>
          <w:rFonts w:cs="Arial"/>
          <w:b/>
          <w:bCs/>
          <w:szCs w:val="24"/>
        </w:rPr>
      </w:pPr>
    </w:p>
    <w:p w:rsidR="0009147F" w:rsidRPr="0073067C" w:rsidRDefault="0009147F" w:rsidP="003B68F7">
      <w:pPr>
        <w:autoSpaceDE w:val="0"/>
        <w:autoSpaceDN w:val="0"/>
        <w:adjustRightInd w:val="0"/>
        <w:jc w:val="center"/>
        <w:rPr>
          <w:rFonts w:cs="Arial"/>
          <w:b/>
          <w:bCs/>
          <w:szCs w:val="24"/>
        </w:rPr>
      </w:pPr>
    </w:p>
    <w:p w:rsidR="0009147F" w:rsidRPr="0073067C" w:rsidRDefault="0009147F"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w:t>
      </w:r>
      <w:r w:rsidR="00D90251">
        <w:rPr>
          <w:rFonts w:cs="Arial"/>
          <w:b/>
          <w:bCs/>
          <w:sz w:val="28"/>
          <w:szCs w:val="28"/>
        </w:rPr>
        <w:t>PESSOAS COM DEFICIÊNCIAS</w:t>
      </w:r>
      <w:r>
        <w:rPr>
          <w:rFonts w:cs="Arial"/>
          <w:b/>
          <w:bCs/>
          <w:sz w:val="28"/>
          <w:szCs w:val="28"/>
        </w:rPr>
        <w:t xml:space="preserve"> E </w:t>
      </w:r>
      <w:r w:rsidR="00EA0354">
        <w:rPr>
          <w:rFonts w:cs="Arial"/>
          <w:b/>
          <w:bCs/>
          <w:sz w:val="28"/>
          <w:szCs w:val="28"/>
        </w:rPr>
        <w:t xml:space="preserve">AOS </w:t>
      </w:r>
      <w:r>
        <w:rPr>
          <w:rFonts w:cs="Arial"/>
          <w:b/>
          <w:bCs/>
          <w:sz w:val="28"/>
          <w:szCs w:val="28"/>
        </w:rPr>
        <w:t>IDOSOS</w:t>
      </w: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09147F" w:rsidRPr="0073067C" w:rsidRDefault="0009147F" w:rsidP="00AE22D9">
      <w:pPr>
        <w:jc w:val="center"/>
      </w:pPr>
    </w:p>
    <w:p w:rsidR="00AA43F4" w:rsidRDefault="00AA43F4" w:rsidP="00AE22D9">
      <w:pPr>
        <w:jc w:val="center"/>
      </w:pPr>
    </w:p>
    <w:p w:rsidR="00AA43F4" w:rsidRDefault="00AA43F4" w:rsidP="00AE22D9">
      <w:pPr>
        <w:jc w:val="center"/>
      </w:pPr>
    </w:p>
    <w:p w:rsidR="00AA43F4" w:rsidRDefault="00AA43F4" w:rsidP="00AE22D9">
      <w:pPr>
        <w:jc w:val="center"/>
      </w:pPr>
    </w:p>
    <w:p w:rsidR="0009147F" w:rsidRDefault="0009147F" w:rsidP="003B68F7">
      <w:pPr>
        <w:autoSpaceDE w:val="0"/>
        <w:autoSpaceDN w:val="0"/>
        <w:adjustRightInd w:val="0"/>
        <w:jc w:val="center"/>
        <w:rPr>
          <w:rFonts w:cs="Arial"/>
          <w:b/>
          <w:bCs/>
          <w:szCs w:val="24"/>
        </w:rPr>
      </w:pPr>
    </w:p>
    <w:p w:rsidR="0009147F" w:rsidRDefault="0009147F" w:rsidP="00FB4C4E">
      <w:pPr>
        <w:autoSpaceDE w:val="0"/>
        <w:autoSpaceDN w:val="0"/>
        <w:adjustRightInd w:val="0"/>
        <w:ind w:firstLine="0"/>
        <w:jc w:val="center"/>
        <w:rPr>
          <w:rFonts w:cs="Arial"/>
          <w:bCs/>
          <w:szCs w:val="24"/>
        </w:rPr>
      </w:pPr>
    </w:p>
    <w:p w:rsidR="00FB4C4E" w:rsidRPr="007F79BD" w:rsidRDefault="00FB4C4E" w:rsidP="00FB4C4E">
      <w:pPr>
        <w:autoSpaceDE w:val="0"/>
        <w:autoSpaceDN w:val="0"/>
        <w:adjustRightInd w:val="0"/>
        <w:ind w:firstLine="0"/>
        <w:jc w:val="center"/>
        <w:rPr>
          <w:rFonts w:cs="Arial"/>
          <w:bCs/>
          <w:szCs w:val="24"/>
        </w:rPr>
      </w:pPr>
    </w:p>
    <w:p w:rsidR="0009147F" w:rsidRPr="007F79BD" w:rsidRDefault="0009147F" w:rsidP="00FB4C4E">
      <w:pPr>
        <w:autoSpaceDE w:val="0"/>
        <w:autoSpaceDN w:val="0"/>
        <w:adjustRightInd w:val="0"/>
        <w:ind w:firstLine="0"/>
        <w:jc w:val="center"/>
        <w:rPr>
          <w:rFonts w:cs="Arial"/>
          <w:bCs/>
          <w:szCs w:val="24"/>
        </w:rPr>
      </w:pPr>
      <w:r w:rsidRPr="007F79BD">
        <w:rPr>
          <w:rFonts w:cs="Arial"/>
          <w:bCs/>
          <w:szCs w:val="24"/>
        </w:rPr>
        <w:t>VOLTA REDONDA</w:t>
      </w:r>
    </w:p>
    <w:p w:rsidR="00702F95" w:rsidRPr="007F79BD" w:rsidRDefault="005A50D4" w:rsidP="00FB4C4E">
      <w:pPr>
        <w:autoSpaceDE w:val="0"/>
        <w:autoSpaceDN w:val="0"/>
        <w:adjustRightInd w:val="0"/>
        <w:ind w:firstLine="0"/>
        <w:jc w:val="center"/>
        <w:rPr>
          <w:rFonts w:cs="Arial"/>
          <w:bCs/>
          <w:szCs w:val="24"/>
        </w:rPr>
      </w:pPr>
      <w:r w:rsidRPr="007F79BD">
        <w:rPr>
          <w:rFonts w:cs="Arial"/>
          <w:bCs/>
          <w:szCs w:val="24"/>
        </w:rPr>
        <w:t>2017</w:t>
      </w:r>
    </w:p>
    <w:p w:rsidR="00B81CAA" w:rsidRPr="002769D1" w:rsidRDefault="00B81CAA" w:rsidP="00FB4C4E">
      <w:pPr>
        <w:ind w:firstLine="0"/>
        <w:jc w:val="center"/>
        <w:rPr>
          <w:b/>
        </w:rPr>
      </w:pPr>
      <w:r w:rsidRPr="002769D1">
        <w:rPr>
          <w:b/>
        </w:rPr>
        <w:lastRenderedPageBreak/>
        <w:t>FUNDAÇÃO OSWALDO ARANHA</w:t>
      </w:r>
    </w:p>
    <w:p w:rsidR="00B81CAA" w:rsidRPr="002769D1" w:rsidRDefault="00B81CAA" w:rsidP="00FB4C4E">
      <w:pPr>
        <w:ind w:firstLine="0"/>
        <w:jc w:val="center"/>
        <w:rPr>
          <w:b/>
        </w:rPr>
      </w:pPr>
      <w:r w:rsidRPr="002769D1">
        <w:rPr>
          <w:b/>
        </w:rPr>
        <w:t>CENTRO UNIVERSITÁRIO DE VOLTA REDONDA</w:t>
      </w:r>
    </w:p>
    <w:p w:rsidR="00B81CAA" w:rsidRPr="002769D1" w:rsidRDefault="00B81CAA" w:rsidP="00FB4C4E">
      <w:pPr>
        <w:ind w:firstLine="0"/>
        <w:jc w:val="center"/>
        <w:rPr>
          <w:b/>
        </w:rPr>
      </w:pPr>
      <w:r w:rsidRPr="002769D1">
        <w:rPr>
          <w:b/>
        </w:rPr>
        <w:t>CURSO DE GRADUAÇÃO EM ENGENHARIA ELÉTRICA</w:t>
      </w:r>
    </w:p>
    <w:p w:rsidR="00B81CAA" w:rsidRPr="002769D1" w:rsidRDefault="00B81CAA" w:rsidP="00FB4C4E">
      <w:pPr>
        <w:ind w:firstLine="0"/>
        <w:jc w:val="center"/>
        <w:rPr>
          <w:b/>
        </w:rPr>
      </w:pPr>
      <w:r w:rsidRPr="002769D1">
        <w:rPr>
          <w:b/>
        </w:rPr>
        <w:t xml:space="preserve">TRABALHO DE </w:t>
      </w:r>
      <w:r>
        <w:rPr>
          <w:b/>
        </w:rPr>
        <w:t>CONCLUSÃO DE CURSO</w:t>
      </w:r>
    </w:p>
    <w:p w:rsidR="0009147F" w:rsidRPr="0073067C" w:rsidRDefault="0009147F" w:rsidP="003B68F7">
      <w:pPr>
        <w:rPr>
          <w:rFonts w:cs="Arial"/>
          <w:b/>
          <w:szCs w:val="24"/>
        </w:rPr>
      </w:pPr>
    </w:p>
    <w:p w:rsidR="0009147F" w:rsidRDefault="0009147F"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8402C5" w:rsidRDefault="008402C5" w:rsidP="003B68F7">
      <w:pPr>
        <w:autoSpaceDE w:val="0"/>
        <w:autoSpaceDN w:val="0"/>
        <w:adjustRightInd w:val="0"/>
        <w:jc w:val="center"/>
        <w:rPr>
          <w:rFonts w:cs="Arial"/>
          <w:b/>
          <w:bCs/>
          <w:sz w:val="28"/>
          <w:szCs w:val="28"/>
        </w:rPr>
      </w:pPr>
    </w:p>
    <w:p w:rsidR="00D90251" w:rsidRPr="0073067C" w:rsidRDefault="00D90251" w:rsidP="00FB4C4E">
      <w:pPr>
        <w:autoSpaceDE w:val="0"/>
        <w:autoSpaceDN w:val="0"/>
        <w:adjustRightInd w:val="0"/>
        <w:ind w:firstLine="0"/>
        <w:jc w:val="center"/>
        <w:rPr>
          <w:rFonts w:cs="Arial"/>
          <w:b/>
          <w:bCs/>
          <w:sz w:val="28"/>
          <w:szCs w:val="28"/>
        </w:rPr>
      </w:pPr>
      <w:r>
        <w:rPr>
          <w:rFonts w:cs="Arial"/>
          <w:b/>
          <w:bCs/>
          <w:sz w:val="28"/>
          <w:szCs w:val="28"/>
        </w:rPr>
        <w:t xml:space="preserve">AUTOMAÇÃO DE UM PROTÓTIPO DE </w:t>
      </w:r>
      <w:r w:rsidR="000E1031">
        <w:rPr>
          <w:rFonts w:cs="Arial"/>
          <w:b/>
          <w:bCs/>
          <w:sz w:val="28"/>
          <w:szCs w:val="28"/>
        </w:rPr>
        <w:t>ELEVADOR RESIDENCIAL DESTINADO ÀS</w:t>
      </w:r>
      <w:r>
        <w:rPr>
          <w:rFonts w:cs="Arial"/>
          <w:b/>
          <w:bCs/>
          <w:sz w:val="28"/>
          <w:szCs w:val="28"/>
        </w:rPr>
        <w:t xml:space="preserve"> PESSOAS COM DEFICIÊNCIAS E </w:t>
      </w:r>
      <w:r w:rsidR="00EA0354">
        <w:rPr>
          <w:rFonts w:cs="Arial"/>
          <w:b/>
          <w:bCs/>
          <w:sz w:val="28"/>
          <w:szCs w:val="28"/>
        </w:rPr>
        <w:t xml:space="preserve">AOS </w:t>
      </w:r>
      <w:r>
        <w:rPr>
          <w:rFonts w:cs="Arial"/>
          <w:b/>
          <w:bCs/>
          <w:sz w:val="28"/>
          <w:szCs w:val="28"/>
        </w:rPr>
        <w:t>IDOSOS</w:t>
      </w:r>
    </w:p>
    <w:p w:rsidR="0009147F" w:rsidRDefault="0009147F" w:rsidP="003B68F7">
      <w:pPr>
        <w:autoSpaceDE w:val="0"/>
        <w:autoSpaceDN w:val="0"/>
        <w:adjustRightInd w:val="0"/>
        <w:jc w:val="center"/>
        <w:rPr>
          <w:rFonts w:cs="Arial"/>
          <w:b/>
          <w:bCs/>
          <w:sz w:val="28"/>
          <w:szCs w:val="28"/>
        </w:rPr>
      </w:pPr>
    </w:p>
    <w:p w:rsidR="0009147F" w:rsidRDefault="00952D87" w:rsidP="003B68F7">
      <w:pPr>
        <w:autoSpaceDE w:val="0"/>
        <w:autoSpaceDN w:val="0"/>
        <w:adjustRightInd w:val="0"/>
        <w:jc w:val="center"/>
        <w:rPr>
          <w:rFonts w:cs="Arial"/>
          <w:szCs w:val="24"/>
        </w:rPr>
      </w:pPr>
      <w:r>
        <w:rPr>
          <w:noProof/>
          <w:lang w:eastAsia="pt-BR"/>
        </w:rPr>
        <mc:AlternateContent>
          <mc:Choice Requires="wps">
            <w:drawing>
              <wp:anchor distT="0" distB="0" distL="114300" distR="114300" simplePos="0" relativeHeight="251657728" behindDoc="0" locked="0" layoutInCell="1" allowOverlap="1">
                <wp:simplePos x="0" y="0"/>
                <wp:positionH relativeFrom="column">
                  <wp:posOffset>2760345</wp:posOffset>
                </wp:positionH>
                <wp:positionV relativeFrom="paragraph">
                  <wp:posOffset>38100</wp:posOffset>
                </wp:positionV>
                <wp:extent cx="3354705" cy="4800600"/>
                <wp:effectExtent l="0" t="0" r="17145" b="1905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705" cy="4800600"/>
                        </a:xfrm>
                        <a:prstGeom prst="rect">
                          <a:avLst/>
                        </a:prstGeom>
                        <a:solidFill>
                          <a:srgbClr val="FFFFFF"/>
                        </a:solidFill>
                        <a:ln w="9525">
                          <a:solidFill>
                            <a:srgbClr val="FFFFFF"/>
                          </a:solidFill>
                          <a:miter lim="800000"/>
                          <a:headEnd/>
                          <a:tailEnd/>
                        </a:ln>
                      </wps:spPr>
                      <wps:txbx>
                        <w:txbxContent>
                          <w:p w:rsidR="00851D32" w:rsidRPr="00F842FF" w:rsidRDefault="00851D32" w:rsidP="00F842FF">
                            <w:pPr>
                              <w:ind w:right="160" w:firstLine="0"/>
                            </w:pPr>
                            <w:r w:rsidRPr="00F842FF">
                              <w:t>Monografia apresentada ao curso de Engenharia Elétrica do UniFOA, como requisito à obtenção do título de Engenheiro Eletricista.</w:t>
                            </w:r>
                          </w:p>
                          <w:p w:rsidR="00851D32" w:rsidRPr="00212993" w:rsidRDefault="00851D32" w:rsidP="007F79BD">
                            <w:pPr>
                              <w:rPr>
                                <w:rFonts w:cs="Arial"/>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851D32" w:rsidRPr="00212993" w:rsidRDefault="00851D32" w:rsidP="007F79BD">
                            <w:pPr>
                              <w:rPr>
                                <w:rFonts w:cs="Arial"/>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851D32" w:rsidRPr="002B2F4D" w:rsidRDefault="00851D32" w:rsidP="007F79BD">
                            <w:pPr>
                              <w:pStyle w:val="SemEspaamento"/>
                              <w:spacing w:line="360" w:lineRule="auto"/>
                              <w:rPr>
                                <w:rFonts w:ascii="Arial" w:hAnsi="Arial" w:cs="Arial"/>
                                <w:sz w:val="24"/>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851D32" w:rsidRPr="002B2F4D" w:rsidRDefault="00851D32" w:rsidP="002B2F4D">
                            <w:pPr>
                              <w:pStyle w:val="SemEspaamen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217.35pt;margin-top:3pt;width:264.15pt;height:37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" strokecolor="white">
                <v:textbox>
                  <w:txbxContent>
                    <w:p w:rsidR="00851D32" w:rsidRPr="00F842FF" w:rsidRDefault="00851D32" w:rsidP="00F842FF">
                      <w:pPr>
                        <w:ind w:right="160" w:firstLine="0"/>
                      </w:pPr>
                      <w:r w:rsidRPr="00F842FF">
                        <w:t>Monografia apresentada ao curso de Engenharia Elétrica do UniFOA, como requisito à obtenção do título de Engenheiro Eletricista.</w:t>
                      </w:r>
                    </w:p>
                    <w:p w:rsidR="00851D32" w:rsidRPr="00212993" w:rsidRDefault="00851D32" w:rsidP="007F79BD">
                      <w:pPr>
                        <w:rPr>
                          <w:rFonts w:cs="Arial"/>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Alunos:</w:t>
                      </w:r>
                      <w:r w:rsidRPr="002B2F4D">
                        <w:rPr>
                          <w:rFonts w:ascii="Arial" w:hAnsi="Arial" w:cs="Arial"/>
                          <w:sz w:val="24"/>
                          <w:szCs w:val="24"/>
                        </w:rPr>
                        <w:br/>
                        <w:t>Adamson Campos Silva</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Daniele Nonato da Silva Paulino</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Leandro Braz de Sousa</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Nilson Ricardo Santiago Pereira</w:t>
                      </w:r>
                    </w:p>
                    <w:p w:rsidR="00851D32" w:rsidRPr="00212993" w:rsidRDefault="00851D32" w:rsidP="007F79BD">
                      <w:pPr>
                        <w:rPr>
                          <w:rFonts w:cs="Arial"/>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Orientador:</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Prof. D</w:t>
                      </w:r>
                      <w:r>
                        <w:rPr>
                          <w:rFonts w:ascii="Arial" w:hAnsi="Arial" w:cs="Arial"/>
                          <w:sz w:val="24"/>
                          <w:szCs w:val="24"/>
                        </w:rPr>
                        <w:t>.Sc.</w:t>
                      </w:r>
                      <w:r w:rsidRPr="002B2F4D">
                        <w:rPr>
                          <w:rFonts w:ascii="Arial" w:hAnsi="Arial" w:cs="Arial"/>
                          <w:sz w:val="24"/>
                          <w:szCs w:val="24"/>
                        </w:rPr>
                        <w:t>Péricles Guedes Alves</w:t>
                      </w:r>
                    </w:p>
                    <w:p w:rsidR="00851D32" w:rsidRPr="002B2F4D" w:rsidRDefault="00851D32" w:rsidP="007F79BD">
                      <w:pPr>
                        <w:pStyle w:val="SemEspaamento"/>
                        <w:spacing w:line="360" w:lineRule="auto"/>
                        <w:rPr>
                          <w:rFonts w:ascii="Arial" w:hAnsi="Arial" w:cs="Arial"/>
                          <w:sz w:val="24"/>
                          <w:szCs w:val="24"/>
                        </w:rPr>
                      </w:pP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Coorientador:</w:t>
                      </w:r>
                    </w:p>
                    <w:p w:rsidR="00851D32" w:rsidRPr="002B2F4D" w:rsidRDefault="00851D32" w:rsidP="007F79BD">
                      <w:pPr>
                        <w:pStyle w:val="SemEspaamento"/>
                        <w:spacing w:line="360" w:lineRule="auto"/>
                        <w:rPr>
                          <w:rFonts w:ascii="Arial" w:hAnsi="Arial" w:cs="Arial"/>
                          <w:sz w:val="24"/>
                          <w:szCs w:val="24"/>
                        </w:rPr>
                      </w:pPr>
                      <w:r w:rsidRPr="002B2F4D">
                        <w:rPr>
                          <w:rFonts w:ascii="Arial" w:hAnsi="Arial" w:cs="Arial"/>
                          <w:sz w:val="24"/>
                          <w:szCs w:val="24"/>
                        </w:rPr>
                        <w:t>Prof. Aloano</w:t>
                      </w:r>
                      <w:r>
                        <w:rPr>
                          <w:rFonts w:ascii="Arial" w:hAnsi="Arial" w:cs="Arial"/>
                          <w:sz w:val="24"/>
                          <w:szCs w:val="24"/>
                        </w:rPr>
                        <w:t xml:space="preserve"> </w:t>
                      </w:r>
                      <w:r w:rsidRPr="002B2F4D">
                        <w:rPr>
                          <w:rFonts w:ascii="Arial" w:hAnsi="Arial" w:cs="Arial"/>
                          <w:sz w:val="24"/>
                          <w:szCs w:val="24"/>
                        </w:rPr>
                        <w:t>Regio de Almeida Pereira</w:t>
                      </w:r>
                    </w:p>
                    <w:p w:rsidR="00851D32" w:rsidRPr="002B2F4D" w:rsidRDefault="00851D32" w:rsidP="002B2F4D">
                      <w:pPr>
                        <w:pStyle w:val="SemEspaamento"/>
                        <w:rPr>
                          <w:rFonts w:ascii="Arial" w:hAnsi="Arial" w:cs="Arial"/>
                          <w:sz w:val="24"/>
                          <w:szCs w:val="24"/>
                        </w:rPr>
                      </w:pPr>
                    </w:p>
                  </w:txbxContent>
                </v:textbox>
              </v:shape>
            </w:pict>
          </mc:Fallback>
        </mc:AlternateContent>
      </w:r>
    </w:p>
    <w:p w:rsidR="0009147F" w:rsidRDefault="0009147F" w:rsidP="003B68F7">
      <w:pPr>
        <w:autoSpaceDE w:val="0"/>
        <w:autoSpaceDN w:val="0"/>
        <w:adjustRightInd w:val="0"/>
        <w:jc w:val="center"/>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09147F" w:rsidRDefault="0009147F" w:rsidP="003B68F7">
      <w:pPr>
        <w:pStyle w:val="PargrafodaLista"/>
        <w:autoSpaceDE w:val="0"/>
        <w:autoSpaceDN w:val="0"/>
        <w:adjustRightInd w:val="0"/>
        <w:ind w:left="4253"/>
        <w:rPr>
          <w:rFonts w:cs="Arial"/>
          <w:szCs w:val="24"/>
        </w:rPr>
      </w:pPr>
    </w:p>
    <w:p w:rsidR="008402C5" w:rsidRDefault="008402C5" w:rsidP="00FB4C4E">
      <w:pPr>
        <w:autoSpaceDE w:val="0"/>
        <w:autoSpaceDN w:val="0"/>
        <w:adjustRightInd w:val="0"/>
        <w:ind w:firstLine="0"/>
        <w:jc w:val="center"/>
        <w:rPr>
          <w:rFonts w:cs="Arial"/>
          <w:b/>
          <w:bCs/>
          <w:szCs w:val="24"/>
        </w:rPr>
      </w:pPr>
    </w:p>
    <w:p w:rsidR="0009147F" w:rsidRPr="007F79BD" w:rsidRDefault="0009147F" w:rsidP="00FB4C4E">
      <w:pPr>
        <w:autoSpaceDE w:val="0"/>
        <w:autoSpaceDN w:val="0"/>
        <w:adjustRightInd w:val="0"/>
        <w:ind w:firstLine="0"/>
        <w:jc w:val="center"/>
        <w:rPr>
          <w:rFonts w:cs="Arial"/>
          <w:b/>
          <w:bCs/>
          <w:szCs w:val="24"/>
        </w:rPr>
      </w:pPr>
      <w:r w:rsidRPr="007F79BD">
        <w:rPr>
          <w:rFonts w:cs="Arial"/>
          <w:b/>
          <w:bCs/>
          <w:szCs w:val="24"/>
        </w:rPr>
        <w:t>VOLTA REDONDA</w:t>
      </w:r>
    </w:p>
    <w:p w:rsidR="00702F95" w:rsidRDefault="005A50D4" w:rsidP="008402C5">
      <w:pPr>
        <w:autoSpaceDE w:val="0"/>
        <w:autoSpaceDN w:val="0"/>
        <w:adjustRightInd w:val="0"/>
        <w:ind w:firstLine="0"/>
        <w:jc w:val="center"/>
        <w:rPr>
          <w:rFonts w:cs="Arial"/>
          <w:b/>
          <w:bCs/>
          <w:szCs w:val="24"/>
        </w:rPr>
      </w:pPr>
      <w:r w:rsidRPr="007F79BD">
        <w:rPr>
          <w:rFonts w:cs="Arial"/>
          <w:b/>
          <w:bCs/>
          <w:szCs w:val="24"/>
        </w:rPr>
        <w:t>2017</w:t>
      </w:r>
      <w:r w:rsidR="00702F95">
        <w:rPr>
          <w:rFonts w:cs="Arial"/>
          <w:b/>
          <w:bCs/>
          <w:szCs w:val="24"/>
        </w:rPr>
        <w:br w:type="page"/>
      </w:r>
    </w:p>
    <w:p w:rsidR="0009147F" w:rsidRDefault="00C61182" w:rsidP="00FB4C4E">
      <w:pPr>
        <w:ind w:firstLine="0"/>
        <w:jc w:val="center"/>
        <w:rPr>
          <w:rFonts w:cs="Arial"/>
          <w:b/>
          <w:szCs w:val="24"/>
        </w:rPr>
      </w:pPr>
      <w:r w:rsidRPr="00C61182">
        <w:rPr>
          <w:rFonts w:cs="Arial"/>
          <w:b/>
          <w:szCs w:val="24"/>
        </w:rPr>
        <w:lastRenderedPageBreak/>
        <w:t>FOLHA DE APROVAÇÃO</w:t>
      </w:r>
    </w:p>
    <w:p w:rsidR="007F79BD" w:rsidRDefault="007F79BD" w:rsidP="007F79BD">
      <w:pPr>
        <w:rPr>
          <w:rFonts w:cs="Arial"/>
          <w:b/>
          <w:szCs w:val="24"/>
        </w:rPr>
      </w:pPr>
    </w:p>
    <w:p w:rsidR="007F79BD" w:rsidRDefault="007F79BD" w:rsidP="0058027D">
      <w:pPr>
        <w:jc w:val="left"/>
      </w:pPr>
      <w:r>
        <w:t>Alunos:</w:t>
      </w:r>
      <w:r>
        <w:tab/>
      </w:r>
      <w:r>
        <w:tab/>
        <w:t>Adamson Campos Silva</w:t>
      </w:r>
    </w:p>
    <w:p w:rsidR="007F79BD" w:rsidRDefault="007F79BD" w:rsidP="0058027D">
      <w:pPr>
        <w:ind w:left="2127"/>
        <w:jc w:val="left"/>
      </w:pPr>
      <w:r>
        <w:t>Daniele Nonato da Silva Paulino</w:t>
      </w:r>
    </w:p>
    <w:p w:rsidR="007F79BD" w:rsidRDefault="007F79BD" w:rsidP="00FB4C4E">
      <w:pPr>
        <w:ind w:firstLine="0"/>
        <w:jc w:val="left"/>
      </w:pPr>
      <w:r>
        <w:tab/>
      </w:r>
      <w:r>
        <w:tab/>
      </w:r>
      <w:r>
        <w:tab/>
      </w:r>
      <w:r w:rsidR="0058027D">
        <w:tab/>
      </w:r>
      <w:r>
        <w:t>Leandro Braz de Sousa</w:t>
      </w:r>
    </w:p>
    <w:p w:rsidR="007F79BD" w:rsidRPr="00561F69" w:rsidRDefault="007F79BD" w:rsidP="00FB4C4E">
      <w:pPr>
        <w:ind w:firstLine="0"/>
        <w:jc w:val="left"/>
      </w:pPr>
      <w:r>
        <w:tab/>
      </w:r>
      <w:r>
        <w:tab/>
      </w:r>
      <w:r>
        <w:tab/>
      </w:r>
      <w:r w:rsidR="0058027D">
        <w:tab/>
      </w:r>
      <w:r>
        <w:t>Nilson Ricardo Santiago Pereira</w:t>
      </w:r>
    </w:p>
    <w:p w:rsidR="007F79BD" w:rsidRPr="00C61182" w:rsidRDefault="007F79BD" w:rsidP="003B68F7">
      <w:pPr>
        <w:jc w:val="center"/>
        <w:rPr>
          <w:rFonts w:cs="Arial"/>
          <w:b/>
          <w:szCs w:val="24"/>
        </w:rPr>
      </w:pPr>
    </w:p>
    <w:p w:rsidR="00C61182" w:rsidRDefault="00C61182" w:rsidP="00C61182">
      <w:pPr>
        <w:pStyle w:val="PargrafodaLista"/>
        <w:autoSpaceDE w:val="0"/>
        <w:autoSpaceDN w:val="0"/>
        <w:adjustRightInd w:val="0"/>
        <w:ind w:left="0"/>
        <w:jc w:val="center"/>
        <w:rPr>
          <w:rFonts w:cs="Arial"/>
          <w:szCs w:val="24"/>
        </w:rPr>
      </w:pPr>
    </w:p>
    <w:p w:rsidR="00C61182" w:rsidRPr="0073067C" w:rsidRDefault="00C61182" w:rsidP="00C61182">
      <w:pPr>
        <w:pStyle w:val="PargrafodaLista"/>
        <w:autoSpaceDE w:val="0"/>
        <w:autoSpaceDN w:val="0"/>
        <w:adjustRightInd w:val="0"/>
        <w:ind w:left="0"/>
        <w:jc w:val="center"/>
        <w:rPr>
          <w:rFonts w:cs="Arial"/>
          <w:bCs/>
          <w:szCs w:val="24"/>
        </w:rPr>
      </w:pPr>
    </w:p>
    <w:p w:rsidR="00D90251" w:rsidRPr="007F79BD" w:rsidRDefault="00D90251" w:rsidP="00FB4C4E">
      <w:pPr>
        <w:autoSpaceDE w:val="0"/>
        <w:autoSpaceDN w:val="0"/>
        <w:adjustRightInd w:val="0"/>
        <w:ind w:firstLine="0"/>
        <w:jc w:val="center"/>
        <w:rPr>
          <w:rFonts w:cs="Arial"/>
          <w:bCs/>
          <w:sz w:val="28"/>
          <w:szCs w:val="28"/>
        </w:rPr>
      </w:pPr>
      <w:r w:rsidRPr="007F79BD">
        <w:rPr>
          <w:rFonts w:cs="Arial"/>
          <w:bCs/>
          <w:sz w:val="28"/>
          <w:szCs w:val="28"/>
        </w:rPr>
        <w:t>AUTOMAÇÃO DE UM PROTÓTIPO DE ELEVADOR RESIDENCIAL DESTINADO</w:t>
      </w:r>
      <w:r w:rsidR="000E1031">
        <w:rPr>
          <w:rFonts w:cs="Arial"/>
          <w:bCs/>
          <w:sz w:val="28"/>
          <w:szCs w:val="28"/>
        </w:rPr>
        <w:t xml:space="preserve"> ÀS</w:t>
      </w:r>
      <w:r w:rsidRPr="007F79BD">
        <w:rPr>
          <w:rFonts w:cs="Arial"/>
          <w:bCs/>
          <w:sz w:val="28"/>
          <w:szCs w:val="28"/>
        </w:rPr>
        <w:t xml:space="preserve"> PESSOAS COM DEFICIÊNCIAS E</w:t>
      </w:r>
      <w:r w:rsidR="00EA0354">
        <w:rPr>
          <w:rFonts w:cs="Arial"/>
          <w:bCs/>
          <w:sz w:val="28"/>
          <w:szCs w:val="28"/>
        </w:rPr>
        <w:t xml:space="preserve"> AOS </w:t>
      </w:r>
      <w:r w:rsidRPr="007F79BD">
        <w:rPr>
          <w:rFonts w:cs="Arial"/>
          <w:bCs/>
          <w:sz w:val="28"/>
          <w:szCs w:val="28"/>
        </w:rPr>
        <w:t>IDOSOS</w:t>
      </w: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7F79BD" w:rsidRDefault="007F79BD" w:rsidP="007F79BD">
      <w:r w:rsidRPr="00D44D4D">
        <w:t>Orientador:</w:t>
      </w:r>
      <w:r w:rsidRPr="00D44D4D">
        <w:tab/>
      </w:r>
      <w:r w:rsidRPr="00D44D4D">
        <w:tab/>
        <w:t xml:space="preserve">Prof. </w:t>
      </w:r>
      <w:r w:rsidR="00BC62C5" w:rsidRPr="002B2F4D">
        <w:rPr>
          <w:rFonts w:cs="Arial"/>
          <w:szCs w:val="24"/>
        </w:rPr>
        <w:t>D</w:t>
      </w:r>
      <w:r w:rsidR="00BC62C5">
        <w:rPr>
          <w:rFonts w:cs="Arial"/>
          <w:szCs w:val="24"/>
        </w:rPr>
        <w:t>.Sc.</w:t>
      </w:r>
      <w:r w:rsidR="00BC62C5">
        <w:t xml:space="preserve"> </w:t>
      </w:r>
      <w:r>
        <w:t>Péricles Guedes Alves</w:t>
      </w:r>
    </w:p>
    <w:p w:rsidR="007F79BD" w:rsidRDefault="007F79BD" w:rsidP="007F79BD">
      <w:r>
        <w:t>Coorientador:</w:t>
      </w:r>
      <w:r>
        <w:tab/>
        <w:t xml:space="preserve">Prof. </w:t>
      </w:r>
      <w:r w:rsidRPr="002B2F4D">
        <w:rPr>
          <w:rFonts w:cs="Arial"/>
          <w:szCs w:val="24"/>
        </w:rPr>
        <w:t>Aloano</w:t>
      </w:r>
      <w:r>
        <w:rPr>
          <w:rFonts w:cs="Arial"/>
          <w:szCs w:val="24"/>
        </w:rPr>
        <w:t xml:space="preserve"> </w:t>
      </w:r>
      <w:r w:rsidRPr="002B2F4D">
        <w:rPr>
          <w:rFonts w:cs="Arial"/>
          <w:szCs w:val="24"/>
        </w:rPr>
        <w:t>Regio de Almeida Pereira</w:t>
      </w:r>
    </w:p>
    <w:p w:rsidR="007F79BD" w:rsidRPr="001D71A0" w:rsidRDefault="007F79BD" w:rsidP="007F79BD"/>
    <w:p w:rsidR="007F79BD" w:rsidRPr="001D71A0" w:rsidRDefault="007F79BD" w:rsidP="007F79BD"/>
    <w:p w:rsidR="007F79BD" w:rsidRDefault="007F79BD" w:rsidP="007F79BD">
      <w:r w:rsidRPr="001D71A0">
        <w:tab/>
      </w:r>
      <w:r>
        <w:t>Banca examinadora:</w:t>
      </w:r>
    </w:p>
    <w:p w:rsidR="007F79BD" w:rsidRDefault="007F79BD" w:rsidP="007F79BD"/>
    <w:p w:rsidR="007F79BD" w:rsidRDefault="007F79BD" w:rsidP="007F79BD"/>
    <w:p w:rsidR="007F79BD" w:rsidRDefault="007F79BD" w:rsidP="007F79BD">
      <w:pPr>
        <w:ind w:left="1701" w:right="1701"/>
        <w:jc w:val="center"/>
      </w:pPr>
    </w:p>
    <w:p w:rsidR="007F79BD" w:rsidRDefault="00BC62C5" w:rsidP="000D007D">
      <w:pPr>
        <w:pBdr>
          <w:top w:val="single" w:sz="4" w:space="1" w:color="auto"/>
        </w:pBdr>
        <w:ind w:left="2127" w:right="1701"/>
      </w:pPr>
      <w:r>
        <w:t>Prof. D.Sc</w:t>
      </w:r>
      <w:r w:rsidR="007F79BD">
        <w:t>. Péricles Guedes Alves</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pBdr>
          <w:top w:val="single" w:sz="4" w:space="1" w:color="auto"/>
        </w:pBdr>
        <w:ind w:left="1701" w:right="1701"/>
        <w:jc w:val="center"/>
      </w:pPr>
      <w:r>
        <w:t>Prof. M.Sc. Edson de Paula Carvalho</w:t>
      </w: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7F79BD" w:rsidRDefault="007F79BD" w:rsidP="007F79BD">
      <w:pPr>
        <w:ind w:left="1701" w:right="1701"/>
        <w:jc w:val="center"/>
      </w:pPr>
    </w:p>
    <w:p w:rsidR="004513DE" w:rsidRDefault="007F79BD" w:rsidP="004513DE">
      <w:pPr>
        <w:pBdr>
          <w:top w:val="single" w:sz="4" w:space="1" w:color="auto"/>
        </w:pBdr>
        <w:ind w:left="1701" w:right="1701"/>
        <w:jc w:val="center"/>
      </w:pPr>
      <w:r w:rsidRPr="00D44D4D">
        <w:t xml:space="preserve">Prof. </w:t>
      </w:r>
      <w:r>
        <w:t xml:space="preserve">M.Sc. </w:t>
      </w:r>
      <w:r w:rsidRPr="002C4560">
        <w:t>Mauricio Ferreira Haddad</w:t>
      </w:r>
      <w:r w:rsidR="00AC3A9A">
        <w:br w:type="page"/>
      </w: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ind w:left="1701" w:right="1701"/>
        <w:jc w:val="center"/>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513DE" w:rsidRDefault="004513DE" w:rsidP="004513DE">
      <w:pPr>
        <w:jc w:val="right"/>
      </w:pPr>
    </w:p>
    <w:p w:rsidR="004733B5" w:rsidRDefault="004733B5" w:rsidP="004733B5">
      <w:pPr>
        <w:ind w:firstLine="0"/>
        <w:jc w:val="right"/>
      </w:pPr>
    </w:p>
    <w:p w:rsidR="004733B5" w:rsidRDefault="004513DE" w:rsidP="00D14B19">
      <w:pPr>
        <w:ind w:left="-567" w:firstLine="0"/>
        <w:jc w:val="right"/>
      </w:pPr>
      <w:r>
        <w:t>“</w:t>
      </w:r>
      <w:r w:rsidR="004733B5">
        <w:t xml:space="preserve">Para </w:t>
      </w:r>
      <w:r w:rsidR="00D14B19">
        <w:t xml:space="preserve">as </w:t>
      </w:r>
      <w:r w:rsidR="004733B5">
        <w:t>pessoas sem deficiência, a tecnologia torna as coisas mais fáceis.</w:t>
      </w:r>
    </w:p>
    <w:p w:rsidR="00D14B19" w:rsidRDefault="004733B5" w:rsidP="00D14B19">
      <w:pPr>
        <w:ind w:left="-567" w:firstLine="0"/>
        <w:jc w:val="right"/>
      </w:pPr>
      <w:r>
        <w:t>Para as pessoas com deficiência, a tecnologia torna as coisas possíveis”</w:t>
      </w:r>
      <w:r w:rsidR="00D14B19">
        <w:t xml:space="preserve">. </w:t>
      </w:r>
    </w:p>
    <w:p w:rsidR="004162E2" w:rsidRDefault="004733B5" w:rsidP="00D14B19">
      <w:pPr>
        <w:ind w:left="-567" w:firstLine="0"/>
        <w:jc w:val="right"/>
      </w:pPr>
      <w:r>
        <w:t>RADABAUGH</w:t>
      </w:r>
    </w:p>
    <w:p w:rsidR="004162E2" w:rsidRDefault="004162E2">
      <w:pPr>
        <w:spacing w:line="240" w:lineRule="auto"/>
        <w:ind w:firstLine="0"/>
        <w:jc w:val="left"/>
      </w:pPr>
      <w:r>
        <w:br w:type="page"/>
      </w:r>
    </w:p>
    <w:p w:rsidR="0009147F" w:rsidRDefault="0009147F" w:rsidP="004513DE">
      <w:pPr>
        <w:ind w:firstLine="0"/>
        <w:jc w:val="center"/>
        <w:rPr>
          <w:rFonts w:cs="Arial"/>
          <w:b/>
          <w:bCs/>
          <w:szCs w:val="24"/>
        </w:rPr>
      </w:pPr>
      <w:r>
        <w:rPr>
          <w:rFonts w:cs="Arial"/>
          <w:b/>
          <w:bCs/>
          <w:szCs w:val="24"/>
        </w:rPr>
        <w:lastRenderedPageBreak/>
        <w:t>AGRADECIMENTOS</w:t>
      </w:r>
    </w:p>
    <w:p w:rsidR="004A37C6" w:rsidRDefault="004A37C6" w:rsidP="009E19D1">
      <w:pPr>
        <w:autoSpaceDE w:val="0"/>
        <w:autoSpaceDN w:val="0"/>
        <w:adjustRightInd w:val="0"/>
        <w:jc w:val="center"/>
        <w:rPr>
          <w:rFonts w:cs="Arial"/>
          <w:b/>
          <w:bCs/>
          <w:szCs w:val="24"/>
        </w:rPr>
      </w:pPr>
    </w:p>
    <w:p w:rsidR="006F3133" w:rsidRPr="008A4624" w:rsidRDefault="006F3133" w:rsidP="006F3133">
      <w:pPr>
        <w:autoSpaceDE w:val="0"/>
        <w:autoSpaceDN w:val="0"/>
        <w:adjustRightInd w:val="0"/>
        <w:rPr>
          <w:rFonts w:cs="Arial"/>
        </w:rPr>
      </w:pPr>
      <w:r w:rsidRPr="008A4624">
        <w:rPr>
          <w:rFonts w:cs="Arial"/>
        </w:rPr>
        <w:t>Agradecemos a Deus e a todos pela força e determinação, pois em tantas ocasiões difíceis</w:t>
      </w:r>
      <w:r w:rsidR="00FF3DE8">
        <w:rPr>
          <w:rFonts w:cs="Arial"/>
        </w:rPr>
        <w:t xml:space="preserve"> o amparo de pessoas </w:t>
      </w:r>
      <w:r w:rsidR="00A014E3">
        <w:rPr>
          <w:rFonts w:cs="Arial"/>
        </w:rPr>
        <w:t>nos fortalecem.</w:t>
      </w:r>
    </w:p>
    <w:p w:rsidR="006F3133" w:rsidRPr="008A4624" w:rsidRDefault="006F3133" w:rsidP="006F3133">
      <w:pPr>
        <w:autoSpaceDE w:val="0"/>
        <w:autoSpaceDN w:val="0"/>
        <w:adjustRightInd w:val="0"/>
        <w:rPr>
          <w:rFonts w:cs="Arial"/>
        </w:rPr>
      </w:pPr>
      <w:r w:rsidRPr="008A4624">
        <w:rPr>
          <w:rFonts w:cs="Arial"/>
        </w:rPr>
        <w:t xml:space="preserve">Registramos nosso agradecimento em especial, a todos </w:t>
      </w:r>
      <w:r w:rsidR="00A014E3">
        <w:rPr>
          <w:rFonts w:cs="Arial"/>
        </w:rPr>
        <w:t xml:space="preserve">os </w:t>
      </w:r>
      <w:r w:rsidRPr="008A4624">
        <w:rPr>
          <w:rFonts w:cs="Arial"/>
        </w:rPr>
        <w:t>nossos familiares, que entenderam nossa ausência durante alguns momentos e promoveram um ambiente em nossas residênc</w:t>
      </w:r>
      <w:r w:rsidR="00A014E3">
        <w:rPr>
          <w:rFonts w:cs="Arial"/>
        </w:rPr>
        <w:t>ias cheio de amor e compreensão, possibilitando dias alegres e transformando a jornada mais leve</w:t>
      </w:r>
      <w:r w:rsidRPr="008A4624">
        <w:rPr>
          <w:rFonts w:cs="Arial"/>
        </w:rPr>
        <w:t>.</w:t>
      </w:r>
    </w:p>
    <w:p w:rsidR="006F3133" w:rsidRPr="008A4624" w:rsidRDefault="00D51BA4" w:rsidP="006F3133">
      <w:pPr>
        <w:autoSpaceDE w:val="0"/>
        <w:autoSpaceDN w:val="0"/>
        <w:adjustRightInd w:val="0"/>
        <w:rPr>
          <w:rFonts w:cs="Arial"/>
        </w:rPr>
      </w:pPr>
      <w:r>
        <w:rPr>
          <w:rFonts w:cs="Arial"/>
        </w:rPr>
        <w:t xml:space="preserve"> Aos nossos colegas do UniFOA</w:t>
      </w:r>
      <w:r w:rsidR="00A014E3">
        <w:rPr>
          <w:rFonts w:cs="Arial"/>
        </w:rPr>
        <w:t>, por todo apoio e incentivo, embora</w:t>
      </w:r>
      <w:r w:rsidR="006F3133" w:rsidRPr="008A4624">
        <w:rPr>
          <w:rFonts w:cs="Arial"/>
        </w:rPr>
        <w:t xml:space="preserve"> ataref</w:t>
      </w:r>
      <w:r w:rsidR="00A014E3">
        <w:rPr>
          <w:rFonts w:cs="Arial"/>
        </w:rPr>
        <w:t>ados com a elaboração de seus</w:t>
      </w:r>
      <w:r w:rsidR="006F3133" w:rsidRPr="008A4624">
        <w:rPr>
          <w:rFonts w:cs="Arial"/>
        </w:rPr>
        <w:t xml:space="preserve"> trabalho</w:t>
      </w:r>
      <w:r w:rsidR="003300B4">
        <w:rPr>
          <w:rFonts w:cs="Arial"/>
        </w:rPr>
        <w:t>s</w:t>
      </w:r>
      <w:r w:rsidR="00A014E3">
        <w:rPr>
          <w:rFonts w:cs="Arial"/>
        </w:rPr>
        <w:t xml:space="preserve"> de conclusão de curso</w:t>
      </w:r>
      <w:r w:rsidR="006F3133" w:rsidRPr="008A4624">
        <w:rPr>
          <w:rFonts w:cs="Arial"/>
        </w:rPr>
        <w:t xml:space="preserve"> compartilharam conhecimentos.</w:t>
      </w:r>
    </w:p>
    <w:p w:rsidR="006F3133" w:rsidRPr="008A4624" w:rsidRDefault="006F3133" w:rsidP="006F3133">
      <w:pPr>
        <w:rPr>
          <w:rFonts w:cs="Arial"/>
        </w:rPr>
      </w:pPr>
      <w:r w:rsidRPr="008A4624">
        <w:rPr>
          <w:rFonts w:cs="Arial"/>
        </w:rPr>
        <w:t xml:space="preserve">Ao nosso </w:t>
      </w:r>
      <w:r w:rsidR="00D51BA4" w:rsidRPr="008A4624">
        <w:rPr>
          <w:rFonts w:cs="Arial"/>
        </w:rPr>
        <w:t>Coorientador</w:t>
      </w:r>
      <w:r w:rsidRPr="008A4624">
        <w:rPr>
          <w:rFonts w:cs="Arial"/>
        </w:rPr>
        <w:t xml:space="preserve"> e professor Aloano Regio de Almeida Pereira, pela motivação e dedicação ao trabalho e palavras de apoio em todos os momentos.</w:t>
      </w:r>
    </w:p>
    <w:p w:rsidR="006F3133" w:rsidRPr="008A4624" w:rsidRDefault="006F3133" w:rsidP="006F3133">
      <w:pPr>
        <w:rPr>
          <w:rFonts w:cs="Arial"/>
        </w:rPr>
      </w:pPr>
      <w:r w:rsidRPr="008A4624">
        <w:rPr>
          <w:rFonts w:cs="Arial"/>
        </w:rPr>
        <w:t>E a nosso Orientador Péricles Guedes Alves, por sua exigência e dedicação, contribuindo para que o trabalho fosse apresentado o mais perfeito possível.</w:t>
      </w:r>
    </w:p>
    <w:p w:rsidR="009E19D1" w:rsidRDefault="009E19D1">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sidRPr="00A37DCD">
        <w:rPr>
          <w:rFonts w:cs="Arial"/>
          <w:b/>
          <w:bCs/>
          <w:szCs w:val="24"/>
        </w:rPr>
        <w:lastRenderedPageBreak/>
        <w:t>RESUMO</w:t>
      </w:r>
    </w:p>
    <w:p w:rsidR="0009147F" w:rsidRPr="00A37DCD" w:rsidRDefault="0009147F" w:rsidP="000D4CC8">
      <w:pPr>
        <w:autoSpaceDE w:val="0"/>
        <w:autoSpaceDN w:val="0"/>
        <w:adjustRightInd w:val="0"/>
        <w:jc w:val="center"/>
        <w:rPr>
          <w:rFonts w:cs="Arial"/>
          <w:b/>
          <w:bCs/>
          <w:szCs w:val="24"/>
        </w:rPr>
      </w:pPr>
    </w:p>
    <w:p w:rsidR="00C61558" w:rsidRPr="00A41BE9" w:rsidRDefault="00C61558" w:rsidP="00633C95">
      <w:pPr>
        <w:rPr>
          <w:rFonts w:cs="Arial"/>
          <w:bCs/>
          <w:szCs w:val="24"/>
        </w:rPr>
      </w:pPr>
      <w:r w:rsidRPr="00A41BE9">
        <w:rPr>
          <w:rFonts w:cs="Arial"/>
          <w:bCs/>
          <w:szCs w:val="24"/>
        </w:rPr>
        <w:t>Este tr</w:t>
      </w:r>
      <w:r>
        <w:rPr>
          <w:rFonts w:cs="Arial"/>
          <w:bCs/>
          <w:szCs w:val="24"/>
        </w:rPr>
        <w:t>abalho foi elaborado</w:t>
      </w:r>
      <w:r w:rsidR="00633C95">
        <w:rPr>
          <w:rFonts w:cs="Arial"/>
          <w:bCs/>
          <w:szCs w:val="24"/>
        </w:rPr>
        <w:t xml:space="preserve"> visando atender </w:t>
      </w:r>
      <w:r w:rsidR="003300B4">
        <w:rPr>
          <w:rFonts w:cs="Arial"/>
          <w:bCs/>
          <w:szCs w:val="24"/>
        </w:rPr>
        <w:t xml:space="preserve">a </w:t>
      </w:r>
      <w:r w:rsidR="00633C95">
        <w:rPr>
          <w:rFonts w:cs="Arial"/>
          <w:bCs/>
          <w:szCs w:val="24"/>
        </w:rPr>
        <w:t xml:space="preserve">algumas </w:t>
      </w:r>
      <w:r>
        <w:rPr>
          <w:rFonts w:cs="Arial"/>
          <w:bCs/>
          <w:szCs w:val="24"/>
        </w:rPr>
        <w:t>das</w:t>
      </w:r>
      <w:r w:rsidR="00633C95">
        <w:rPr>
          <w:rFonts w:cs="Arial"/>
          <w:bCs/>
          <w:szCs w:val="24"/>
        </w:rPr>
        <w:t xml:space="preserve"> </w:t>
      </w:r>
      <w:r>
        <w:rPr>
          <w:rFonts w:cs="Arial"/>
          <w:bCs/>
          <w:szCs w:val="24"/>
        </w:rPr>
        <w:t>categorias de Tecnologia Assistiva</w:t>
      </w:r>
      <w:r w:rsidRPr="00D31104">
        <w:rPr>
          <w:rFonts w:cs="Arial"/>
          <w:bCs/>
          <w:szCs w:val="24"/>
        </w:rPr>
        <w:t>,</w:t>
      </w:r>
      <w:r>
        <w:rPr>
          <w:rFonts w:cs="Arial"/>
          <w:bCs/>
          <w:szCs w:val="24"/>
        </w:rPr>
        <w:t xml:space="preserve"> permitindo-se desta forma uma maior inclusão social a </w:t>
      </w:r>
      <w:r w:rsidR="001D5C2B">
        <w:rPr>
          <w:rFonts w:cs="Arial"/>
          <w:bCs/>
          <w:szCs w:val="24"/>
        </w:rPr>
        <w:t xml:space="preserve">pessoas com deficiência </w:t>
      </w:r>
      <w:r>
        <w:rPr>
          <w:rFonts w:cs="Arial"/>
          <w:bCs/>
          <w:szCs w:val="24"/>
        </w:rPr>
        <w:t>e/ou idosos.</w:t>
      </w:r>
      <w:r w:rsidRPr="00A41BE9">
        <w:rPr>
          <w:rFonts w:cs="Arial"/>
          <w:bCs/>
          <w:szCs w:val="24"/>
        </w:rPr>
        <w:t xml:space="preserve"> </w:t>
      </w:r>
      <w:r>
        <w:rPr>
          <w:rFonts w:cs="Arial"/>
          <w:bCs/>
          <w:szCs w:val="24"/>
        </w:rPr>
        <w:t>As categorias englobadas foram A</w:t>
      </w:r>
      <w:r w:rsidRPr="000C7440">
        <w:rPr>
          <w:rFonts w:cs="Arial"/>
          <w:szCs w:val="24"/>
        </w:rPr>
        <w:t xml:space="preserve">uxílios para a </w:t>
      </w:r>
      <w:r>
        <w:rPr>
          <w:rFonts w:cs="Arial"/>
          <w:szCs w:val="24"/>
        </w:rPr>
        <w:t>v</w:t>
      </w:r>
      <w:r w:rsidRPr="000C7440">
        <w:rPr>
          <w:rFonts w:cs="Arial"/>
          <w:szCs w:val="24"/>
        </w:rPr>
        <w:t xml:space="preserve">ida </w:t>
      </w:r>
      <w:r>
        <w:rPr>
          <w:rFonts w:cs="Arial"/>
          <w:bCs/>
          <w:szCs w:val="24"/>
        </w:rPr>
        <w:t>d</w:t>
      </w:r>
      <w:r w:rsidRPr="000C7440">
        <w:rPr>
          <w:rFonts w:cs="Arial"/>
          <w:szCs w:val="24"/>
        </w:rPr>
        <w:t>iária</w:t>
      </w:r>
      <w:r>
        <w:rPr>
          <w:rFonts w:cs="Arial"/>
          <w:bCs/>
          <w:szCs w:val="24"/>
        </w:rPr>
        <w:t xml:space="preserve">, Comunicação aumentativa, Sistema de controle de ambiente, Projeto arquitetônico para acessibilidade, Auxílios de mobilidade, </w:t>
      </w:r>
      <w:r w:rsidRPr="000C7440">
        <w:rPr>
          <w:rFonts w:cs="Arial"/>
          <w:szCs w:val="24"/>
        </w:rPr>
        <w:t xml:space="preserve">Auxílios para </w:t>
      </w:r>
      <w:r>
        <w:rPr>
          <w:rFonts w:cs="Arial"/>
          <w:bCs/>
          <w:szCs w:val="24"/>
        </w:rPr>
        <w:t>c</w:t>
      </w:r>
      <w:r w:rsidRPr="006B7C33">
        <w:rPr>
          <w:rFonts w:cs="Arial"/>
          <w:bCs/>
          <w:szCs w:val="24"/>
        </w:rPr>
        <w:t xml:space="preserve">egos ou </w:t>
      </w:r>
      <w:r w:rsidR="003300B4">
        <w:rPr>
          <w:rFonts w:cs="Arial"/>
          <w:bCs/>
          <w:szCs w:val="24"/>
        </w:rPr>
        <w:t>a</w:t>
      </w:r>
      <w:r>
        <w:rPr>
          <w:rFonts w:cs="Arial"/>
          <w:bCs/>
          <w:szCs w:val="24"/>
        </w:rPr>
        <w:t>queles com visão</w:t>
      </w:r>
      <w:r w:rsidRPr="000C7440">
        <w:rPr>
          <w:rFonts w:cs="Arial"/>
          <w:szCs w:val="24"/>
        </w:rPr>
        <w:t xml:space="preserve"> </w:t>
      </w:r>
      <w:r>
        <w:rPr>
          <w:rFonts w:cs="Arial"/>
          <w:szCs w:val="24"/>
        </w:rPr>
        <w:t>s</w:t>
      </w:r>
      <w:r w:rsidRPr="000C7440">
        <w:rPr>
          <w:rFonts w:cs="Arial"/>
          <w:szCs w:val="24"/>
        </w:rPr>
        <w:t>ubnormal</w:t>
      </w:r>
      <w:r>
        <w:rPr>
          <w:rFonts w:cs="Arial"/>
          <w:bCs/>
          <w:szCs w:val="24"/>
        </w:rPr>
        <w:t xml:space="preserve"> e </w:t>
      </w:r>
      <w:r w:rsidRPr="000C7440">
        <w:rPr>
          <w:rFonts w:cs="Arial"/>
          <w:szCs w:val="24"/>
        </w:rPr>
        <w:t xml:space="preserve">Auxílios para </w:t>
      </w:r>
      <w:r>
        <w:rPr>
          <w:rFonts w:cs="Arial"/>
          <w:bCs/>
          <w:szCs w:val="24"/>
        </w:rPr>
        <w:t>surdos ou com d</w:t>
      </w:r>
      <w:r w:rsidR="00583726">
        <w:rPr>
          <w:rFonts w:cs="Arial"/>
          <w:szCs w:val="24"/>
        </w:rPr>
        <w:t>eficiência</w:t>
      </w:r>
      <w:r w:rsidRPr="000C7440">
        <w:rPr>
          <w:rFonts w:cs="Arial"/>
          <w:szCs w:val="24"/>
        </w:rPr>
        <w:t xml:space="preserve"> </w:t>
      </w:r>
      <w:r>
        <w:rPr>
          <w:rFonts w:cs="Arial"/>
          <w:bCs/>
          <w:szCs w:val="24"/>
        </w:rPr>
        <w:t>a</w:t>
      </w:r>
      <w:r w:rsidR="00583726">
        <w:rPr>
          <w:rFonts w:cs="Arial"/>
          <w:szCs w:val="24"/>
        </w:rPr>
        <w:t>uditiva</w:t>
      </w:r>
      <w:r>
        <w:rPr>
          <w:rFonts w:cs="Arial"/>
          <w:bCs/>
          <w:szCs w:val="24"/>
        </w:rPr>
        <w:t xml:space="preserve">. Adequou-se tais tecnologias a um protótipo de elevador. A motivação </w:t>
      </w:r>
      <w:r w:rsidRPr="009E19D1">
        <w:rPr>
          <w:rFonts w:cs="Arial"/>
          <w:bCs/>
          <w:szCs w:val="24"/>
        </w:rPr>
        <w:t xml:space="preserve">ocorreu devido </w:t>
      </w:r>
      <w:r w:rsidRPr="000C7440">
        <w:rPr>
          <w:rFonts w:cs="Arial"/>
          <w:bCs/>
          <w:szCs w:val="24"/>
        </w:rPr>
        <w:t xml:space="preserve">à notória exclusão social de uma minoria, porém representativa, que </w:t>
      </w:r>
      <w:r w:rsidR="00E91E63">
        <w:rPr>
          <w:rFonts w:cs="Arial"/>
          <w:bCs/>
          <w:szCs w:val="24"/>
        </w:rPr>
        <w:t>não é contemplada</w:t>
      </w:r>
      <w:r w:rsidRPr="000C7440">
        <w:rPr>
          <w:rFonts w:cs="Arial"/>
          <w:bCs/>
          <w:szCs w:val="24"/>
        </w:rPr>
        <w:t xml:space="preserve"> na maioria dos novos projetos tecnológicos. </w:t>
      </w:r>
      <w:r w:rsidRPr="009E19D1">
        <w:rPr>
          <w:rFonts w:cs="Arial"/>
          <w:bCs/>
          <w:szCs w:val="24"/>
        </w:rPr>
        <w:t>O protótipo do elevador</w:t>
      </w:r>
      <w:r>
        <w:rPr>
          <w:rFonts w:cs="Arial"/>
          <w:bCs/>
          <w:szCs w:val="24"/>
        </w:rPr>
        <w:t xml:space="preserve"> contempla tecnologia de microprocessamento em tempo real, interface com grande acessibilidade tátil, visual e auditiva além de recursos de apoio ao usuário e ao mantenedor do sistema.</w:t>
      </w:r>
    </w:p>
    <w:p w:rsidR="0009147F" w:rsidRPr="00A41BE9" w:rsidRDefault="0009147F" w:rsidP="000D4CC8">
      <w:pPr>
        <w:autoSpaceDE w:val="0"/>
        <w:autoSpaceDN w:val="0"/>
        <w:adjustRightInd w:val="0"/>
        <w:rPr>
          <w:rFonts w:cs="Arial"/>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09147F" w:rsidRDefault="0009147F"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4A37C6" w:rsidRDefault="004A37C6" w:rsidP="003B68F7">
      <w:pPr>
        <w:autoSpaceDE w:val="0"/>
        <w:autoSpaceDN w:val="0"/>
        <w:adjustRightInd w:val="0"/>
        <w:jc w:val="center"/>
        <w:rPr>
          <w:rFonts w:cs="Arial"/>
          <w:b/>
          <w:bCs/>
          <w:szCs w:val="24"/>
        </w:rPr>
      </w:pPr>
    </w:p>
    <w:p w:rsidR="0009147F" w:rsidRPr="00A37DCD" w:rsidRDefault="0009147F" w:rsidP="003B68F7">
      <w:pPr>
        <w:autoSpaceDE w:val="0"/>
        <w:autoSpaceDN w:val="0"/>
        <w:adjustRightInd w:val="0"/>
        <w:jc w:val="center"/>
        <w:rPr>
          <w:rFonts w:cs="Arial"/>
          <w:b/>
          <w:bCs/>
          <w:szCs w:val="24"/>
        </w:rPr>
      </w:pPr>
    </w:p>
    <w:p w:rsidR="00812409" w:rsidRDefault="0009147F" w:rsidP="00325875">
      <w:pPr>
        <w:autoSpaceDE w:val="0"/>
        <w:autoSpaceDN w:val="0"/>
        <w:adjustRightInd w:val="0"/>
        <w:ind w:firstLine="0"/>
        <w:rPr>
          <w:rFonts w:cs="Arial"/>
          <w:b/>
          <w:bCs/>
          <w:szCs w:val="24"/>
        </w:rPr>
      </w:pPr>
      <w:r w:rsidRPr="00AC3A9A">
        <w:rPr>
          <w:rFonts w:cs="Arial"/>
          <w:bCs/>
          <w:szCs w:val="24"/>
        </w:rPr>
        <w:t>Palavras</w:t>
      </w:r>
      <w:r w:rsidR="005B7A5E" w:rsidRPr="00AC3A9A">
        <w:rPr>
          <w:rFonts w:cs="Arial"/>
          <w:bCs/>
          <w:szCs w:val="24"/>
        </w:rPr>
        <w:t>-</w:t>
      </w:r>
      <w:r w:rsidRPr="00AC3A9A">
        <w:rPr>
          <w:rFonts w:cs="Arial"/>
          <w:bCs/>
          <w:szCs w:val="24"/>
        </w:rPr>
        <w:t>chave:</w:t>
      </w:r>
      <w:r w:rsidR="005B7A5E" w:rsidRPr="00AC3A9A">
        <w:rPr>
          <w:rFonts w:cs="Arial"/>
          <w:bCs/>
          <w:szCs w:val="24"/>
        </w:rPr>
        <w:t xml:space="preserve"> </w:t>
      </w:r>
      <w:r w:rsidR="00AC3A9A">
        <w:rPr>
          <w:rFonts w:cs="Arial"/>
          <w:bCs/>
          <w:szCs w:val="24"/>
        </w:rPr>
        <w:t>T</w:t>
      </w:r>
      <w:r w:rsidR="00812409" w:rsidRPr="00AC3A9A">
        <w:rPr>
          <w:rFonts w:cs="Arial"/>
          <w:bCs/>
          <w:szCs w:val="24"/>
        </w:rPr>
        <w:t xml:space="preserve">ecnologia assistiva, </w:t>
      </w:r>
      <w:r w:rsidR="00AC3A9A">
        <w:rPr>
          <w:rFonts w:cs="Arial"/>
          <w:bCs/>
          <w:szCs w:val="24"/>
        </w:rPr>
        <w:t>A</w:t>
      </w:r>
      <w:r w:rsidR="00946675" w:rsidRPr="00AC3A9A">
        <w:rPr>
          <w:rFonts w:cs="Arial"/>
          <w:bCs/>
          <w:szCs w:val="24"/>
        </w:rPr>
        <w:t>utomatização</w:t>
      </w:r>
      <w:r w:rsidR="00AC3A9A">
        <w:rPr>
          <w:rFonts w:cs="Arial"/>
          <w:bCs/>
          <w:szCs w:val="24"/>
        </w:rPr>
        <w:t xml:space="preserve"> </w:t>
      </w:r>
      <w:r w:rsidR="0027794C">
        <w:rPr>
          <w:rFonts w:cs="Arial"/>
          <w:bCs/>
          <w:szCs w:val="24"/>
        </w:rPr>
        <w:t>e</w:t>
      </w:r>
      <w:r w:rsidR="00812409" w:rsidRPr="00AC3A9A">
        <w:rPr>
          <w:rFonts w:cs="Arial"/>
          <w:bCs/>
          <w:szCs w:val="24"/>
        </w:rPr>
        <w:t>mbarcada</w:t>
      </w:r>
      <w:r w:rsidRPr="00AC3A9A">
        <w:rPr>
          <w:rFonts w:cs="Arial"/>
          <w:bCs/>
          <w:szCs w:val="24"/>
        </w:rPr>
        <w:t>,</w:t>
      </w:r>
      <w:r w:rsidR="00AC3A9A">
        <w:rPr>
          <w:rFonts w:cs="Arial"/>
          <w:bCs/>
          <w:szCs w:val="24"/>
        </w:rPr>
        <w:t xml:space="preserve"> A</w:t>
      </w:r>
      <w:r>
        <w:rPr>
          <w:rFonts w:cs="Arial"/>
          <w:bCs/>
          <w:szCs w:val="24"/>
        </w:rPr>
        <w:t>cessibilidade,</w:t>
      </w:r>
      <w:r w:rsidR="00AC3A9A">
        <w:rPr>
          <w:rFonts w:cs="Arial"/>
          <w:bCs/>
          <w:szCs w:val="24"/>
        </w:rPr>
        <w:t xml:space="preserve"> I</w:t>
      </w:r>
      <w:r w:rsidR="00812409">
        <w:rPr>
          <w:rFonts w:cs="Arial"/>
          <w:bCs/>
          <w:szCs w:val="24"/>
        </w:rPr>
        <w:t>nclusão social</w:t>
      </w:r>
      <w:r w:rsidR="00325875">
        <w:rPr>
          <w:rFonts w:cs="Arial"/>
          <w:bCs/>
          <w:szCs w:val="24"/>
        </w:rPr>
        <w:t>.</w:t>
      </w:r>
      <w:r w:rsidR="00812409">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SUMÁRIO</w:t>
      </w:r>
    </w:p>
    <w:sdt>
      <w:sdtPr>
        <w:id w:val="-1387712793"/>
        <w:docPartObj>
          <w:docPartGallery w:val="Table of Contents"/>
          <w:docPartUnique/>
        </w:docPartObj>
      </w:sdtPr>
      <w:sdtEndPr>
        <w:rPr>
          <w:b/>
          <w:bCs/>
        </w:rPr>
      </w:sdtEndPr>
      <w:sdtContent>
        <w:p w:rsidR="006B2A20" w:rsidRDefault="006B2A20" w:rsidP="00197F40"/>
        <w:p w:rsidR="003C2F3B" w:rsidRDefault="000C640E">
          <w:pPr>
            <w:pStyle w:val="Sumrio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482911630" w:history="1">
            <w:r w:rsidR="003C2F3B" w:rsidRPr="000A3BEF">
              <w:rPr>
                <w:rStyle w:val="Hyperlink"/>
                <w:noProof/>
              </w:rPr>
              <w:t>1</w:t>
            </w:r>
            <w:r w:rsidR="003C2F3B">
              <w:rPr>
                <w:rFonts w:asciiTheme="minorHAnsi" w:eastAsiaTheme="minorEastAsia" w:hAnsiTheme="minorHAnsi" w:cstheme="minorBidi"/>
                <w:noProof/>
                <w:sz w:val="22"/>
              </w:rPr>
              <w:tab/>
            </w:r>
            <w:r w:rsidR="003C2F3B" w:rsidRPr="000A3BEF">
              <w:rPr>
                <w:rStyle w:val="Hyperlink"/>
                <w:noProof/>
              </w:rPr>
              <w:t>INTRODUÇÃO</w:t>
            </w:r>
            <w:r w:rsidR="003C2F3B">
              <w:rPr>
                <w:noProof/>
                <w:webHidden/>
              </w:rPr>
              <w:tab/>
            </w:r>
            <w:r w:rsidR="003C2F3B">
              <w:rPr>
                <w:noProof/>
                <w:webHidden/>
              </w:rPr>
              <w:fldChar w:fldCharType="begin"/>
            </w:r>
            <w:r w:rsidR="003C2F3B">
              <w:rPr>
                <w:noProof/>
                <w:webHidden/>
              </w:rPr>
              <w:instrText xml:space="preserve"> PAGEREF _Toc482911630 \h </w:instrText>
            </w:r>
            <w:r w:rsidR="003C2F3B">
              <w:rPr>
                <w:noProof/>
                <w:webHidden/>
              </w:rPr>
            </w:r>
            <w:r w:rsidR="003C2F3B">
              <w:rPr>
                <w:noProof/>
                <w:webHidden/>
              </w:rPr>
              <w:fldChar w:fldCharType="separate"/>
            </w:r>
            <w:r w:rsidR="003C2F3B">
              <w:rPr>
                <w:noProof/>
                <w:webHidden/>
              </w:rPr>
              <w:t>17</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1" w:history="1">
            <w:r w:rsidR="003C2F3B" w:rsidRPr="000A3BEF">
              <w:rPr>
                <w:rStyle w:val="Hyperlink"/>
                <w:noProof/>
              </w:rPr>
              <w:t>1.1</w:t>
            </w:r>
            <w:r w:rsidR="003C2F3B">
              <w:rPr>
                <w:rFonts w:asciiTheme="minorHAnsi" w:eastAsiaTheme="minorEastAsia" w:hAnsiTheme="minorHAnsi" w:cstheme="minorBidi"/>
                <w:noProof/>
                <w:sz w:val="22"/>
              </w:rPr>
              <w:tab/>
            </w:r>
            <w:r w:rsidR="003C2F3B" w:rsidRPr="000A3BEF">
              <w:rPr>
                <w:rStyle w:val="Hyperlink"/>
                <w:noProof/>
              </w:rPr>
              <w:t>Justificativa</w:t>
            </w:r>
            <w:r w:rsidR="003C2F3B">
              <w:rPr>
                <w:noProof/>
                <w:webHidden/>
              </w:rPr>
              <w:tab/>
            </w:r>
            <w:r w:rsidR="003C2F3B">
              <w:rPr>
                <w:noProof/>
                <w:webHidden/>
              </w:rPr>
              <w:fldChar w:fldCharType="begin"/>
            </w:r>
            <w:r w:rsidR="003C2F3B">
              <w:rPr>
                <w:noProof/>
                <w:webHidden/>
              </w:rPr>
              <w:instrText xml:space="preserve"> PAGEREF _Toc482911631 \h </w:instrText>
            </w:r>
            <w:r w:rsidR="003C2F3B">
              <w:rPr>
                <w:noProof/>
                <w:webHidden/>
              </w:rPr>
            </w:r>
            <w:r w:rsidR="003C2F3B">
              <w:rPr>
                <w:noProof/>
                <w:webHidden/>
              </w:rPr>
              <w:fldChar w:fldCharType="separate"/>
            </w:r>
            <w:r w:rsidR="003C2F3B">
              <w:rPr>
                <w:noProof/>
                <w:webHidden/>
              </w:rPr>
              <w:t>19</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2" w:history="1">
            <w:r w:rsidR="003C2F3B" w:rsidRPr="000A3BEF">
              <w:rPr>
                <w:rStyle w:val="Hyperlink"/>
                <w:noProof/>
              </w:rPr>
              <w:t>1.2</w:t>
            </w:r>
            <w:r w:rsidR="003C2F3B">
              <w:rPr>
                <w:rFonts w:asciiTheme="minorHAnsi" w:eastAsiaTheme="minorEastAsia" w:hAnsiTheme="minorHAnsi" w:cstheme="minorBidi"/>
                <w:noProof/>
                <w:sz w:val="22"/>
              </w:rPr>
              <w:tab/>
            </w:r>
            <w:r w:rsidR="003C2F3B" w:rsidRPr="000A3BEF">
              <w:rPr>
                <w:rStyle w:val="Hyperlink"/>
                <w:noProof/>
              </w:rPr>
              <w:t>Objetivos</w:t>
            </w:r>
            <w:r w:rsidR="003C2F3B">
              <w:rPr>
                <w:noProof/>
                <w:webHidden/>
              </w:rPr>
              <w:tab/>
            </w:r>
            <w:r w:rsidR="003C2F3B">
              <w:rPr>
                <w:noProof/>
                <w:webHidden/>
              </w:rPr>
              <w:fldChar w:fldCharType="begin"/>
            </w:r>
            <w:r w:rsidR="003C2F3B">
              <w:rPr>
                <w:noProof/>
                <w:webHidden/>
              </w:rPr>
              <w:instrText xml:space="preserve"> PAGEREF _Toc482911632 \h </w:instrText>
            </w:r>
            <w:r w:rsidR="003C2F3B">
              <w:rPr>
                <w:noProof/>
                <w:webHidden/>
              </w:rPr>
            </w:r>
            <w:r w:rsidR="003C2F3B">
              <w:rPr>
                <w:noProof/>
                <w:webHidden/>
              </w:rPr>
              <w:fldChar w:fldCharType="separate"/>
            </w:r>
            <w:r w:rsidR="003C2F3B">
              <w:rPr>
                <w:noProof/>
                <w:webHidden/>
              </w:rPr>
              <w:t>19</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33" w:history="1">
            <w:r w:rsidR="003C2F3B" w:rsidRPr="000A3BEF">
              <w:rPr>
                <w:rStyle w:val="Hyperlink"/>
                <w:noProof/>
              </w:rPr>
              <w:t>1.2.1</w:t>
            </w:r>
            <w:r w:rsidR="003C2F3B">
              <w:rPr>
                <w:rFonts w:asciiTheme="minorHAnsi" w:eastAsiaTheme="minorEastAsia" w:hAnsiTheme="minorHAnsi" w:cstheme="minorBidi"/>
                <w:noProof/>
                <w:sz w:val="22"/>
              </w:rPr>
              <w:tab/>
            </w:r>
            <w:r w:rsidR="003C2F3B" w:rsidRPr="000A3BEF">
              <w:rPr>
                <w:rStyle w:val="Hyperlink"/>
                <w:noProof/>
              </w:rPr>
              <w:t>Objetivo Geral</w:t>
            </w:r>
            <w:r w:rsidR="003C2F3B">
              <w:rPr>
                <w:noProof/>
                <w:webHidden/>
              </w:rPr>
              <w:tab/>
            </w:r>
            <w:r w:rsidR="003C2F3B">
              <w:rPr>
                <w:noProof/>
                <w:webHidden/>
              </w:rPr>
              <w:fldChar w:fldCharType="begin"/>
            </w:r>
            <w:r w:rsidR="003C2F3B">
              <w:rPr>
                <w:noProof/>
                <w:webHidden/>
              </w:rPr>
              <w:instrText xml:space="preserve"> PAGEREF _Toc482911633 \h </w:instrText>
            </w:r>
            <w:r w:rsidR="003C2F3B">
              <w:rPr>
                <w:noProof/>
                <w:webHidden/>
              </w:rPr>
            </w:r>
            <w:r w:rsidR="003C2F3B">
              <w:rPr>
                <w:noProof/>
                <w:webHidden/>
              </w:rPr>
              <w:fldChar w:fldCharType="separate"/>
            </w:r>
            <w:r w:rsidR="003C2F3B">
              <w:rPr>
                <w:noProof/>
                <w:webHidden/>
              </w:rPr>
              <w:t>19</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34" w:history="1">
            <w:r w:rsidR="003C2F3B" w:rsidRPr="000A3BEF">
              <w:rPr>
                <w:rStyle w:val="Hyperlink"/>
                <w:noProof/>
              </w:rPr>
              <w:t>1.2.2</w:t>
            </w:r>
            <w:r w:rsidR="003C2F3B">
              <w:rPr>
                <w:rFonts w:asciiTheme="minorHAnsi" w:eastAsiaTheme="minorEastAsia" w:hAnsiTheme="minorHAnsi" w:cstheme="minorBidi"/>
                <w:noProof/>
                <w:sz w:val="22"/>
              </w:rPr>
              <w:tab/>
            </w:r>
            <w:r w:rsidR="003C2F3B" w:rsidRPr="000A3BEF">
              <w:rPr>
                <w:rStyle w:val="Hyperlink"/>
                <w:noProof/>
              </w:rPr>
              <w:t>Objetivo Específico</w:t>
            </w:r>
            <w:r w:rsidR="003C2F3B">
              <w:rPr>
                <w:noProof/>
                <w:webHidden/>
              </w:rPr>
              <w:tab/>
            </w:r>
            <w:r w:rsidR="003C2F3B">
              <w:rPr>
                <w:noProof/>
                <w:webHidden/>
              </w:rPr>
              <w:fldChar w:fldCharType="begin"/>
            </w:r>
            <w:r w:rsidR="003C2F3B">
              <w:rPr>
                <w:noProof/>
                <w:webHidden/>
              </w:rPr>
              <w:instrText xml:space="preserve"> PAGEREF _Toc482911634 \h </w:instrText>
            </w:r>
            <w:r w:rsidR="003C2F3B">
              <w:rPr>
                <w:noProof/>
                <w:webHidden/>
              </w:rPr>
            </w:r>
            <w:r w:rsidR="003C2F3B">
              <w:rPr>
                <w:noProof/>
                <w:webHidden/>
              </w:rPr>
              <w:fldChar w:fldCharType="separate"/>
            </w:r>
            <w:r w:rsidR="003C2F3B">
              <w:rPr>
                <w:noProof/>
                <w:webHidden/>
              </w:rPr>
              <w:t>19</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5" w:history="1">
            <w:r w:rsidR="003C2F3B" w:rsidRPr="000A3BEF">
              <w:rPr>
                <w:rStyle w:val="Hyperlink"/>
                <w:noProof/>
              </w:rPr>
              <w:t>1.3</w:t>
            </w:r>
            <w:r w:rsidR="003C2F3B">
              <w:rPr>
                <w:rFonts w:asciiTheme="minorHAnsi" w:eastAsiaTheme="minorEastAsia" w:hAnsiTheme="minorHAnsi" w:cstheme="minorBidi"/>
                <w:noProof/>
                <w:sz w:val="22"/>
              </w:rPr>
              <w:tab/>
            </w:r>
            <w:r w:rsidR="003C2F3B" w:rsidRPr="000A3BEF">
              <w:rPr>
                <w:rStyle w:val="Hyperlink"/>
                <w:noProof/>
              </w:rPr>
              <w:t>Metodologia</w:t>
            </w:r>
            <w:r w:rsidR="003C2F3B">
              <w:rPr>
                <w:noProof/>
                <w:webHidden/>
              </w:rPr>
              <w:tab/>
            </w:r>
            <w:r w:rsidR="003C2F3B">
              <w:rPr>
                <w:noProof/>
                <w:webHidden/>
              </w:rPr>
              <w:fldChar w:fldCharType="begin"/>
            </w:r>
            <w:r w:rsidR="003C2F3B">
              <w:rPr>
                <w:noProof/>
                <w:webHidden/>
              </w:rPr>
              <w:instrText xml:space="preserve"> PAGEREF _Toc482911635 \h </w:instrText>
            </w:r>
            <w:r w:rsidR="003C2F3B">
              <w:rPr>
                <w:noProof/>
                <w:webHidden/>
              </w:rPr>
            </w:r>
            <w:r w:rsidR="003C2F3B">
              <w:rPr>
                <w:noProof/>
                <w:webHidden/>
              </w:rPr>
              <w:fldChar w:fldCharType="separate"/>
            </w:r>
            <w:r w:rsidR="003C2F3B">
              <w:rPr>
                <w:noProof/>
                <w:webHidden/>
              </w:rPr>
              <w:t>19</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6" w:history="1">
            <w:r w:rsidR="003C2F3B" w:rsidRPr="000A3BEF">
              <w:rPr>
                <w:rStyle w:val="Hyperlink"/>
                <w:noProof/>
              </w:rPr>
              <w:t>1.4</w:t>
            </w:r>
            <w:r w:rsidR="003C2F3B">
              <w:rPr>
                <w:rFonts w:asciiTheme="minorHAnsi" w:eastAsiaTheme="minorEastAsia" w:hAnsiTheme="minorHAnsi" w:cstheme="minorBidi"/>
                <w:noProof/>
                <w:sz w:val="22"/>
              </w:rPr>
              <w:tab/>
            </w:r>
            <w:r w:rsidR="003C2F3B" w:rsidRPr="000A3BEF">
              <w:rPr>
                <w:rStyle w:val="Hyperlink"/>
                <w:noProof/>
              </w:rPr>
              <w:t>Estruturação do TCC</w:t>
            </w:r>
            <w:r w:rsidR="003C2F3B">
              <w:rPr>
                <w:noProof/>
                <w:webHidden/>
              </w:rPr>
              <w:tab/>
            </w:r>
            <w:r w:rsidR="003C2F3B">
              <w:rPr>
                <w:noProof/>
                <w:webHidden/>
              </w:rPr>
              <w:fldChar w:fldCharType="begin"/>
            </w:r>
            <w:r w:rsidR="003C2F3B">
              <w:rPr>
                <w:noProof/>
                <w:webHidden/>
              </w:rPr>
              <w:instrText xml:space="preserve"> PAGEREF _Toc482911636 \h </w:instrText>
            </w:r>
            <w:r w:rsidR="003C2F3B">
              <w:rPr>
                <w:noProof/>
                <w:webHidden/>
              </w:rPr>
            </w:r>
            <w:r w:rsidR="003C2F3B">
              <w:rPr>
                <w:noProof/>
                <w:webHidden/>
              </w:rPr>
              <w:fldChar w:fldCharType="separate"/>
            </w:r>
            <w:r w:rsidR="003C2F3B">
              <w:rPr>
                <w:noProof/>
                <w:webHidden/>
              </w:rPr>
              <w:t>20</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37" w:history="1">
            <w:r w:rsidR="003C2F3B" w:rsidRPr="000A3BEF">
              <w:rPr>
                <w:rStyle w:val="Hyperlink"/>
                <w:noProof/>
              </w:rPr>
              <w:t>2</w:t>
            </w:r>
            <w:r w:rsidR="003C2F3B">
              <w:rPr>
                <w:rFonts w:asciiTheme="minorHAnsi" w:eastAsiaTheme="minorEastAsia" w:hAnsiTheme="minorHAnsi" w:cstheme="minorBidi"/>
                <w:noProof/>
                <w:sz w:val="22"/>
              </w:rPr>
              <w:tab/>
            </w:r>
            <w:r w:rsidR="003C2F3B" w:rsidRPr="000A3BEF">
              <w:rPr>
                <w:rStyle w:val="Hyperlink"/>
                <w:noProof/>
              </w:rPr>
              <w:t>FUNDAMENTAÇÃO TEÓRICA</w:t>
            </w:r>
            <w:r w:rsidR="003C2F3B">
              <w:rPr>
                <w:noProof/>
                <w:webHidden/>
              </w:rPr>
              <w:tab/>
            </w:r>
            <w:r w:rsidR="003C2F3B">
              <w:rPr>
                <w:noProof/>
                <w:webHidden/>
              </w:rPr>
              <w:fldChar w:fldCharType="begin"/>
            </w:r>
            <w:r w:rsidR="003C2F3B">
              <w:rPr>
                <w:noProof/>
                <w:webHidden/>
              </w:rPr>
              <w:instrText xml:space="preserve"> PAGEREF _Toc482911637 \h </w:instrText>
            </w:r>
            <w:r w:rsidR="003C2F3B">
              <w:rPr>
                <w:noProof/>
                <w:webHidden/>
              </w:rPr>
            </w:r>
            <w:r w:rsidR="003C2F3B">
              <w:rPr>
                <w:noProof/>
                <w:webHidden/>
              </w:rPr>
              <w:fldChar w:fldCharType="separate"/>
            </w:r>
            <w:r w:rsidR="003C2F3B">
              <w:rPr>
                <w:noProof/>
                <w:webHidden/>
              </w:rPr>
              <w:t>21</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8" w:history="1">
            <w:r w:rsidR="003C2F3B" w:rsidRPr="000A3BEF">
              <w:rPr>
                <w:rStyle w:val="Hyperlink"/>
                <w:noProof/>
              </w:rPr>
              <w:t>2.1</w:t>
            </w:r>
            <w:r w:rsidR="003C2F3B">
              <w:rPr>
                <w:rFonts w:asciiTheme="minorHAnsi" w:eastAsiaTheme="minorEastAsia" w:hAnsiTheme="minorHAnsi" w:cstheme="minorBidi"/>
                <w:noProof/>
                <w:sz w:val="22"/>
              </w:rPr>
              <w:tab/>
            </w:r>
            <w:r w:rsidR="003C2F3B" w:rsidRPr="000A3BEF">
              <w:rPr>
                <w:rStyle w:val="Hyperlink"/>
                <w:noProof/>
              </w:rPr>
              <w:t>Histórico sobre elevadores e normas vigentes</w:t>
            </w:r>
            <w:r w:rsidR="003C2F3B">
              <w:rPr>
                <w:noProof/>
                <w:webHidden/>
              </w:rPr>
              <w:tab/>
            </w:r>
            <w:r w:rsidR="003C2F3B">
              <w:rPr>
                <w:noProof/>
                <w:webHidden/>
              </w:rPr>
              <w:fldChar w:fldCharType="begin"/>
            </w:r>
            <w:r w:rsidR="003C2F3B">
              <w:rPr>
                <w:noProof/>
                <w:webHidden/>
              </w:rPr>
              <w:instrText xml:space="preserve"> PAGEREF _Toc482911638 \h </w:instrText>
            </w:r>
            <w:r w:rsidR="003C2F3B">
              <w:rPr>
                <w:noProof/>
                <w:webHidden/>
              </w:rPr>
            </w:r>
            <w:r w:rsidR="003C2F3B">
              <w:rPr>
                <w:noProof/>
                <w:webHidden/>
              </w:rPr>
              <w:fldChar w:fldCharType="separate"/>
            </w:r>
            <w:r w:rsidR="003C2F3B">
              <w:rPr>
                <w:noProof/>
                <w:webHidden/>
              </w:rPr>
              <w:t>21</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39" w:history="1">
            <w:r w:rsidR="003C2F3B" w:rsidRPr="000A3BEF">
              <w:rPr>
                <w:rStyle w:val="Hyperlink"/>
                <w:noProof/>
              </w:rPr>
              <w:t>2.2</w:t>
            </w:r>
            <w:r w:rsidR="003C2F3B">
              <w:rPr>
                <w:rFonts w:asciiTheme="minorHAnsi" w:eastAsiaTheme="minorEastAsia" w:hAnsiTheme="minorHAnsi" w:cstheme="minorBidi"/>
                <w:noProof/>
                <w:sz w:val="22"/>
              </w:rPr>
              <w:tab/>
            </w:r>
            <w:r w:rsidR="003C2F3B" w:rsidRPr="000A3BEF">
              <w:rPr>
                <w:rStyle w:val="Hyperlink"/>
                <w:noProof/>
              </w:rPr>
              <w:t>Mercado de Automação Residencial</w:t>
            </w:r>
            <w:r w:rsidR="003C2F3B">
              <w:rPr>
                <w:noProof/>
                <w:webHidden/>
              </w:rPr>
              <w:tab/>
            </w:r>
            <w:r w:rsidR="003C2F3B">
              <w:rPr>
                <w:noProof/>
                <w:webHidden/>
              </w:rPr>
              <w:fldChar w:fldCharType="begin"/>
            </w:r>
            <w:r w:rsidR="003C2F3B">
              <w:rPr>
                <w:noProof/>
                <w:webHidden/>
              </w:rPr>
              <w:instrText xml:space="preserve"> PAGEREF _Toc482911639 \h </w:instrText>
            </w:r>
            <w:r w:rsidR="003C2F3B">
              <w:rPr>
                <w:noProof/>
                <w:webHidden/>
              </w:rPr>
            </w:r>
            <w:r w:rsidR="003C2F3B">
              <w:rPr>
                <w:noProof/>
                <w:webHidden/>
              </w:rPr>
              <w:fldChar w:fldCharType="separate"/>
            </w:r>
            <w:r w:rsidR="003C2F3B">
              <w:rPr>
                <w:noProof/>
                <w:webHidden/>
              </w:rPr>
              <w:t>22</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40" w:history="1">
            <w:r w:rsidR="003C2F3B" w:rsidRPr="000A3BEF">
              <w:rPr>
                <w:rStyle w:val="Hyperlink"/>
                <w:noProof/>
              </w:rPr>
              <w:t>2.3</w:t>
            </w:r>
            <w:r w:rsidR="003C2F3B">
              <w:rPr>
                <w:rFonts w:asciiTheme="minorHAnsi" w:eastAsiaTheme="minorEastAsia" w:hAnsiTheme="minorHAnsi" w:cstheme="minorBidi"/>
                <w:noProof/>
                <w:sz w:val="22"/>
              </w:rPr>
              <w:tab/>
            </w:r>
            <w:r w:rsidR="003C2F3B" w:rsidRPr="000A3BEF">
              <w:rPr>
                <w:rStyle w:val="Hyperlink"/>
                <w:noProof/>
              </w:rPr>
              <w:t>Pessoas com deficiência e Idosos</w:t>
            </w:r>
            <w:r w:rsidR="003C2F3B">
              <w:rPr>
                <w:noProof/>
                <w:webHidden/>
              </w:rPr>
              <w:tab/>
            </w:r>
            <w:r w:rsidR="003C2F3B">
              <w:rPr>
                <w:noProof/>
                <w:webHidden/>
              </w:rPr>
              <w:fldChar w:fldCharType="begin"/>
            </w:r>
            <w:r w:rsidR="003C2F3B">
              <w:rPr>
                <w:noProof/>
                <w:webHidden/>
              </w:rPr>
              <w:instrText xml:space="preserve"> PAGEREF _Toc482911640 \h </w:instrText>
            </w:r>
            <w:r w:rsidR="003C2F3B">
              <w:rPr>
                <w:noProof/>
                <w:webHidden/>
              </w:rPr>
            </w:r>
            <w:r w:rsidR="003C2F3B">
              <w:rPr>
                <w:noProof/>
                <w:webHidden/>
              </w:rPr>
              <w:fldChar w:fldCharType="separate"/>
            </w:r>
            <w:r w:rsidR="003C2F3B">
              <w:rPr>
                <w:noProof/>
                <w:webHidden/>
              </w:rPr>
              <w:t>23</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41" w:history="1">
            <w:r w:rsidR="003C2F3B" w:rsidRPr="000A3BEF">
              <w:rPr>
                <w:rStyle w:val="Hyperlink"/>
                <w:noProof/>
              </w:rPr>
              <w:t>2.4</w:t>
            </w:r>
            <w:r w:rsidR="003C2F3B">
              <w:rPr>
                <w:rFonts w:asciiTheme="minorHAnsi" w:eastAsiaTheme="minorEastAsia" w:hAnsiTheme="minorHAnsi" w:cstheme="minorBidi"/>
                <w:noProof/>
                <w:sz w:val="22"/>
              </w:rPr>
              <w:tab/>
            </w:r>
            <w:r w:rsidR="003C2F3B" w:rsidRPr="000A3BEF">
              <w:rPr>
                <w:rStyle w:val="Hyperlink"/>
                <w:noProof/>
              </w:rPr>
              <w:t>Tecnologia Assistiva</w:t>
            </w:r>
            <w:r w:rsidR="003C2F3B">
              <w:rPr>
                <w:noProof/>
                <w:webHidden/>
              </w:rPr>
              <w:tab/>
            </w:r>
            <w:r w:rsidR="003C2F3B">
              <w:rPr>
                <w:noProof/>
                <w:webHidden/>
              </w:rPr>
              <w:fldChar w:fldCharType="begin"/>
            </w:r>
            <w:r w:rsidR="003C2F3B">
              <w:rPr>
                <w:noProof/>
                <w:webHidden/>
              </w:rPr>
              <w:instrText xml:space="preserve"> PAGEREF _Toc482911641 \h </w:instrText>
            </w:r>
            <w:r w:rsidR="003C2F3B">
              <w:rPr>
                <w:noProof/>
                <w:webHidden/>
              </w:rPr>
            </w:r>
            <w:r w:rsidR="003C2F3B">
              <w:rPr>
                <w:noProof/>
                <w:webHidden/>
              </w:rPr>
              <w:fldChar w:fldCharType="separate"/>
            </w:r>
            <w:r w:rsidR="003C2F3B">
              <w:rPr>
                <w:noProof/>
                <w:webHidden/>
              </w:rPr>
              <w:t>24</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2" w:history="1">
            <w:r w:rsidR="003C2F3B" w:rsidRPr="000A3BEF">
              <w:rPr>
                <w:rStyle w:val="Hyperlink"/>
                <w:noProof/>
              </w:rPr>
              <w:t>2.4.1</w:t>
            </w:r>
            <w:r w:rsidR="003C2F3B">
              <w:rPr>
                <w:rFonts w:asciiTheme="minorHAnsi" w:eastAsiaTheme="minorEastAsia" w:hAnsiTheme="minorHAnsi" w:cstheme="minorBidi"/>
                <w:noProof/>
                <w:sz w:val="22"/>
              </w:rPr>
              <w:tab/>
            </w:r>
            <w:r w:rsidR="003C2F3B" w:rsidRPr="000A3BEF">
              <w:rPr>
                <w:rStyle w:val="Hyperlink"/>
                <w:noProof/>
              </w:rPr>
              <w:t>Auxílios para a vida diária e prática</w:t>
            </w:r>
            <w:r w:rsidR="003C2F3B">
              <w:rPr>
                <w:noProof/>
                <w:webHidden/>
              </w:rPr>
              <w:tab/>
            </w:r>
            <w:r w:rsidR="003C2F3B">
              <w:rPr>
                <w:noProof/>
                <w:webHidden/>
              </w:rPr>
              <w:fldChar w:fldCharType="begin"/>
            </w:r>
            <w:r w:rsidR="003C2F3B">
              <w:rPr>
                <w:noProof/>
                <w:webHidden/>
              </w:rPr>
              <w:instrText xml:space="preserve"> PAGEREF _Toc482911642 \h </w:instrText>
            </w:r>
            <w:r w:rsidR="003C2F3B">
              <w:rPr>
                <w:noProof/>
                <w:webHidden/>
              </w:rPr>
            </w:r>
            <w:r w:rsidR="003C2F3B">
              <w:rPr>
                <w:noProof/>
                <w:webHidden/>
              </w:rPr>
              <w:fldChar w:fldCharType="separate"/>
            </w:r>
            <w:r w:rsidR="003C2F3B">
              <w:rPr>
                <w:noProof/>
                <w:webHidden/>
              </w:rPr>
              <w:t>25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3" w:history="1">
            <w:r w:rsidR="003C2F3B" w:rsidRPr="000A3BEF">
              <w:rPr>
                <w:rStyle w:val="Hyperlink"/>
                <w:noProof/>
              </w:rPr>
              <w:t>2.4.2</w:t>
            </w:r>
            <w:r w:rsidR="003C2F3B">
              <w:rPr>
                <w:rFonts w:asciiTheme="minorHAnsi" w:eastAsiaTheme="minorEastAsia" w:hAnsiTheme="minorHAnsi" w:cstheme="minorBidi"/>
                <w:noProof/>
                <w:sz w:val="22"/>
              </w:rPr>
              <w:tab/>
            </w:r>
            <w:r w:rsidR="003C2F3B" w:rsidRPr="000A3BEF">
              <w:rPr>
                <w:rStyle w:val="Hyperlink"/>
                <w:noProof/>
              </w:rPr>
              <w:t>Comunicação Aumentativa e Alternativa</w:t>
            </w:r>
            <w:r w:rsidR="003C2F3B">
              <w:rPr>
                <w:noProof/>
                <w:webHidden/>
              </w:rPr>
              <w:tab/>
            </w:r>
            <w:r w:rsidR="003C2F3B">
              <w:rPr>
                <w:noProof/>
                <w:webHidden/>
              </w:rPr>
              <w:fldChar w:fldCharType="begin"/>
            </w:r>
            <w:r w:rsidR="003C2F3B">
              <w:rPr>
                <w:noProof/>
                <w:webHidden/>
              </w:rPr>
              <w:instrText xml:space="preserve"> PAGEREF _Toc482911643 \h </w:instrText>
            </w:r>
            <w:r w:rsidR="003C2F3B">
              <w:rPr>
                <w:noProof/>
                <w:webHidden/>
              </w:rPr>
            </w:r>
            <w:r w:rsidR="003C2F3B">
              <w:rPr>
                <w:noProof/>
                <w:webHidden/>
              </w:rPr>
              <w:fldChar w:fldCharType="separate"/>
            </w:r>
            <w:r w:rsidR="003C2F3B">
              <w:rPr>
                <w:noProof/>
                <w:webHidden/>
              </w:rPr>
              <w:t>25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4" w:history="1">
            <w:r w:rsidR="003C2F3B" w:rsidRPr="000A3BEF">
              <w:rPr>
                <w:rStyle w:val="Hyperlink"/>
                <w:noProof/>
              </w:rPr>
              <w:t>2.4.3</w:t>
            </w:r>
            <w:r w:rsidR="003C2F3B">
              <w:rPr>
                <w:rFonts w:asciiTheme="minorHAnsi" w:eastAsiaTheme="minorEastAsia" w:hAnsiTheme="minorHAnsi" w:cstheme="minorBidi"/>
                <w:noProof/>
                <w:sz w:val="22"/>
              </w:rPr>
              <w:tab/>
            </w:r>
            <w:r w:rsidR="003C2F3B" w:rsidRPr="000A3BEF">
              <w:rPr>
                <w:rStyle w:val="Hyperlink"/>
                <w:noProof/>
              </w:rPr>
              <w:t>Sistemas de controle de ambiente</w:t>
            </w:r>
            <w:r w:rsidR="003C2F3B">
              <w:rPr>
                <w:noProof/>
                <w:webHidden/>
              </w:rPr>
              <w:tab/>
            </w:r>
            <w:r w:rsidR="003C2F3B">
              <w:rPr>
                <w:noProof/>
                <w:webHidden/>
              </w:rPr>
              <w:fldChar w:fldCharType="begin"/>
            </w:r>
            <w:r w:rsidR="003C2F3B">
              <w:rPr>
                <w:noProof/>
                <w:webHidden/>
              </w:rPr>
              <w:instrText xml:space="preserve"> PAGEREF _Toc482911644 \h </w:instrText>
            </w:r>
            <w:r w:rsidR="003C2F3B">
              <w:rPr>
                <w:noProof/>
                <w:webHidden/>
              </w:rPr>
            </w:r>
            <w:r w:rsidR="003C2F3B">
              <w:rPr>
                <w:noProof/>
                <w:webHidden/>
              </w:rPr>
              <w:fldChar w:fldCharType="separate"/>
            </w:r>
            <w:r w:rsidR="003C2F3B">
              <w:rPr>
                <w:noProof/>
                <w:webHidden/>
              </w:rPr>
              <w:t>25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5" w:history="1">
            <w:r w:rsidR="003C2F3B" w:rsidRPr="000A3BEF">
              <w:rPr>
                <w:rStyle w:val="Hyperlink"/>
                <w:noProof/>
              </w:rPr>
              <w:t>2.4.4</w:t>
            </w:r>
            <w:r w:rsidR="003C2F3B">
              <w:rPr>
                <w:rFonts w:asciiTheme="minorHAnsi" w:eastAsiaTheme="minorEastAsia" w:hAnsiTheme="minorHAnsi" w:cstheme="minorBidi"/>
                <w:noProof/>
                <w:sz w:val="22"/>
              </w:rPr>
              <w:tab/>
            </w:r>
            <w:r w:rsidR="003C2F3B" w:rsidRPr="000A3BEF">
              <w:rPr>
                <w:rStyle w:val="Hyperlink"/>
                <w:noProof/>
              </w:rPr>
              <w:t>Projetos arquitetônicos para acessibilidade</w:t>
            </w:r>
            <w:r w:rsidR="003C2F3B">
              <w:rPr>
                <w:noProof/>
                <w:webHidden/>
              </w:rPr>
              <w:tab/>
            </w:r>
            <w:r w:rsidR="003C2F3B">
              <w:rPr>
                <w:noProof/>
                <w:webHidden/>
              </w:rPr>
              <w:fldChar w:fldCharType="begin"/>
            </w:r>
            <w:r w:rsidR="003C2F3B">
              <w:rPr>
                <w:noProof/>
                <w:webHidden/>
              </w:rPr>
              <w:instrText xml:space="preserve"> PAGEREF _Toc482911645 \h </w:instrText>
            </w:r>
            <w:r w:rsidR="003C2F3B">
              <w:rPr>
                <w:noProof/>
                <w:webHidden/>
              </w:rPr>
            </w:r>
            <w:r w:rsidR="003C2F3B">
              <w:rPr>
                <w:noProof/>
                <w:webHidden/>
              </w:rPr>
              <w:fldChar w:fldCharType="separate"/>
            </w:r>
            <w:r w:rsidR="003C2F3B">
              <w:rPr>
                <w:noProof/>
                <w:webHidden/>
              </w:rPr>
              <w:t>26</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6" w:history="1">
            <w:r w:rsidR="003C2F3B" w:rsidRPr="000A3BEF">
              <w:rPr>
                <w:rStyle w:val="Hyperlink"/>
                <w:noProof/>
              </w:rPr>
              <w:t>2.4.5</w:t>
            </w:r>
            <w:r w:rsidR="003C2F3B">
              <w:rPr>
                <w:rFonts w:asciiTheme="minorHAnsi" w:eastAsiaTheme="minorEastAsia" w:hAnsiTheme="minorHAnsi" w:cstheme="minorBidi"/>
                <w:noProof/>
                <w:sz w:val="22"/>
              </w:rPr>
              <w:tab/>
            </w:r>
            <w:r w:rsidR="003C2F3B" w:rsidRPr="000A3BEF">
              <w:rPr>
                <w:rStyle w:val="Hyperlink"/>
                <w:noProof/>
              </w:rPr>
              <w:t>Auxílios de mobilidade</w:t>
            </w:r>
            <w:r w:rsidR="003C2F3B">
              <w:rPr>
                <w:noProof/>
                <w:webHidden/>
              </w:rPr>
              <w:tab/>
            </w:r>
            <w:r w:rsidR="003C2F3B">
              <w:rPr>
                <w:noProof/>
                <w:webHidden/>
              </w:rPr>
              <w:fldChar w:fldCharType="begin"/>
            </w:r>
            <w:r w:rsidR="003C2F3B">
              <w:rPr>
                <w:noProof/>
                <w:webHidden/>
              </w:rPr>
              <w:instrText xml:space="preserve"> PAGEREF _Toc482911646 \h </w:instrText>
            </w:r>
            <w:r w:rsidR="003C2F3B">
              <w:rPr>
                <w:noProof/>
                <w:webHidden/>
              </w:rPr>
            </w:r>
            <w:r w:rsidR="003C2F3B">
              <w:rPr>
                <w:noProof/>
                <w:webHidden/>
              </w:rPr>
              <w:fldChar w:fldCharType="separate"/>
            </w:r>
            <w:r w:rsidR="003C2F3B">
              <w:rPr>
                <w:noProof/>
                <w:webHidden/>
              </w:rPr>
              <w:t>26</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7" w:history="1">
            <w:r w:rsidR="003C2F3B" w:rsidRPr="000A3BEF">
              <w:rPr>
                <w:rStyle w:val="Hyperlink"/>
                <w:noProof/>
              </w:rPr>
              <w:t>2.4.6</w:t>
            </w:r>
            <w:r w:rsidR="003C2F3B">
              <w:rPr>
                <w:rFonts w:asciiTheme="minorHAnsi" w:eastAsiaTheme="minorEastAsia" w:hAnsiTheme="minorHAnsi" w:cstheme="minorBidi"/>
                <w:noProof/>
                <w:sz w:val="22"/>
              </w:rPr>
              <w:tab/>
            </w:r>
            <w:r w:rsidR="003C2F3B" w:rsidRPr="000A3BEF">
              <w:rPr>
                <w:rStyle w:val="Hyperlink"/>
                <w:noProof/>
              </w:rPr>
              <w:t>Auxilio para cegos ou aqueles com pouca visão</w:t>
            </w:r>
            <w:r w:rsidR="003C2F3B">
              <w:rPr>
                <w:noProof/>
                <w:webHidden/>
              </w:rPr>
              <w:tab/>
            </w:r>
            <w:r w:rsidR="003C2F3B">
              <w:rPr>
                <w:noProof/>
                <w:webHidden/>
              </w:rPr>
              <w:fldChar w:fldCharType="begin"/>
            </w:r>
            <w:r w:rsidR="003C2F3B">
              <w:rPr>
                <w:noProof/>
                <w:webHidden/>
              </w:rPr>
              <w:instrText xml:space="preserve"> PAGEREF _Toc482911647 \h </w:instrText>
            </w:r>
            <w:r w:rsidR="003C2F3B">
              <w:rPr>
                <w:noProof/>
                <w:webHidden/>
              </w:rPr>
            </w:r>
            <w:r w:rsidR="003C2F3B">
              <w:rPr>
                <w:noProof/>
                <w:webHidden/>
              </w:rPr>
              <w:fldChar w:fldCharType="separate"/>
            </w:r>
            <w:r w:rsidR="003C2F3B">
              <w:rPr>
                <w:noProof/>
                <w:webHidden/>
              </w:rPr>
              <w:t>26</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48" w:history="1">
            <w:r w:rsidR="003C2F3B" w:rsidRPr="000A3BEF">
              <w:rPr>
                <w:rStyle w:val="Hyperlink"/>
                <w:noProof/>
              </w:rPr>
              <w:t>2.4.7</w:t>
            </w:r>
            <w:r w:rsidR="003C2F3B">
              <w:rPr>
                <w:rFonts w:asciiTheme="minorHAnsi" w:eastAsiaTheme="minorEastAsia" w:hAnsiTheme="minorHAnsi" w:cstheme="minorBidi"/>
                <w:noProof/>
                <w:sz w:val="22"/>
              </w:rPr>
              <w:tab/>
            </w:r>
            <w:r w:rsidR="003C2F3B" w:rsidRPr="000A3BEF">
              <w:rPr>
                <w:rStyle w:val="Hyperlink"/>
                <w:noProof/>
              </w:rPr>
              <w:t>Auxilio para pessoas com surdez ou pouca audição</w:t>
            </w:r>
            <w:r w:rsidR="003C2F3B">
              <w:rPr>
                <w:noProof/>
                <w:webHidden/>
              </w:rPr>
              <w:tab/>
            </w:r>
            <w:r w:rsidR="003C2F3B">
              <w:rPr>
                <w:noProof/>
                <w:webHidden/>
              </w:rPr>
              <w:fldChar w:fldCharType="begin"/>
            </w:r>
            <w:r w:rsidR="003C2F3B">
              <w:rPr>
                <w:noProof/>
                <w:webHidden/>
              </w:rPr>
              <w:instrText xml:space="preserve"> PAGEREF _Toc482911648 \h </w:instrText>
            </w:r>
            <w:r w:rsidR="003C2F3B">
              <w:rPr>
                <w:noProof/>
                <w:webHidden/>
              </w:rPr>
            </w:r>
            <w:r w:rsidR="003C2F3B">
              <w:rPr>
                <w:noProof/>
                <w:webHidden/>
              </w:rPr>
              <w:fldChar w:fldCharType="separate"/>
            </w:r>
            <w:r w:rsidR="003C2F3B">
              <w:rPr>
                <w:noProof/>
                <w:webHidden/>
              </w:rPr>
              <w:t>26</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49" w:history="1">
            <w:r w:rsidR="003C2F3B" w:rsidRPr="000A3BEF">
              <w:rPr>
                <w:rStyle w:val="Hyperlink"/>
                <w:noProof/>
              </w:rPr>
              <w:t>2.5</w:t>
            </w:r>
            <w:r w:rsidR="003C2F3B">
              <w:rPr>
                <w:rFonts w:asciiTheme="minorHAnsi" w:eastAsiaTheme="minorEastAsia" w:hAnsiTheme="minorHAnsi" w:cstheme="minorBidi"/>
                <w:noProof/>
                <w:sz w:val="22"/>
              </w:rPr>
              <w:tab/>
            </w:r>
            <w:r w:rsidR="003C2F3B" w:rsidRPr="000A3BEF">
              <w:rPr>
                <w:rStyle w:val="Hyperlink"/>
                <w:noProof/>
              </w:rPr>
              <w:t>Hardware</w:t>
            </w:r>
            <w:r w:rsidR="003C2F3B">
              <w:rPr>
                <w:noProof/>
                <w:webHidden/>
              </w:rPr>
              <w:tab/>
            </w:r>
            <w:r w:rsidR="003C2F3B">
              <w:rPr>
                <w:noProof/>
                <w:webHidden/>
              </w:rPr>
              <w:fldChar w:fldCharType="begin"/>
            </w:r>
            <w:r w:rsidR="003C2F3B">
              <w:rPr>
                <w:noProof/>
                <w:webHidden/>
              </w:rPr>
              <w:instrText xml:space="preserve"> PAGEREF _Toc482911649 \h </w:instrText>
            </w:r>
            <w:r w:rsidR="003C2F3B">
              <w:rPr>
                <w:noProof/>
                <w:webHidden/>
              </w:rPr>
            </w:r>
            <w:r w:rsidR="003C2F3B">
              <w:rPr>
                <w:noProof/>
                <w:webHidden/>
              </w:rPr>
              <w:fldChar w:fldCharType="separate"/>
            </w:r>
            <w:r w:rsidR="003C2F3B">
              <w:rPr>
                <w:noProof/>
                <w:webHidden/>
              </w:rPr>
              <w:t>27</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50" w:history="1">
            <w:r w:rsidR="003C2F3B" w:rsidRPr="000A3BEF">
              <w:rPr>
                <w:rStyle w:val="Hyperlink"/>
                <w:noProof/>
              </w:rPr>
              <w:t>2.5.1</w:t>
            </w:r>
            <w:r w:rsidR="003C2F3B">
              <w:rPr>
                <w:rFonts w:asciiTheme="minorHAnsi" w:eastAsiaTheme="minorEastAsia" w:hAnsiTheme="minorHAnsi" w:cstheme="minorBidi"/>
                <w:noProof/>
                <w:sz w:val="22"/>
              </w:rPr>
              <w:tab/>
            </w:r>
            <w:r w:rsidR="003C2F3B" w:rsidRPr="000A3BEF">
              <w:rPr>
                <w:rStyle w:val="Hyperlink"/>
                <w:noProof/>
              </w:rPr>
              <w:t>Hardware – Entradas</w:t>
            </w:r>
            <w:r w:rsidR="003C2F3B">
              <w:rPr>
                <w:noProof/>
                <w:webHidden/>
              </w:rPr>
              <w:tab/>
            </w:r>
            <w:r w:rsidR="003C2F3B">
              <w:rPr>
                <w:noProof/>
                <w:webHidden/>
              </w:rPr>
              <w:fldChar w:fldCharType="begin"/>
            </w:r>
            <w:r w:rsidR="003C2F3B">
              <w:rPr>
                <w:noProof/>
                <w:webHidden/>
              </w:rPr>
              <w:instrText xml:space="preserve"> PAGEREF _Toc482911650 \h </w:instrText>
            </w:r>
            <w:r w:rsidR="003C2F3B">
              <w:rPr>
                <w:noProof/>
                <w:webHidden/>
              </w:rPr>
            </w:r>
            <w:r w:rsidR="003C2F3B">
              <w:rPr>
                <w:noProof/>
                <w:webHidden/>
              </w:rPr>
              <w:fldChar w:fldCharType="separate"/>
            </w:r>
            <w:r w:rsidR="003C2F3B">
              <w:rPr>
                <w:noProof/>
                <w:webHidden/>
              </w:rPr>
              <w:t>27</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1" w:history="1">
            <w:r w:rsidR="003C2F3B" w:rsidRPr="000A3BEF">
              <w:rPr>
                <w:rStyle w:val="Hyperlink"/>
                <w:noProof/>
              </w:rPr>
              <w:t>2.5.1.1</w:t>
            </w:r>
            <w:r w:rsidR="003C2F3B">
              <w:rPr>
                <w:rFonts w:asciiTheme="minorHAnsi" w:eastAsiaTheme="minorEastAsia" w:hAnsiTheme="minorHAnsi" w:cstheme="minorBidi"/>
                <w:noProof/>
                <w:sz w:val="22"/>
                <w:lang w:eastAsia="pt-BR"/>
              </w:rPr>
              <w:tab/>
            </w:r>
            <w:r w:rsidR="003C2F3B" w:rsidRPr="000A3BEF">
              <w:rPr>
                <w:rStyle w:val="Hyperlink"/>
                <w:noProof/>
              </w:rPr>
              <w:t>Sensores</w:t>
            </w:r>
            <w:r w:rsidR="003C2F3B">
              <w:rPr>
                <w:noProof/>
                <w:webHidden/>
              </w:rPr>
              <w:tab/>
            </w:r>
            <w:r w:rsidR="003C2F3B">
              <w:rPr>
                <w:noProof/>
                <w:webHidden/>
              </w:rPr>
              <w:fldChar w:fldCharType="begin"/>
            </w:r>
            <w:r w:rsidR="003C2F3B">
              <w:rPr>
                <w:noProof/>
                <w:webHidden/>
              </w:rPr>
              <w:instrText xml:space="preserve"> PAGEREF _Toc482911651 \h </w:instrText>
            </w:r>
            <w:r w:rsidR="003C2F3B">
              <w:rPr>
                <w:noProof/>
                <w:webHidden/>
              </w:rPr>
            </w:r>
            <w:r w:rsidR="003C2F3B">
              <w:rPr>
                <w:noProof/>
                <w:webHidden/>
              </w:rPr>
              <w:fldChar w:fldCharType="separate"/>
            </w:r>
            <w:r w:rsidR="003C2F3B">
              <w:rPr>
                <w:noProof/>
                <w:webHidden/>
              </w:rPr>
              <w:t>28</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2" w:history="1">
            <w:r w:rsidR="003C2F3B" w:rsidRPr="000A3BEF">
              <w:rPr>
                <w:rStyle w:val="Hyperlink"/>
                <w:noProof/>
              </w:rPr>
              <w:t>2.5.1.2</w:t>
            </w:r>
            <w:r w:rsidR="003C2F3B">
              <w:rPr>
                <w:rFonts w:asciiTheme="minorHAnsi" w:eastAsiaTheme="minorEastAsia" w:hAnsiTheme="minorHAnsi" w:cstheme="minorBidi"/>
                <w:noProof/>
                <w:sz w:val="22"/>
                <w:lang w:eastAsia="pt-BR"/>
              </w:rPr>
              <w:tab/>
            </w:r>
            <w:r w:rsidR="003C2F3B" w:rsidRPr="000A3BEF">
              <w:rPr>
                <w:rStyle w:val="Hyperlink"/>
                <w:noProof/>
              </w:rPr>
              <w:t>Botões</w:t>
            </w:r>
            <w:r w:rsidR="003C2F3B">
              <w:rPr>
                <w:noProof/>
                <w:webHidden/>
              </w:rPr>
              <w:tab/>
            </w:r>
            <w:r w:rsidR="003C2F3B">
              <w:rPr>
                <w:noProof/>
                <w:webHidden/>
              </w:rPr>
              <w:fldChar w:fldCharType="begin"/>
            </w:r>
            <w:r w:rsidR="003C2F3B">
              <w:rPr>
                <w:noProof/>
                <w:webHidden/>
              </w:rPr>
              <w:instrText xml:space="preserve"> PAGEREF _Toc482911652 \h </w:instrText>
            </w:r>
            <w:r w:rsidR="003C2F3B">
              <w:rPr>
                <w:noProof/>
                <w:webHidden/>
              </w:rPr>
            </w:r>
            <w:r w:rsidR="003C2F3B">
              <w:rPr>
                <w:noProof/>
                <w:webHidden/>
              </w:rPr>
              <w:fldChar w:fldCharType="separate"/>
            </w:r>
            <w:r w:rsidR="003C2F3B">
              <w:rPr>
                <w:noProof/>
                <w:webHidden/>
              </w:rPr>
              <w:t>31</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3" w:history="1">
            <w:r w:rsidR="003C2F3B" w:rsidRPr="000A3BEF">
              <w:rPr>
                <w:rStyle w:val="Hyperlink"/>
                <w:noProof/>
              </w:rPr>
              <w:t>2.5.1.3</w:t>
            </w:r>
            <w:r w:rsidR="003C2F3B">
              <w:rPr>
                <w:rFonts w:asciiTheme="minorHAnsi" w:eastAsiaTheme="minorEastAsia" w:hAnsiTheme="minorHAnsi" w:cstheme="minorBidi"/>
                <w:noProof/>
                <w:sz w:val="22"/>
                <w:lang w:eastAsia="pt-BR"/>
              </w:rPr>
              <w:tab/>
            </w:r>
            <w:r w:rsidR="003C2F3B" w:rsidRPr="000A3BEF">
              <w:rPr>
                <w:rStyle w:val="Hyperlink"/>
                <w:noProof/>
              </w:rPr>
              <w:t>Comando de Voz</w:t>
            </w:r>
            <w:r w:rsidR="003C2F3B">
              <w:rPr>
                <w:noProof/>
                <w:webHidden/>
              </w:rPr>
              <w:tab/>
            </w:r>
            <w:r w:rsidR="003C2F3B">
              <w:rPr>
                <w:noProof/>
                <w:webHidden/>
              </w:rPr>
              <w:fldChar w:fldCharType="begin"/>
            </w:r>
            <w:r w:rsidR="003C2F3B">
              <w:rPr>
                <w:noProof/>
                <w:webHidden/>
              </w:rPr>
              <w:instrText xml:space="preserve"> PAGEREF _Toc482911653 \h </w:instrText>
            </w:r>
            <w:r w:rsidR="003C2F3B">
              <w:rPr>
                <w:noProof/>
                <w:webHidden/>
              </w:rPr>
            </w:r>
            <w:r w:rsidR="003C2F3B">
              <w:rPr>
                <w:noProof/>
                <w:webHidden/>
              </w:rPr>
              <w:fldChar w:fldCharType="separate"/>
            </w:r>
            <w:r w:rsidR="003C2F3B">
              <w:rPr>
                <w:noProof/>
                <w:webHidden/>
              </w:rPr>
              <w:t>32</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4" w:history="1">
            <w:r w:rsidR="003C2F3B" w:rsidRPr="000A3BEF">
              <w:rPr>
                <w:rStyle w:val="Hyperlink"/>
                <w:noProof/>
              </w:rPr>
              <w:t>2.5.1.4</w:t>
            </w:r>
            <w:r w:rsidR="003C2F3B">
              <w:rPr>
                <w:rFonts w:asciiTheme="minorHAnsi" w:eastAsiaTheme="minorEastAsia" w:hAnsiTheme="minorHAnsi" w:cstheme="minorBidi"/>
                <w:noProof/>
                <w:sz w:val="22"/>
                <w:lang w:eastAsia="pt-BR"/>
              </w:rPr>
              <w:tab/>
            </w:r>
            <w:r w:rsidR="003C2F3B" w:rsidRPr="000A3BEF">
              <w:rPr>
                <w:rStyle w:val="Hyperlink"/>
                <w:noProof/>
              </w:rPr>
              <w:t>Modulo Reprodutor de Som</w:t>
            </w:r>
            <w:r w:rsidR="003C2F3B">
              <w:rPr>
                <w:noProof/>
                <w:webHidden/>
              </w:rPr>
              <w:tab/>
            </w:r>
            <w:r w:rsidR="003C2F3B">
              <w:rPr>
                <w:noProof/>
                <w:webHidden/>
              </w:rPr>
              <w:fldChar w:fldCharType="begin"/>
            </w:r>
            <w:r w:rsidR="003C2F3B">
              <w:rPr>
                <w:noProof/>
                <w:webHidden/>
              </w:rPr>
              <w:instrText xml:space="preserve"> PAGEREF _Toc482911654 \h </w:instrText>
            </w:r>
            <w:r w:rsidR="003C2F3B">
              <w:rPr>
                <w:noProof/>
                <w:webHidden/>
              </w:rPr>
            </w:r>
            <w:r w:rsidR="003C2F3B">
              <w:rPr>
                <w:noProof/>
                <w:webHidden/>
              </w:rPr>
              <w:fldChar w:fldCharType="separate"/>
            </w:r>
            <w:r w:rsidR="003C2F3B">
              <w:rPr>
                <w:noProof/>
                <w:webHidden/>
              </w:rPr>
              <w:t>32</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55" w:history="1">
            <w:r w:rsidR="003C2F3B" w:rsidRPr="000A3BEF">
              <w:rPr>
                <w:rStyle w:val="Hyperlink"/>
                <w:noProof/>
              </w:rPr>
              <w:t>2.5.2</w:t>
            </w:r>
            <w:r w:rsidR="003C2F3B">
              <w:rPr>
                <w:rFonts w:asciiTheme="minorHAnsi" w:eastAsiaTheme="minorEastAsia" w:hAnsiTheme="minorHAnsi" w:cstheme="minorBidi"/>
                <w:noProof/>
                <w:sz w:val="22"/>
              </w:rPr>
              <w:tab/>
            </w:r>
            <w:r w:rsidR="003C2F3B" w:rsidRPr="000A3BEF">
              <w:rPr>
                <w:rStyle w:val="Hyperlink"/>
                <w:noProof/>
              </w:rPr>
              <w:t>Hardware – Saídas</w:t>
            </w:r>
            <w:r w:rsidR="003C2F3B">
              <w:rPr>
                <w:noProof/>
                <w:webHidden/>
              </w:rPr>
              <w:tab/>
            </w:r>
            <w:r w:rsidR="003C2F3B">
              <w:rPr>
                <w:noProof/>
                <w:webHidden/>
              </w:rPr>
              <w:fldChar w:fldCharType="begin"/>
            </w:r>
            <w:r w:rsidR="003C2F3B">
              <w:rPr>
                <w:noProof/>
                <w:webHidden/>
              </w:rPr>
              <w:instrText xml:space="preserve"> PAGEREF _Toc482911655 \h </w:instrText>
            </w:r>
            <w:r w:rsidR="003C2F3B">
              <w:rPr>
                <w:noProof/>
                <w:webHidden/>
              </w:rPr>
            </w:r>
            <w:r w:rsidR="003C2F3B">
              <w:rPr>
                <w:noProof/>
                <w:webHidden/>
              </w:rPr>
              <w:fldChar w:fldCharType="separate"/>
            </w:r>
            <w:r w:rsidR="003C2F3B">
              <w:rPr>
                <w:noProof/>
                <w:webHidden/>
              </w:rPr>
              <w:t>33</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6" w:history="1">
            <w:r w:rsidR="003C2F3B" w:rsidRPr="000A3BEF">
              <w:rPr>
                <w:rStyle w:val="Hyperlink"/>
                <w:noProof/>
              </w:rPr>
              <w:t>2.5.2.1</w:t>
            </w:r>
            <w:r w:rsidR="003C2F3B">
              <w:rPr>
                <w:rFonts w:asciiTheme="minorHAnsi" w:eastAsiaTheme="minorEastAsia" w:hAnsiTheme="minorHAnsi" w:cstheme="minorBidi"/>
                <w:noProof/>
                <w:sz w:val="22"/>
                <w:lang w:eastAsia="pt-BR"/>
              </w:rPr>
              <w:tab/>
            </w:r>
            <w:r w:rsidR="003C2F3B" w:rsidRPr="000A3BEF">
              <w:rPr>
                <w:rStyle w:val="Hyperlink"/>
                <w:noProof/>
              </w:rPr>
              <w:t>Motores</w:t>
            </w:r>
            <w:r w:rsidR="003C2F3B">
              <w:rPr>
                <w:noProof/>
                <w:webHidden/>
              </w:rPr>
              <w:tab/>
            </w:r>
            <w:r w:rsidR="003C2F3B">
              <w:rPr>
                <w:noProof/>
                <w:webHidden/>
              </w:rPr>
              <w:fldChar w:fldCharType="begin"/>
            </w:r>
            <w:r w:rsidR="003C2F3B">
              <w:rPr>
                <w:noProof/>
                <w:webHidden/>
              </w:rPr>
              <w:instrText xml:space="preserve"> PAGEREF _Toc482911656 \h </w:instrText>
            </w:r>
            <w:r w:rsidR="003C2F3B">
              <w:rPr>
                <w:noProof/>
                <w:webHidden/>
              </w:rPr>
            </w:r>
            <w:r w:rsidR="003C2F3B">
              <w:rPr>
                <w:noProof/>
                <w:webHidden/>
              </w:rPr>
              <w:fldChar w:fldCharType="separate"/>
            </w:r>
            <w:r w:rsidR="003C2F3B">
              <w:rPr>
                <w:noProof/>
                <w:webHidden/>
              </w:rPr>
              <w:t>33</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7" w:history="1">
            <w:r w:rsidR="003C2F3B" w:rsidRPr="000A3BEF">
              <w:rPr>
                <w:rStyle w:val="Hyperlink"/>
                <w:noProof/>
              </w:rPr>
              <w:t>2.5.2.2</w:t>
            </w:r>
            <w:r w:rsidR="003C2F3B">
              <w:rPr>
                <w:rFonts w:asciiTheme="minorHAnsi" w:eastAsiaTheme="minorEastAsia" w:hAnsiTheme="minorHAnsi" w:cstheme="minorBidi"/>
                <w:noProof/>
                <w:sz w:val="22"/>
                <w:lang w:eastAsia="pt-BR"/>
              </w:rPr>
              <w:tab/>
            </w:r>
            <w:r w:rsidR="003C2F3B" w:rsidRPr="000A3BEF">
              <w:rPr>
                <w:rStyle w:val="Hyperlink"/>
                <w:noProof/>
              </w:rPr>
              <w:t>Driver</w:t>
            </w:r>
            <w:r w:rsidR="003C2F3B">
              <w:rPr>
                <w:noProof/>
                <w:webHidden/>
              </w:rPr>
              <w:tab/>
            </w:r>
            <w:r w:rsidR="003C2F3B">
              <w:rPr>
                <w:noProof/>
                <w:webHidden/>
              </w:rPr>
              <w:fldChar w:fldCharType="begin"/>
            </w:r>
            <w:r w:rsidR="003C2F3B">
              <w:rPr>
                <w:noProof/>
                <w:webHidden/>
              </w:rPr>
              <w:instrText xml:space="preserve"> PAGEREF _Toc482911657 \h </w:instrText>
            </w:r>
            <w:r w:rsidR="003C2F3B">
              <w:rPr>
                <w:noProof/>
                <w:webHidden/>
              </w:rPr>
            </w:r>
            <w:r w:rsidR="003C2F3B">
              <w:rPr>
                <w:noProof/>
                <w:webHidden/>
              </w:rPr>
              <w:fldChar w:fldCharType="separate"/>
            </w:r>
            <w:r w:rsidR="003C2F3B">
              <w:rPr>
                <w:noProof/>
                <w:webHidden/>
              </w:rPr>
              <w:t>36</w:t>
            </w:r>
            <w:r w:rsidR="003C2F3B">
              <w:rPr>
                <w:noProof/>
                <w:webHidden/>
              </w:rPr>
              <w:fldChar w:fldCharType="end"/>
            </w:r>
          </w:hyperlink>
        </w:p>
        <w:p w:rsidR="003C2F3B" w:rsidRDefault="006813C9">
          <w:pPr>
            <w:pStyle w:val="Sumrio4"/>
            <w:tabs>
              <w:tab w:val="left" w:pos="1100"/>
              <w:tab w:val="right" w:leader="dot" w:pos="9062"/>
            </w:tabs>
            <w:rPr>
              <w:rFonts w:asciiTheme="minorHAnsi" w:eastAsiaTheme="minorEastAsia" w:hAnsiTheme="minorHAnsi" w:cstheme="minorBidi"/>
              <w:noProof/>
              <w:sz w:val="22"/>
              <w:lang w:eastAsia="pt-BR"/>
            </w:rPr>
          </w:pPr>
          <w:hyperlink w:anchor="_Toc482911658" w:history="1">
            <w:r w:rsidR="003C2F3B" w:rsidRPr="000A3BEF">
              <w:rPr>
                <w:rStyle w:val="Hyperlink"/>
                <w:noProof/>
              </w:rPr>
              <w:t>2.5.2.3</w:t>
            </w:r>
            <w:r w:rsidR="003C2F3B">
              <w:rPr>
                <w:rFonts w:asciiTheme="minorHAnsi" w:eastAsiaTheme="minorEastAsia" w:hAnsiTheme="minorHAnsi" w:cstheme="minorBidi"/>
                <w:noProof/>
                <w:sz w:val="22"/>
                <w:lang w:eastAsia="pt-BR"/>
              </w:rPr>
              <w:tab/>
            </w:r>
            <w:r w:rsidR="003C2F3B" w:rsidRPr="000A3BEF">
              <w:rPr>
                <w:rStyle w:val="Hyperlink"/>
                <w:noProof/>
              </w:rPr>
              <w:t>Regulador de Tensão</w:t>
            </w:r>
            <w:r w:rsidR="003C2F3B">
              <w:rPr>
                <w:noProof/>
                <w:webHidden/>
              </w:rPr>
              <w:tab/>
            </w:r>
            <w:r w:rsidR="003C2F3B">
              <w:rPr>
                <w:noProof/>
                <w:webHidden/>
              </w:rPr>
              <w:fldChar w:fldCharType="begin"/>
            </w:r>
            <w:r w:rsidR="003C2F3B">
              <w:rPr>
                <w:noProof/>
                <w:webHidden/>
              </w:rPr>
              <w:instrText xml:space="preserve"> PAGEREF _Toc482911658 \h </w:instrText>
            </w:r>
            <w:r w:rsidR="003C2F3B">
              <w:rPr>
                <w:noProof/>
                <w:webHidden/>
              </w:rPr>
            </w:r>
            <w:r w:rsidR="003C2F3B">
              <w:rPr>
                <w:noProof/>
                <w:webHidden/>
              </w:rPr>
              <w:fldChar w:fldCharType="separate"/>
            </w:r>
            <w:r w:rsidR="003C2F3B">
              <w:rPr>
                <w:noProof/>
                <w:webHidden/>
              </w:rPr>
              <w:t>37</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59" w:history="1">
            <w:r w:rsidR="003C2F3B" w:rsidRPr="000A3BEF">
              <w:rPr>
                <w:rStyle w:val="Hyperlink"/>
                <w:noProof/>
              </w:rPr>
              <w:t>2.5.3</w:t>
            </w:r>
            <w:r w:rsidR="003C2F3B">
              <w:rPr>
                <w:rFonts w:asciiTheme="minorHAnsi" w:eastAsiaTheme="minorEastAsia" w:hAnsiTheme="minorHAnsi" w:cstheme="minorBidi"/>
                <w:noProof/>
                <w:sz w:val="22"/>
              </w:rPr>
              <w:tab/>
            </w:r>
            <w:r w:rsidR="003C2F3B" w:rsidRPr="000A3BEF">
              <w:rPr>
                <w:rStyle w:val="Hyperlink"/>
                <w:noProof/>
              </w:rPr>
              <w:t>Hardware – Controlador</w:t>
            </w:r>
            <w:r w:rsidR="003C2F3B">
              <w:rPr>
                <w:noProof/>
                <w:webHidden/>
              </w:rPr>
              <w:tab/>
            </w:r>
            <w:r w:rsidR="003C2F3B">
              <w:rPr>
                <w:noProof/>
                <w:webHidden/>
              </w:rPr>
              <w:fldChar w:fldCharType="begin"/>
            </w:r>
            <w:r w:rsidR="003C2F3B">
              <w:rPr>
                <w:noProof/>
                <w:webHidden/>
              </w:rPr>
              <w:instrText xml:space="preserve"> PAGEREF _Toc482911659 \h </w:instrText>
            </w:r>
            <w:r w:rsidR="003C2F3B">
              <w:rPr>
                <w:noProof/>
                <w:webHidden/>
              </w:rPr>
            </w:r>
            <w:r w:rsidR="003C2F3B">
              <w:rPr>
                <w:noProof/>
                <w:webHidden/>
              </w:rPr>
              <w:fldChar w:fldCharType="separate"/>
            </w:r>
            <w:r w:rsidR="003C2F3B">
              <w:rPr>
                <w:noProof/>
                <w:webHidden/>
              </w:rPr>
              <w:t>37</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60" w:history="1">
            <w:r w:rsidR="003C2F3B" w:rsidRPr="000A3BEF">
              <w:rPr>
                <w:rStyle w:val="Hyperlink"/>
                <w:noProof/>
              </w:rPr>
              <w:t>2.6</w:t>
            </w:r>
            <w:r w:rsidR="003C2F3B">
              <w:rPr>
                <w:rFonts w:asciiTheme="minorHAnsi" w:eastAsiaTheme="minorEastAsia" w:hAnsiTheme="minorHAnsi" w:cstheme="minorBidi"/>
                <w:noProof/>
                <w:sz w:val="22"/>
              </w:rPr>
              <w:tab/>
            </w:r>
            <w:r w:rsidR="003C2F3B" w:rsidRPr="000A3BEF">
              <w:rPr>
                <w:rStyle w:val="Hyperlink"/>
                <w:noProof/>
              </w:rPr>
              <w:t>Software</w:t>
            </w:r>
            <w:r w:rsidR="003C2F3B">
              <w:rPr>
                <w:noProof/>
                <w:webHidden/>
              </w:rPr>
              <w:tab/>
            </w:r>
            <w:r w:rsidR="003C2F3B">
              <w:rPr>
                <w:noProof/>
                <w:webHidden/>
              </w:rPr>
              <w:fldChar w:fldCharType="begin"/>
            </w:r>
            <w:r w:rsidR="003C2F3B">
              <w:rPr>
                <w:noProof/>
                <w:webHidden/>
              </w:rPr>
              <w:instrText xml:space="preserve"> PAGEREF _Toc482911660 \h </w:instrText>
            </w:r>
            <w:r w:rsidR="003C2F3B">
              <w:rPr>
                <w:noProof/>
                <w:webHidden/>
              </w:rPr>
            </w:r>
            <w:r w:rsidR="003C2F3B">
              <w:rPr>
                <w:noProof/>
                <w:webHidden/>
              </w:rPr>
              <w:fldChar w:fldCharType="separate"/>
            </w:r>
            <w:r w:rsidR="003C2F3B">
              <w:rPr>
                <w:noProof/>
                <w:webHidden/>
              </w:rPr>
              <w:t>39</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61" w:history="1">
            <w:r w:rsidR="003C2F3B" w:rsidRPr="000A3BEF">
              <w:rPr>
                <w:rStyle w:val="Hyperlink"/>
                <w:noProof/>
              </w:rPr>
              <w:t>2.6.1</w:t>
            </w:r>
            <w:r w:rsidR="003C2F3B">
              <w:rPr>
                <w:rFonts w:asciiTheme="minorHAnsi" w:eastAsiaTheme="minorEastAsia" w:hAnsiTheme="minorHAnsi" w:cstheme="minorBidi"/>
                <w:noProof/>
                <w:sz w:val="22"/>
              </w:rPr>
              <w:tab/>
            </w:r>
            <w:r w:rsidR="003C2F3B" w:rsidRPr="000A3BEF">
              <w:rPr>
                <w:rStyle w:val="Hyperlink"/>
                <w:noProof/>
              </w:rPr>
              <w:t>Softwares – Firmware</w:t>
            </w:r>
            <w:r w:rsidR="003C2F3B">
              <w:rPr>
                <w:noProof/>
                <w:webHidden/>
              </w:rPr>
              <w:tab/>
            </w:r>
            <w:r w:rsidR="003C2F3B">
              <w:rPr>
                <w:noProof/>
                <w:webHidden/>
              </w:rPr>
              <w:fldChar w:fldCharType="begin"/>
            </w:r>
            <w:r w:rsidR="003C2F3B">
              <w:rPr>
                <w:noProof/>
                <w:webHidden/>
              </w:rPr>
              <w:instrText xml:space="preserve"> PAGEREF _Toc482911661 \h </w:instrText>
            </w:r>
            <w:r w:rsidR="003C2F3B">
              <w:rPr>
                <w:noProof/>
                <w:webHidden/>
              </w:rPr>
            </w:r>
            <w:r w:rsidR="003C2F3B">
              <w:rPr>
                <w:noProof/>
                <w:webHidden/>
              </w:rPr>
              <w:fldChar w:fldCharType="separate"/>
            </w:r>
            <w:r w:rsidR="003C2F3B">
              <w:rPr>
                <w:noProof/>
                <w:webHidden/>
              </w:rPr>
              <w:t>40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62" w:history="1">
            <w:r w:rsidR="003C2F3B" w:rsidRPr="000A3BEF">
              <w:rPr>
                <w:rStyle w:val="Hyperlink"/>
                <w:noProof/>
              </w:rPr>
              <w:t>2.6.2</w:t>
            </w:r>
            <w:r w:rsidR="003C2F3B">
              <w:rPr>
                <w:rFonts w:asciiTheme="minorHAnsi" w:eastAsiaTheme="minorEastAsia" w:hAnsiTheme="minorHAnsi" w:cstheme="minorBidi"/>
                <w:noProof/>
                <w:sz w:val="22"/>
              </w:rPr>
              <w:tab/>
            </w:r>
            <w:r w:rsidR="003C2F3B" w:rsidRPr="000A3BEF">
              <w:rPr>
                <w:rStyle w:val="Hyperlink"/>
                <w:noProof/>
              </w:rPr>
              <w:t>Softwares – Controle</w:t>
            </w:r>
            <w:r w:rsidR="003C2F3B">
              <w:rPr>
                <w:noProof/>
                <w:webHidden/>
              </w:rPr>
              <w:tab/>
            </w:r>
            <w:r w:rsidR="003C2F3B">
              <w:rPr>
                <w:noProof/>
                <w:webHidden/>
              </w:rPr>
              <w:fldChar w:fldCharType="begin"/>
            </w:r>
            <w:r w:rsidR="003C2F3B">
              <w:rPr>
                <w:noProof/>
                <w:webHidden/>
              </w:rPr>
              <w:instrText xml:space="preserve"> PAGEREF _Toc482911662 \h </w:instrText>
            </w:r>
            <w:r w:rsidR="003C2F3B">
              <w:rPr>
                <w:noProof/>
                <w:webHidden/>
              </w:rPr>
            </w:r>
            <w:r w:rsidR="003C2F3B">
              <w:rPr>
                <w:noProof/>
                <w:webHidden/>
              </w:rPr>
              <w:fldChar w:fldCharType="separate"/>
            </w:r>
            <w:r w:rsidR="003C2F3B">
              <w:rPr>
                <w:noProof/>
                <w:webHidden/>
              </w:rPr>
              <w:t>40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63" w:history="1">
            <w:r w:rsidR="003C2F3B" w:rsidRPr="000A3BEF">
              <w:rPr>
                <w:rStyle w:val="Hyperlink"/>
                <w:noProof/>
              </w:rPr>
              <w:t>2.6.3</w:t>
            </w:r>
            <w:r w:rsidR="003C2F3B">
              <w:rPr>
                <w:rFonts w:asciiTheme="minorHAnsi" w:eastAsiaTheme="minorEastAsia" w:hAnsiTheme="minorHAnsi" w:cstheme="minorBidi"/>
                <w:noProof/>
                <w:sz w:val="22"/>
              </w:rPr>
              <w:tab/>
            </w:r>
            <w:r w:rsidR="003C2F3B" w:rsidRPr="000A3BEF">
              <w:rPr>
                <w:rStyle w:val="Hyperlink"/>
                <w:noProof/>
              </w:rPr>
              <w:t>Softwares – Interface</w:t>
            </w:r>
            <w:r w:rsidR="003C2F3B">
              <w:rPr>
                <w:noProof/>
                <w:webHidden/>
              </w:rPr>
              <w:tab/>
            </w:r>
            <w:r w:rsidR="003C2F3B">
              <w:rPr>
                <w:noProof/>
                <w:webHidden/>
              </w:rPr>
              <w:fldChar w:fldCharType="begin"/>
            </w:r>
            <w:r w:rsidR="003C2F3B">
              <w:rPr>
                <w:noProof/>
                <w:webHidden/>
              </w:rPr>
              <w:instrText xml:space="preserve"> PAGEREF _Toc482911663 \h </w:instrText>
            </w:r>
            <w:r w:rsidR="003C2F3B">
              <w:rPr>
                <w:noProof/>
                <w:webHidden/>
              </w:rPr>
            </w:r>
            <w:r w:rsidR="003C2F3B">
              <w:rPr>
                <w:noProof/>
                <w:webHidden/>
              </w:rPr>
              <w:fldChar w:fldCharType="separate"/>
            </w:r>
            <w:r w:rsidR="003C2F3B">
              <w:rPr>
                <w:noProof/>
                <w:webHidden/>
              </w:rPr>
              <w:t>41</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64" w:history="1">
            <w:r w:rsidR="003C2F3B" w:rsidRPr="000A3BEF">
              <w:rPr>
                <w:rStyle w:val="Hyperlink"/>
                <w:noProof/>
              </w:rPr>
              <w:t>3</w:t>
            </w:r>
            <w:r w:rsidR="003C2F3B">
              <w:rPr>
                <w:rFonts w:asciiTheme="minorHAnsi" w:eastAsiaTheme="minorEastAsia" w:hAnsiTheme="minorHAnsi" w:cstheme="minorBidi"/>
                <w:noProof/>
                <w:sz w:val="22"/>
              </w:rPr>
              <w:tab/>
            </w:r>
            <w:r w:rsidR="003C2F3B" w:rsidRPr="000A3BEF">
              <w:rPr>
                <w:rStyle w:val="Hyperlink"/>
                <w:noProof/>
              </w:rPr>
              <w:t>PROJETO DO ELEVADOR</w:t>
            </w:r>
            <w:r w:rsidR="003C2F3B">
              <w:rPr>
                <w:noProof/>
                <w:webHidden/>
              </w:rPr>
              <w:tab/>
            </w:r>
            <w:r w:rsidR="003C2F3B">
              <w:rPr>
                <w:noProof/>
                <w:webHidden/>
              </w:rPr>
              <w:fldChar w:fldCharType="begin"/>
            </w:r>
            <w:r w:rsidR="003C2F3B">
              <w:rPr>
                <w:noProof/>
                <w:webHidden/>
              </w:rPr>
              <w:instrText xml:space="preserve"> PAGEREF _Toc482911664 \h </w:instrText>
            </w:r>
            <w:r w:rsidR="003C2F3B">
              <w:rPr>
                <w:noProof/>
                <w:webHidden/>
              </w:rPr>
            </w:r>
            <w:r w:rsidR="003C2F3B">
              <w:rPr>
                <w:noProof/>
                <w:webHidden/>
              </w:rPr>
              <w:fldChar w:fldCharType="separate"/>
            </w:r>
            <w:r w:rsidR="003C2F3B">
              <w:rPr>
                <w:noProof/>
                <w:webHidden/>
              </w:rPr>
              <w:t>42</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65" w:history="1">
            <w:r w:rsidR="003C2F3B" w:rsidRPr="000A3BEF">
              <w:rPr>
                <w:rStyle w:val="Hyperlink"/>
                <w:noProof/>
              </w:rPr>
              <w:t>3.1</w:t>
            </w:r>
            <w:r w:rsidR="003C2F3B">
              <w:rPr>
                <w:rFonts w:asciiTheme="minorHAnsi" w:eastAsiaTheme="minorEastAsia" w:hAnsiTheme="minorHAnsi" w:cstheme="minorBidi"/>
                <w:noProof/>
                <w:sz w:val="22"/>
              </w:rPr>
              <w:tab/>
            </w:r>
            <w:r w:rsidR="003C2F3B" w:rsidRPr="000A3BEF">
              <w:rPr>
                <w:rStyle w:val="Hyperlink"/>
                <w:noProof/>
              </w:rPr>
              <w:t>Aspectos Construtivos</w:t>
            </w:r>
            <w:r w:rsidR="003C2F3B">
              <w:rPr>
                <w:noProof/>
                <w:webHidden/>
              </w:rPr>
              <w:tab/>
            </w:r>
            <w:r w:rsidR="003C2F3B">
              <w:rPr>
                <w:noProof/>
                <w:webHidden/>
              </w:rPr>
              <w:fldChar w:fldCharType="begin"/>
            </w:r>
            <w:r w:rsidR="003C2F3B">
              <w:rPr>
                <w:noProof/>
                <w:webHidden/>
              </w:rPr>
              <w:instrText xml:space="preserve"> PAGEREF _Toc482911665 \h </w:instrText>
            </w:r>
            <w:r w:rsidR="003C2F3B">
              <w:rPr>
                <w:noProof/>
                <w:webHidden/>
              </w:rPr>
            </w:r>
            <w:r w:rsidR="003C2F3B">
              <w:rPr>
                <w:noProof/>
                <w:webHidden/>
              </w:rPr>
              <w:fldChar w:fldCharType="separate"/>
            </w:r>
            <w:r w:rsidR="003C2F3B">
              <w:rPr>
                <w:noProof/>
                <w:webHidden/>
              </w:rPr>
              <w:t>43</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66" w:history="1">
            <w:r w:rsidR="003C2F3B" w:rsidRPr="000A3BEF">
              <w:rPr>
                <w:rStyle w:val="Hyperlink"/>
                <w:noProof/>
              </w:rPr>
              <w:t>3.2</w:t>
            </w:r>
            <w:r w:rsidR="003C2F3B">
              <w:rPr>
                <w:rFonts w:asciiTheme="minorHAnsi" w:eastAsiaTheme="minorEastAsia" w:hAnsiTheme="minorHAnsi" w:cstheme="minorBidi"/>
                <w:noProof/>
                <w:sz w:val="22"/>
              </w:rPr>
              <w:tab/>
            </w:r>
            <w:r w:rsidR="003C2F3B" w:rsidRPr="000A3BEF">
              <w:rPr>
                <w:rStyle w:val="Hyperlink"/>
                <w:noProof/>
              </w:rPr>
              <w:t>Instalação do Motor de Içamento</w:t>
            </w:r>
            <w:r w:rsidR="003C2F3B">
              <w:rPr>
                <w:noProof/>
                <w:webHidden/>
              </w:rPr>
              <w:tab/>
            </w:r>
            <w:r w:rsidR="003C2F3B">
              <w:rPr>
                <w:noProof/>
                <w:webHidden/>
              </w:rPr>
              <w:fldChar w:fldCharType="begin"/>
            </w:r>
            <w:r w:rsidR="003C2F3B">
              <w:rPr>
                <w:noProof/>
                <w:webHidden/>
              </w:rPr>
              <w:instrText xml:space="preserve"> PAGEREF _Toc482911666 \h </w:instrText>
            </w:r>
            <w:r w:rsidR="003C2F3B">
              <w:rPr>
                <w:noProof/>
                <w:webHidden/>
              </w:rPr>
            </w:r>
            <w:r w:rsidR="003C2F3B">
              <w:rPr>
                <w:noProof/>
                <w:webHidden/>
              </w:rPr>
              <w:fldChar w:fldCharType="separate"/>
            </w:r>
            <w:r w:rsidR="003C2F3B">
              <w:rPr>
                <w:noProof/>
                <w:webHidden/>
              </w:rPr>
              <w:t>48</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67" w:history="1">
            <w:r w:rsidR="003C2F3B" w:rsidRPr="000A3BEF">
              <w:rPr>
                <w:rStyle w:val="Hyperlink"/>
                <w:noProof/>
              </w:rPr>
              <w:t>3.2.1</w:t>
            </w:r>
            <w:r w:rsidR="003C2F3B">
              <w:rPr>
                <w:rFonts w:asciiTheme="minorHAnsi" w:eastAsiaTheme="minorEastAsia" w:hAnsiTheme="minorHAnsi" w:cstheme="minorBidi"/>
                <w:noProof/>
                <w:sz w:val="22"/>
              </w:rPr>
              <w:tab/>
            </w:r>
            <w:r w:rsidR="003C2F3B" w:rsidRPr="000A3BEF">
              <w:rPr>
                <w:rStyle w:val="Hyperlink"/>
                <w:noProof/>
              </w:rPr>
              <w:t>Diagrama de corpo livre da cabine</w:t>
            </w:r>
            <w:r w:rsidR="003C2F3B">
              <w:rPr>
                <w:noProof/>
                <w:webHidden/>
              </w:rPr>
              <w:tab/>
            </w:r>
            <w:r w:rsidR="003C2F3B">
              <w:rPr>
                <w:noProof/>
                <w:webHidden/>
              </w:rPr>
              <w:fldChar w:fldCharType="begin"/>
            </w:r>
            <w:r w:rsidR="003C2F3B">
              <w:rPr>
                <w:noProof/>
                <w:webHidden/>
              </w:rPr>
              <w:instrText xml:space="preserve"> PAGEREF _Toc482911667 \h </w:instrText>
            </w:r>
            <w:r w:rsidR="003C2F3B">
              <w:rPr>
                <w:noProof/>
                <w:webHidden/>
              </w:rPr>
            </w:r>
            <w:r w:rsidR="003C2F3B">
              <w:rPr>
                <w:noProof/>
                <w:webHidden/>
              </w:rPr>
              <w:fldChar w:fldCharType="separate"/>
            </w:r>
            <w:r w:rsidR="003C2F3B">
              <w:rPr>
                <w:noProof/>
                <w:webHidden/>
              </w:rPr>
              <w:t>50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68" w:history="1">
            <w:r w:rsidR="003C2F3B" w:rsidRPr="000A3BEF">
              <w:rPr>
                <w:rStyle w:val="Hyperlink"/>
                <w:noProof/>
              </w:rPr>
              <w:t>3.2.2</w:t>
            </w:r>
            <w:r w:rsidR="003C2F3B">
              <w:rPr>
                <w:rFonts w:asciiTheme="minorHAnsi" w:eastAsiaTheme="minorEastAsia" w:hAnsiTheme="minorHAnsi" w:cstheme="minorBidi"/>
                <w:noProof/>
                <w:sz w:val="22"/>
              </w:rPr>
              <w:tab/>
            </w:r>
            <w:r w:rsidR="003C2F3B" w:rsidRPr="000A3BEF">
              <w:rPr>
                <w:rStyle w:val="Hyperlink"/>
                <w:noProof/>
              </w:rPr>
              <w:t>Circuitos elétricos</w:t>
            </w:r>
            <w:r w:rsidR="003C2F3B">
              <w:rPr>
                <w:noProof/>
                <w:webHidden/>
              </w:rPr>
              <w:tab/>
            </w:r>
            <w:r w:rsidR="003C2F3B">
              <w:rPr>
                <w:noProof/>
                <w:webHidden/>
              </w:rPr>
              <w:fldChar w:fldCharType="begin"/>
            </w:r>
            <w:r w:rsidR="003C2F3B">
              <w:rPr>
                <w:noProof/>
                <w:webHidden/>
              </w:rPr>
              <w:instrText xml:space="preserve"> PAGEREF _Toc482911668 \h </w:instrText>
            </w:r>
            <w:r w:rsidR="003C2F3B">
              <w:rPr>
                <w:noProof/>
                <w:webHidden/>
              </w:rPr>
            </w:r>
            <w:r w:rsidR="003C2F3B">
              <w:rPr>
                <w:noProof/>
                <w:webHidden/>
              </w:rPr>
              <w:fldChar w:fldCharType="separate"/>
            </w:r>
            <w:r w:rsidR="003C2F3B">
              <w:rPr>
                <w:noProof/>
                <w:webHidden/>
              </w:rPr>
              <w:t>53</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69" w:history="1">
            <w:r w:rsidR="003C2F3B" w:rsidRPr="000A3BEF">
              <w:rPr>
                <w:rStyle w:val="Hyperlink"/>
                <w:noProof/>
              </w:rPr>
              <w:t>3.3</w:t>
            </w:r>
            <w:r w:rsidR="003C2F3B">
              <w:rPr>
                <w:rFonts w:asciiTheme="minorHAnsi" w:eastAsiaTheme="minorEastAsia" w:hAnsiTheme="minorHAnsi" w:cstheme="minorBidi"/>
                <w:noProof/>
                <w:sz w:val="22"/>
              </w:rPr>
              <w:tab/>
            </w:r>
            <w:r w:rsidR="003C2F3B" w:rsidRPr="000A3BEF">
              <w:rPr>
                <w:rStyle w:val="Hyperlink"/>
                <w:noProof/>
              </w:rPr>
              <w:t>Instalação dos motores das portas</w:t>
            </w:r>
            <w:r w:rsidR="003C2F3B">
              <w:rPr>
                <w:noProof/>
                <w:webHidden/>
              </w:rPr>
              <w:tab/>
            </w:r>
            <w:r w:rsidR="003C2F3B">
              <w:rPr>
                <w:noProof/>
                <w:webHidden/>
              </w:rPr>
              <w:fldChar w:fldCharType="begin"/>
            </w:r>
            <w:r w:rsidR="003C2F3B">
              <w:rPr>
                <w:noProof/>
                <w:webHidden/>
              </w:rPr>
              <w:instrText xml:space="preserve"> PAGEREF _Toc482911669 \h </w:instrText>
            </w:r>
            <w:r w:rsidR="003C2F3B">
              <w:rPr>
                <w:noProof/>
                <w:webHidden/>
              </w:rPr>
            </w:r>
            <w:r w:rsidR="003C2F3B">
              <w:rPr>
                <w:noProof/>
                <w:webHidden/>
              </w:rPr>
              <w:fldChar w:fldCharType="separate"/>
            </w:r>
            <w:r w:rsidR="003C2F3B">
              <w:rPr>
                <w:noProof/>
                <w:webHidden/>
              </w:rPr>
              <w:t>59</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0" w:history="1">
            <w:r w:rsidR="003C2F3B" w:rsidRPr="000A3BEF">
              <w:rPr>
                <w:rStyle w:val="Hyperlink"/>
                <w:noProof/>
              </w:rPr>
              <w:t>3.3.1</w:t>
            </w:r>
            <w:r w:rsidR="003C2F3B">
              <w:rPr>
                <w:rFonts w:asciiTheme="minorHAnsi" w:eastAsiaTheme="minorEastAsia" w:hAnsiTheme="minorHAnsi" w:cstheme="minorBidi"/>
                <w:noProof/>
                <w:sz w:val="22"/>
              </w:rPr>
              <w:tab/>
            </w:r>
            <w:r w:rsidR="003C2F3B" w:rsidRPr="000A3BEF">
              <w:rPr>
                <w:rStyle w:val="Hyperlink"/>
                <w:noProof/>
              </w:rPr>
              <w:t>Detalhes Técnicos</w:t>
            </w:r>
            <w:r w:rsidR="003C2F3B">
              <w:rPr>
                <w:noProof/>
                <w:webHidden/>
              </w:rPr>
              <w:tab/>
            </w:r>
            <w:r w:rsidR="003C2F3B">
              <w:rPr>
                <w:noProof/>
                <w:webHidden/>
              </w:rPr>
              <w:fldChar w:fldCharType="begin"/>
            </w:r>
            <w:r w:rsidR="003C2F3B">
              <w:rPr>
                <w:noProof/>
                <w:webHidden/>
              </w:rPr>
              <w:instrText xml:space="preserve"> PAGEREF _Toc482911670 \h </w:instrText>
            </w:r>
            <w:r w:rsidR="003C2F3B">
              <w:rPr>
                <w:noProof/>
                <w:webHidden/>
              </w:rPr>
            </w:r>
            <w:r w:rsidR="003C2F3B">
              <w:rPr>
                <w:noProof/>
                <w:webHidden/>
              </w:rPr>
              <w:fldChar w:fldCharType="separate"/>
            </w:r>
            <w:r w:rsidR="003C2F3B">
              <w:rPr>
                <w:noProof/>
                <w:webHidden/>
              </w:rPr>
              <w:t>60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1" w:history="1">
            <w:r w:rsidR="003C2F3B" w:rsidRPr="000A3BEF">
              <w:rPr>
                <w:rStyle w:val="Hyperlink"/>
                <w:noProof/>
              </w:rPr>
              <w:t>3.3.2</w:t>
            </w:r>
            <w:r w:rsidR="003C2F3B">
              <w:rPr>
                <w:rFonts w:asciiTheme="minorHAnsi" w:eastAsiaTheme="minorEastAsia" w:hAnsiTheme="minorHAnsi" w:cstheme="minorBidi"/>
                <w:noProof/>
                <w:sz w:val="22"/>
              </w:rPr>
              <w:tab/>
            </w:r>
            <w:r w:rsidR="003C2F3B" w:rsidRPr="000A3BEF">
              <w:rPr>
                <w:rStyle w:val="Hyperlink"/>
                <w:noProof/>
              </w:rPr>
              <w:t>Circuitos elétricos</w:t>
            </w:r>
            <w:r w:rsidR="003C2F3B">
              <w:rPr>
                <w:noProof/>
                <w:webHidden/>
              </w:rPr>
              <w:tab/>
            </w:r>
            <w:r w:rsidR="003C2F3B">
              <w:rPr>
                <w:noProof/>
                <w:webHidden/>
              </w:rPr>
              <w:fldChar w:fldCharType="begin"/>
            </w:r>
            <w:r w:rsidR="003C2F3B">
              <w:rPr>
                <w:noProof/>
                <w:webHidden/>
              </w:rPr>
              <w:instrText xml:space="preserve"> PAGEREF _Toc482911671 \h </w:instrText>
            </w:r>
            <w:r w:rsidR="003C2F3B">
              <w:rPr>
                <w:noProof/>
                <w:webHidden/>
              </w:rPr>
            </w:r>
            <w:r w:rsidR="003C2F3B">
              <w:rPr>
                <w:noProof/>
                <w:webHidden/>
              </w:rPr>
              <w:fldChar w:fldCharType="separate"/>
            </w:r>
            <w:r w:rsidR="003C2F3B">
              <w:rPr>
                <w:noProof/>
                <w:webHidden/>
              </w:rPr>
              <w:t>63</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72" w:history="1">
            <w:r w:rsidR="003C2F3B" w:rsidRPr="000A3BEF">
              <w:rPr>
                <w:rStyle w:val="Hyperlink"/>
                <w:noProof/>
              </w:rPr>
              <w:t>3.4</w:t>
            </w:r>
            <w:r w:rsidR="003C2F3B">
              <w:rPr>
                <w:rFonts w:asciiTheme="minorHAnsi" w:eastAsiaTheme="minorEastAsia" w:hAnsiTheme="minorHAnsi" w:cstheme="minorBidi"/>
                <w:noProof/>
                <w:sz w:val="22"/>
              </w:rPr>
              <w:tab/>
            </w:r>
            <w:r w:rsidR="003C2F3B" w:rsidRPr="000A3BEF">
              <w:rPr>
                <w:rStyle w:val="Hyperlink"/>
                <w:noProof/>
              </w:rPr>
              <w:t>Instalação dos sensores</w:t>
            </w:r>
            <w:r w:rsidR="003C2F3B">
              <w:rPr>
                <w:noProof/>
                <w:webHidden/>
              </w:rPr>
              <w:tab/>
            </w:r>
            <w:r w:rsidR="003C2F3B">
              <w:rPr>
                <w:noProof/>
                <w:webHidden/>
              </w:rPr>
              <w:fldChar w:fldCharType="begin"/>
            </w:r>
            <w:r w:rsidR="003C2F3B">
              <w:rPr>
                <w:noProof/>
                <w:webHidden/>
              </w:rPr>
              <w:instrText xml:space="preserve"> PAGEREF _Toc482911672 \h </w:instrText>
            </w:r>
            <w:r w:rsidR="003C2F3B">
              <w:rPr>
                <w:noProof/>
                <w:webHidden/>
              </w:rPr>
            </w:r>
            <w:r w:rsidR="003C2F3B">
              <w:rPr>
                <w:noProof/>
                <w:webHidden/>
              </w:rPr>
              <w:fldChar w:fldCharType="separate"/>
            </w:r>
            <w:r w:rsidR="003C2F3B">
              <w:rPr>
                <w:noProof/>
                <w:webHidden/>
              </w:rPr>
              <w:t>65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3" w:history="1">
            <w:r w:rsidR="003C2F3B" w:rsidRPr="000A3BEF">
              <w:rPr>
                <w:rStyle w:val="Hyperlink"/>
                <w:noProof/>
              </w:rPr>
              <w:t>3.4.1</w:t>
            </w:r>
            <w:r w:rsidR="003C2F3B">
              <w:rPr>
                <w:rFonts w:asciiTheme="minorHAnsi" w:eastAsiaTheme="minorEastAsia" w:hAnsiTheme="minorHAnsi" w:cstheme="minorBidi"/>
                <w:noProof/>
                <w:sz w:val="22"/>
              </w:rPr>
              <w:tab/>
            </w:r>
            <w:r w:rsidR="003C2F3B" w:rsidRPr="000A3BEF">
              <w:rPr>
                <w:rStyle w:val="Hyperlink"/>
                <w:noProof/>
              </w:rPr>
              <w:t>Sensores das portas</w:t>
            </w:r>
            <w:r w:rsidR="003C2F3B">
              <w:rPr>
                <w:noProof/>
                <w:webHidden/>
              </w:rPr>
              <w:tab/>
            </w:r>
            <w:r w:rsidR="003C2F3B">
              <w:rPr>
                <w:noProof/>
                <w:webHidden/>
              </w:rPr>
              <w:fldChar w:fldCharType="begin"/>
            </w:r>
            <w:r w:rsidR="003C2F3B">
              <w:rPr>
                <w:noProof/>
                <w:webHidden/>
              </w:rPr>
              <w:instrText xml:space="preserve"> PAGEREF _Toc482911673 \h </w:instrText>
            </w:r>
            <w:r w:rsidR="003C2F3B">
              <w:rPr>
                <w:noProof/>
                <w:webHidden/>
              </w:rPr>
            </w:r>
            <w:r w:rsidR="003C2F3B">
              <w:rPr>
                <w:noProof/>
                <w:webHidden/>
              </w:rPr>
              <w:fldChar w:fldCharType="separate"/>
            </w:r>
            <w:r w:rsidR="003C2F3B">
              <w:rPr>
                <w:noProof/>
                <w:webHidden/>
              </w:rPr>
              <w:t>65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4" w:history="1">
            <w:r w:rsidR="003C2F3B" w:rsidRPr="000A3BEF">
              <w:rPr>
                <w:rStyle w:val="Hyperlink"/>
                <w:noProof/>
              </w:rPr>
              <w:t>3.4.2</w:t>
            </w:r>
            <w:r w:rsidR="003C2F3B">
              <w:rPr>
                <w:rFonts w:asciiTheme="minorHAnsi" w:eastAsiaTheme="minorEastAsia" w:hAnsiTheme="minorHAnsi" w:cstheme="minorBidi"/>
                <w:noProof/>
                <w:sz w:val="22"/>
              </w:rPr>
              <w:tab/>
            </w:r>
            <w:r w:rsidR="003C2F3B" w:rsidRPr="000A3BEF">
              <w:rPr>
                <w:rStyle w:val="Hyperlink"/>
                <w:noProof/>
              </w:rPr>
              <w:t>Sensor Vertical</w:t>
            </w:r>
            <w:r w:rsidR="003C2F3B">
              <w:rPr>
                <w:noProof/>
                <w:webHidden/>
              </w:rPr>
              <w:tab/>
            </w:r>
            <w:r w:rsidR="003C2F3B">
              <w:rPr>
                <w:noProof/>
                <w:webHidden/>
              </w:rPr>
              <w:fldChar w:fldCharType="begin"/>
            </w:r>
            <w:r w:rsidR="003C2F3B">
              <w:rPr>
                <w:noProof/>
                <w:webHidden/>
              </w:rPr>
              <w:instrText xml:space="preserve"> PAGEREF _Toc482911674 \h </w:instrText>
            </w:r>
            <w:r w:rsidR="003C2F3B">
              <w:rPr>
                <w:noProof/>
                <w:webHidden/>
              </w:rPr>
            </w:r>
            <w:r w:rsidR="003C2F3B">
              <w:rPr>
                <w:noProof/>
                <w:webHidden/>
              </w:rPr>
              <w:fldChar w:fldCharType="separate"/>
            </w:r>
            <w:r w:rsidR="003C2F3B">
              <w:rPr>
                <w:noProof/>
                <w:webHidden/>
              </w:rPr>
              <w:t>65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5" w:history="1">
            <w:r w:rsidR="003C2F3B" w:rsidRPr="000A3BEF">
              <w:rPr>
                <w:rStyle w:val="Hyperlink"/>
                <w:noProof/>
              </w:rPr>
              <w:t>3.4.3</w:t>
            </w:r>
            <w:r w:rsidR="003C2F3B">
              <w:rPr>
                <w:rFonts w:asciiTheme="minorHAnsi" w:eastAsiaTheme="minorEastAsia" w:hAnsiTheme="minorHAnsi" w:cstheme="minorBidi"/>
                <w:noProof/>
                <w:sz w:val="22"/>
              </w:rPr>
              <w:tab/>
            </w:r>
            <w:r w:rsidR="003C2F3B" w:rsidRPr="000A3BEF">
              <w:rPr>
                <w:rStyle w:val="Hyperlink"/>
                <w:noProof/>
              </w:rPr>
              <w:t>Matriz Causa e Efeito dos Sensores</w:t>
            </w:r>
            <w:r w:rsidR="003C2F3B">
              <w:rPr>
                <w:noProof/>
                <w:webHidden/>
              </w:rPr>
              <w:tab/>
            </w:r>
            <w:r w:rsidR="003C2F3B">
              <w:rPr>
                <w:noProof/>
                <w:webHidden/>
              </w:rPr>
              <w:fldChar w:fldCharType="begin"/>
            </w:r>
            <w:r w:rsidR="003C2F3B">
              <w:rPr>
                <w:noProof/>
                <w:webHidden/>
              </w:rPr>
              <w:instrText xml:space="preserve"> PAGEREF _Toc482911675 \h </w:instrText>
            </w:r>
            <w:r w:rsidR="003C2F3B">
              <w:rPr>
                <w:noProof/>
                <w:webHidden/>
              </w:rPr>
            </w:r>
            <w:r w:rsidR="003C2F3B">
              <w:rPr>
                <w:noProof/>
                <w:webHidden/>
              </w:rPr>
              <w:fldChar w:fldCharType="separate"/>
            </w:r>
            <w:r w:rsidR="003C2F3B">
              <w:rPr>
                <w:noProof/>
                <w:webHidden/>
              </w:rPr>
              <w:t>67</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76" w:history="1">
            <w:r w:rsidR="003C2F3B" w:rsidRPr="000A3BEF">
              <w:rPr>
                <w:rStyle w:val="Hyperlink"/>
                <w:noProof/>
              </w:rPr>
              <w:t>3.5</w:t>
            </w:r>
            <w:r w:rsidR="003C2F3B">
              <w:rPr>
                <w:rFonts w:asciiTheme="minorHAnsi" w:eastAsiaTheme="minorEastAsia" w:hAnsiTheme="minorHAnsi" w:cstheme="minorBidi"/>
                <w:noProof/>
                <w:sz w:val="22"/>
              </w:rPr>
              <w:tab/>
            </w:r>
            <w:r w:rsidR="003C2F3B" w:rsidRPr="000A3BEF">
              <w:rPr>
                <w:rStyle w:val="Hyperlink"/>
                <w:noProof/>
              </w:rPr>
              <w:t>Instalação das botoeiras</w:t>
            </w:r>
            <w:r w:rsidR="003C2F3B">
              <w:rPr>
                <w:noProof/>
                <w:webHidden/>
              </w:rPr>
              <w:tab/>
            </w:r>
            <w:r w:rsidR="003C2F3B">
              <w:rPr>
                <w:noProof/>
                <w:webHidden/>
              </w:rPr>
              <w:fldChar w:fldCharType="begin"/>
            </w:r>
            <w:r w:rsidR="003C2F3B">
              <w:rPr>
                <w:noProof/>
                <w:webHidden/>
              </w:rPr>
              <w:instrText xml:space="preserve"> PAGEREF _Toc482911676 \h </w:instrText>
            </w:r>
            <w:r w:rsidR="003C2F3B">
              <w:rPr>
                <w:noProof/>
                <w:webHidden/>
              </w:rPr>
            </w:r>
            <w:r w:rsidR="003C2F3B">
              <w:rPr>
                <w:noProof/>
                <w:webHidden/>
              </w:rPr>
              <w:fldChar w:fldCharType="separate"/>
            </w:r>
            <w:r w:rsidR="003C2F3B">
              <w:rPr>
                <w:noProof/>
                <w:webHidden/>
              </w:rPr>
              <w:t>68</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77" w:history="1">
            <w:r w:rsidR="003C2F3B" w:rsidRPr="000A3BEF">
              <w:rPr>
                <w:rStyle w:val="Hyperlink"/>
                <w:noProof/>
              </w:rPr>
              <w:t>3.6</w:t>
            </w:r>
            <w:r w:rsidR="003C2F3B">
              <w:rPr>
                <w:rFonts w:asciiTheme="minorHAnsi" w:eastAsiaTheme="minorEastAsia" w:hAnsiTheme="minorHAnsi" w:cstheme="minorBidi"/>
                <w:noProof/>
                <w:sz w:val="22"/>
              </w:rPr>
              <w:tab/>
            </w:r>
            <w:r w:rsidR="003C2F3B" w:rsidRPr="000A3BEF">
              <w:rPr>
                <w:rStyle w:val="Hyperlink"/>
                <w:noProof/>
              </w:rPr>
              <w:t>Instalação dos Itens de segurança</w:t>
            </w:r>
            <w:r w:rsidR="003C2F3B">
              <w:rPr>
                <w:noProof/>
                <w:webHidden/>
              </w:rPr>
              <w:tab/>
            </w:r>
            <w:r w:rsidR="003C2F3B">
              <w:rPr>
                <w:noProof/>
                <w:webHidden/>
              </w:rPr>
              <w:fldChar w:fldCharType="begin"/>
            </w:r>
            <w:r w:rsidR="003C2F3B">
              <w:rPr>
                <w:noProof/>
                <w:webHidden/>
              </w:rPr>
              <w:instrText xml:space="preserve"> PAGEREF _Toc482911677 \h </w:instrText>
            </w:r>
            <w:r w:rsidR="003C2F3B">
              <w:rPr>
                <w:noProof/>
                <w:webHidden/>
              </w:rPr>
            </w:r>
            <w:r w:rsidR="003C2F3B">
              <w:rPr>
                <w:noProof/>
                <w:webHidden/>
              </w:rPr>
              <w:fldChar w:fldCharType="separate"/>
            </w:r>
            <w:r w:rsidR="003C2F3B">
              <w:rPr>
                <w:noProof/>
                <w:webHidden/>
              </w:rPr>
              <w:t>70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8" w:history="1">
            <w:r w:rsidR="003C2F3B" w:rsidRPr="000A3BEF">
              <w:rPr>
                <w:rStyle w:val="Hyperlink"/>
                <w:noProof/>
              </w:rPr>
              <w:t>3.6.1</w:t>
            </w:r>
            <w:r w:rsidR="003C2F3B">
              <w:rPr>
                <w:rFonts w:asciiTheme="minorHAnsi" w:eastAsiaTheme="minorEastAsia" w:hAnsiTheme="minorHAnsi" w:cstheme="minorBidi"/>
                <w:noProof/>
                <w:sz w:val="22"/>
              </w:rPr>
              <w:tab/>
            </w:r>
            <w:r w:rsidR="003C2F3B" w:rsidRPr="000A3BEF">
              <w:rPr>
                <w:rStyle w:val="Hyperlink"/>
                <w:noProof/>
              </w:rPr>
              <w:t>Segurança do usuário</w:t>
            </w:r>
            <w:r w:rsidR="003C2F3B">
              <w:rPr>
                <w:noProof/>
                <w:webHidden/>
              </w:rPr>
              <w:tab/>
            </w:r>
            <w:r w:rsidR="003C2F3B">
              <w:rPr>
                <w:noProof/>
                <w:webHidden/>
              </w:rPr>
              <w:fldChar w:fldCharType="begin"/>
            </w:r>
            <w:r w:rsidR="003C2F3B">
              <w:rPr>
                <w:noProof/>
                <w:webHidden/>
              </w:rPr>
              <w:instrText xml:space="preserve"> PAGEREF _Toc482911678 \h </w:instrText>
            </w:r>
            <w:r w:rsidR="003C2F3B">
              <w:rPr>
                <w:noProof/>
                <w:webHidden/>
              </w:rPr>
            </w:r>
            <w:r w:rsidR="003C2F3B">
              <w:rPr>
                <w:noProof/>
                <w:webHidden/>
              </w:rPr>
              <w:fldChar w:fldCharType="separate"/>
            </w:r>
            <w:r w:rsidR="003C2F3B">
              <w:rPr>
                <w:noProof/>
                <w:webHidden/>
              </w:rPr>
              <w:t>70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79" w:history="1">
            <w:r w:rsidR="003C2F3B" w:rsidRPr="000A3BEF">
              <w:rPr>
                <w:rStyle w:val="Hyperlink"/>
                <w:noProof/>
              </w:rPr>
              <w:t>3.6.2</w:t>
            </w:r>
            <w:r w:rsidR="003C2F3B">
              <w:rPr>
                <w:rFonts w:asciiTheme="minorHAnsi" w:eastAsiaTheme="minorEastAsia" w:hAnsiTheme="minorHAnsi" w:cstheme="minorBidi"/>
                <w:noProof/>
                <w:sz w:val="22"/>
              </w:rPr>
              <w:tab/>
            </w:r>
            <w:r w:rsidR="003C2F3B" w:rsidRPr="000A3BEF">
              <w:rPr>
                <w:rStyle w:val="Hyperlink"/>
                <w:noProof/>
              </w:rPr>
              <w:t>Segurança do equipamento</w:t>
            </w:r>
            <w:r w:rsidR="003C2F3B">
              <w:rPr>
                <w:noProof/>
                <w:webHidden/>
              </w:rPr>
              <w:tab/>
            </w:r>
            <w:r w:rsidR="003C2F3B">
              <w:rPr>
                <w:noProof/>
                <w:webHidden/>
              </w:rPr>
              <w:fldChar w:fldCharType="begin"/>
            </w:r>
            <w:r w:rsidR="003C2F3B">
              <w:rPr>
                <w:noProof/>
                <w:webHidden/>
              </w:rPr>
              <w:instrText xml:space="preserve"> PAGEREF _Toc482911679 \h </w:instrText>
            </w:r>
            <w:r w:rsidR="003C2F3B">
              <w:rPr>
                <w:noProof/>
                <w:webHidden/>
              </w:rPr>
            </w:r>
            <w:r w:rsidR="003C2F3B">
              <w:rPr>
                <w:noProof/>
                <w:webHidden/>
              </w:rPr>
              <w:fldChar w:fldCharType="separate"/>
            </w:r>
            <w:r w:rsidR="003C2F3B">
              <w:rPr>
                <w:noProof/>
                <w:webHidden/>
              </w:rPr>
              <w:t>73</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0" w:history="1">
            <w:r w:rsidR="003C2F3B" w:rsidRPr="000A3BEF">
              <w:rPr>
                <w:rStyle w:val="Hyperlink"/>
                <w:noProof/>
              </w:rPr>
              <w:t>3.6.3</w:t>
            </w:r>
            <w:r w:rsidR="003C2F3B">
              <w:rPr>
                <w:rFonts w:asciiTheme="minorHAnsi" w:eastAsiaTheme="minorEastAsia" w:hAnsiTheme="minorHAnsi" w:cstheme="minorBidi"/>
                <w:noProof/>
                <w:sz w:val="22"/>
              </w:rPr>
              <w:tab/>
            </w:r>
            <w:r w:rsidR="003C2F3B" w:rsidRPr="000A3BEF">
              <w:rPr>
                <w:rStyle w:val="Hyperlink"/>
                <w:noProof/>
              </w:rPr>
              <w:t>Segurança do Usuário e do equipamento</w:t>
            </w:r>
            <w:r w:rsidR="003C2F3B">
              <w:rPr>
                <w:noProof/>
                <w:webHidden/>
              </w:rPr>
              <w:tab/>
            </w:r>
            <w:r w:rsidR="003C2F3B">
              <w:rPr>
                <w:noProof/>
                <w:webHidden/>
              </w:rPr>
              <w:fldChar w:fldCharType="begin"/>
            </w:r>
            <w:r w:rsidR="003C2F3B">
              <w:rPr>
                <w:noProof/>
                <w:webHidden/>
              </w:rPr>
              <w:instrText xml:space="preserve"> PAGEREF _Toc482911680 \h </w:instrText>
            </w:r>
            <w:r w:rsidR="003C2F3B">
              <w:rPr>
                <w:noProof/>
                <w:webHidden/>
              </w:rPr>
            </w:r>
            <w:r w:rsidR="003C2F3B">
              <w:rPr>
                <w:noProof/>
                <w:webHidden/>
              </w:rPr>
              <w:fldChar w:fldCharType="separate"/>
            </w:r>
            <w:r w:rsidR="003C2F3B">
              <w:rPr>
                <w:noProof/>
                <w:webHidden/>
              </w:rPr>
              <w:t>74</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81" w:history="1">
            <w:r w:rsidR="003C2F3B" w:rsidRPr="000A3BEF">
              <w:rPr>
                <w:rStyle w:val="Hyperlink"/>
                <w:noProof/>
              </w:rPr>
              <w:t>3.7</w:t>
            </w:r>
            <w:r w:rsidR="003C2F3B">
              <w:rPr>
                <w:rFonts w:asciiTheme="minorHAnsi" w:eastAsiaTheme="minorEastAsia" w:hAnsiTheme="minorHAnsi" w:cstheme="minorBidi"/>
                <w:noProof/>
                <w:sz w:val="22"/>
              </w:rPr>
              <w:tab/>
            </w:r>
            <w:r w:rsidR="003C2F3B" w:rsidRPr="000A3BEF">
              <w:rPr>
                <w:rStyle w:val="Hyperlink"/>
                <w:noProof/>
              </w:rPr>
              <w:t>Instalação dos principais itens da TA</w:t>
            </w:r>
            <w:r w:rsidR="003C2F3B">
              <w:rPr>
                <w:noProof/>
                <w:webHidden/>
              </w:rPr>
              <w:tab/>
            </w:r>
            <w:r w:rsidR="003C2F3B">
              <w:rPr>
                <w:noProof/>
                <w:webHidden/>
              </w:rPr>
              <w:fldChar w:fldCharType="begin"/>
            </w:r>
            <w:r w:rsidR="003C2F3B">
              <w:rPr>
                <w:noProof/>
                <w:webHidden/>
              </w:rPr>
              <w:instrText xml:space="preserve"> PAGEREF _Toc482911681 \h </w:instrText>
            </w:r>
            <w:r w:rsidR="003C2F3B">
              <w:rPr>
                <w:noProof/>
                <w:webHidden/>
              </w:rPr>
            </w:r>
            <w:r w:rsidR="003C2F3B">
              <w:rPr>
                <w:noProof/>
                <w:webHidden/>
              </w:rPr>
              <w:fldChar w:fldCharType="separate"/>
            </w:r>
            <w:r w:rsidR="003C2F3B">
              <w:rPr>
                <w:noProof/>
                <w:webHidden/>
              </w:rPr>
              <w:t>76</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2" w:history="1">
            <w:r w:rsidR="003C2F3B" w:rsidRPr="000A3BEF">
              <w:rPr>
                <w:rStyle w:val="Hyperlink"/>
                <w:noProof/>
              </w:rPr>
              <w:t>3.7.1</w:t>
            </w:r>
            <w:r w:rsidR="003C2F3B">
              <w:rPr>
                <w:rFonts w:asciiTheme="minorHAnsi" w:eastAsiaTheme="minorEastAsia" w:hAnsiTheme="minorHAnsi" w:cstheme="minorBidi"/>
                <w:noProof/>
                <w:sz w:val="22"/>
              </w:rPr>
              <w:tab/>
            </w:r>
            <w:r w:rsidR="003C2F3B" w:rsidRPr="000A3BEF">
              <w:rPr>
                <w:rStyle w:val="Hyperlink"/>
                <w:noProof/>
              </w:rPr>
              <w:t>Comando de Voz</w:t>
            </w:r>
            <w:r w:rsidR="003C2F3B">
              <w:rPr>
                <w:noProof/>
                <w:webHidden/>
              </w:rPr>
              <w:tab/>
            </w:r>
            <w:r w:rsidR="003C2F3B">
              <w:rPr>
                <w:noProof/>
                <w:webHidden/>
              </w:rPr>
              <w:fldChar w:fldCharType="begin"/>
            </w:r>
            <w:r w:rsidR="003C2F3B">
              <w:rPr>
                <w:noProof/>
                <w:webHidden/>
              </w:rPr>
              <w:instrText xml:space="preserve"> PAGEREF _Toc482911682 \h </w:instrText>
            </w:r>
            <w:r w:rsidR="003C2F3B">
              <w:rPr>
                <w:noProof/>
                <w:webHidden/>
              </w:rPr>
            </w:r>
            <w:r w:rsidR="003C2F3B">
              <w:rPr>
                <w:noProof/>
                <w:webHidden/>
              </w:rPr>
              <w:fldChar w:fldCharType="separate"/>
            </w:r>
            <w:r w:rsidR="003C2F3B">
              <w:rPr>
                <w:noProof/>
                <w:webHidden/>
              </w:rPr>
              <w:t>76</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3" w:history="1">
            <w:r w:rsidR="003C2F3B" w:rsidRPr="000A3BEF">
              <w:rPr>
                <w:rStyle w:val="Hyperlink"/>
                <w:noProof/>
              </w:rPr>
              <w:t>3.7.2</w:t>
            </w:r>
            <w:r w:rsidR="003C2F3B">
              <w:rPr>
                <w:rFonts w:asciiTheme="minorHAnsi" w:eastAsiaTheme="minorEastAsia" w:hAnsiTheme="minorHAnsi" w:cstheme="minorBidi"/>
                <w:noProof/>
                <w:sz w:val="22"/>
              </w:rPr>
              <w:tab/>
            </w:r>
            <w:r w:rsidR="003C2F3B" w:rsidRPr="000A3BEF">
              <w:rPr>
                <w:rStyle w:val="Hyperlink"/>
                <w:noProof/>
              </w:rPr>
              <w:t>Display LCD e Touch</w:t>
            </w:r>
            <w:r w:rsidR="003C2F3B">
              <w:rPr>
                <w:noProof/>
                <w:webHidden/>
              </w:rPr>
              <w:tab/>
            </w:r>
            <w:r w:rsidR="003C2F3B">
              <w:rPr>
                <w:noProof/>
                <w:webHidden/>
              </w:rPr>
              <w:fldChar w:fldCharType="begin"/>
            </w:r>
            <w:r w:rsidR="003C2F3B">
              <w:rPr>
                <w:noProof/>
                <w:webHidden/>
              </w:rPr>
              <w:instrText xml:space="preserve"> PAGEREF _Toc482911683 \h </w:instrText>
            </w:r>
            <w:r w:rsidR="003C2F3B">
              <w:rPr>
                <w:noProof/>
                <w:webHidden/>
              </w:rPr>
            </w:r>
            <w:r w:rsidR="003C2F3B">
              <w:rPr>
                <w:noProof/>
                <w:webHidden/>
              </w:rPr>
              <w:fldChar w:fldCharType="separate"/>
            </w:r>
            <w:r w:rsidR="003C2F3B">
              <w:rPr>
                <w:noProof/>
                <w:webHidden/>
              </w:rPr>
              <w:t>77</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4" w:history="1">
            <w:r w:rsidR="003C2F3B" w:rsidRPr="000A3BEF">
              <w:rPr>
                <w:rStyle w:val="Hyperlink"/>
                <w:noProof/>
              </w:rPr>
              <w:t>3.7.3</w:t>
            </w:r>
            <w:r w:rsidR="003C2F3B">
              <w:rPr>
                <w:rFonts w:asciiTheme="minorHAnsi" w:eastAsiaTheme="minorEastAsia" w:hAnsiTheme="minorHAnsi" w:cstheme="minorBidi"/>
                <w:noProof/>
                <w:sz w:val="22"/>
              </w:rPr>
              <w:tab/>
            </w:r>
            <w:r w:rsidR="003C2F3B" w:rsidRPr="000A3BEF">
              <w:rPr>
                <w:rStyle w:val="Hyperlink"/>
                <w:noProof/>
              </w:rPr>
              <w:t>Comunicação com alto falante</w:t>
            </w:r>
            <w:r w:rsidR="003C2F3B">
              <w:rPr>
                <w:noProof/>
                <w:webHidden/>
              </w:rPr>
              <w:tab/>
            </w:r>
            <w:r w:rsidR="003C2F3B">
              <w:rPr>
                <w:noProof/>
                <w:webHidden/>
              </w:rPr>
              <w:fldChar w:fldCharType="begin"/>
            </w:r>
            <w:r w:rsidR="003C2F3B">
              <w:rPr>
                <w:noProof/>
                <w:webHidden/>
              </w:rPr>
              <w:instrText xml:space="preserve"> PAGEREF _Toc482911684 \h </w:instrText>
            </w:r>
            <w:r w:rsidR="003C2F3B">
              <w:rPr>
                <w:noProof/>
                <w:webHidden/>
              </w:rPr>
            </w:r>
            <w:r w:rsidR="003C2F3B">
              <w:rPr>
                <w:noProof/>
                <w:webHidden/>
              </w:rPr>
              <w:fldChar w:fldCharType="separate"/>
            </w:r>
            <w:r w:rsidR="003C2F3B">
              <w:rPr>
                <w:noProof/>
                <w:webHidden/>
              </w:rPr>
              <w:t>78</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5" w:history="1">
            <w:r w:rsidR="003C2F3B" w:rsidRPr="000A3BEF">
              <w:rPr>
                <w:rStyle w:val="Hyperlink"/>
                <w:noProof/>
              </w:rPr>
              <w:t>3.7.4</w:t>
            </w:r>
            <w:r w:rsidR="003C2F3B">
              <w:rPr>
                <w:rFonts w:asciiTheme="minorHAnsi" w:eastAsiaTheme="minorEastAsia" w:hAnsiTheme="minorHAnsi" w:cstheme="minorBidi"/>
                <w:noProof/>
                <w:sz w:val="22"/>
              </w:rPr>
              <w:tab/>
            </w:r>
            <w:r w:rsidR="003C2F3B" w:rsidRPr="000A3BEF">
              <w:rPr>
                <w:rStyle w:val="Hyperlink"/>
                <w:noProof/>
              </w:rPr>
              <w:t>Interface Web</w:t>
            </w:r>
            <w:r w:rsidR="003C2F3B">
              <w:rPr>
                <w:noProof/>
                <w:webHidden/>
              </w:rPr>
              <w:tab/>
            </w:r>
            <w:r w:rsidR="003C2F3B">
              <w:rPr>
                <w:noProof/>
                <w:webHidden/>
              </w:rPr>
              <w:fldChar w:fldCharType="begin"/>
            </w:r>
            <w:r w:rsidR="003C2F3B">
              <w:rPr>
                <w:noProof/>
                <w:webHidden/>
              </w:rPr>
              <w:instrText xml:space="preserve"> PAGEREF _Toc482911685 \h </w:instrText>
            </w:r>
            <w:r w:rsidR="003C2F3B">
              <w:rPr>
                <w:noProof/>
                <w:webHidden/>
              </w:rPr>
            </w:r>
            <w:r w:rsidR="003C2F3B">
              <w:rPr>
                <w:noProof/>
                <w:webHidden/>
              </w:rPr>
              <w:fldChar w:fldCharType="separate"/>
            </w:r>
            <w:r w:rsidR="003C2F3B">
              <w:rPr>
                <w:noProof/>
                <w:webHidden/>
              </w:rPr>
              <w:t>80</w:t>
            </w:r>
            <w:r w:rsidR="003C2F3B">
              <w:rPr>
                <w:noProof/>
                <w:webHidden/>
              </w:rPr>
              <w:fldChar w:fldCharType="end"/>
            </w:r>
          </w:hyperlink>
        </w:p>
        <w:p w:rsidR="003C2F3B" w:rsidRDefault="006813C9">
          <w:pPr>
            <w:pStyle w:val="Sumrio2"/>
            <w:tabs>
              <w:tab w:val="left" w:pos="880"/>
              <w:tab w:val="right" w:leader="dot" w:pos="9062"/>
            </w:tabs>
            <w:rPr>
              <w:rFonts w:asciiTheme="minorHAnsi" w:eastAsiaTheme="minorEastAsia" w:hAnsiTheme="minorHAnsi" w:cstheme="minorBidi"/>
              <w:noProof/>
              <w:sz w:val="22"/>
            </w:rPr>
          </w:pPr>
          <w:hyperlink w:anchor="_Toc482911686" w:history="1">
            <w:r w:rsidR="003C2F3B" w:rsidRPr="000A3BEF">
              <w:rPr>
                <w:rStyle w:val="Hyperlink"/>
                <w:noProof/>
              </w:rPr>
              <w:t>3.8</w:t>
            </w:r>
            <w:r w:rsidR="003C2F3B">
              <w:rPr>
                <w:rFonts w:asciiTheme="minorHAnsi" w:eastAsiaTheme="minorEastAsia" w:hAnsiTheme="minorHAnsi" w:cstheme="minorBidi"/>
                <w:noProof/>
                <w:sz w:val="22"/>
              </w:rPr>
              <w:tab/>
            </w:r>
            <w:r w:rsidR="003C2F3B" w:rsidRPr="000A3BEF">
              <w:rPr>
                <w:rStyle w:val="Hyperlink"/>
                <w:noProof/>
              </w:rPr>
              <w:t>Fluxogramas dos comandos para a cabine</w:t>
            </w:r>
            <w:r w:rsidR="003C2F3B">
              <w:rPr>
                <w:noProof/>
                <w:webHidden/>
              </w:rPr>
              <w:tab/>
            </w:r>
            <w:r w:rsidR="003C2F3B">
              <w:rPr>
                <w:noProof/>
                <w:webHidden/>
              </w:rPr>
              <w:fldChar w:fldCharType="begin"/>
            </w:r>
            <w:r w:rsidR="003C2F3B">
              <w:rPr>
                <w:noProof/>
                <w:webHidden/>
              </w:rPr>
              <w:instrText xml:space="preserve"> PAGEREF _Toc482911686 \h </w:instrText>
            </w:r>
            <w:r w:rsidR="003C2F3B">
              <w:rPr>
                <w:noProof/>
                <w:webHidden/>
              </w:rPr>
            </w:r>
            <w:r w:rsidR="003C2F3B">
              <w:rPr>
                <w:noProof/>
                <w:webHidden/>
              </w:rPr>
              <w:fldChar w:fldCharType="separate"/>
            </w:r>
            <w:r w:rsidR="003C2F3B">
              <w:rPr>
                <w:noProof/>
                <w:webHidden/>
              </w:rPr>
              <w:t>83</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7" w:history="1">
            <w:r w:rsidR="003C2F3B" w:rsidRPr="000A3BEF">
              <w:rPr>
                <w:rStyle w:val="Hyperlink"/>
                <w:noProof/>
              </w:rPr>
              <w:t>3.8.1</w:t>
            </w:r>
            <w:r w:rsidR="003C2F3B">
              <w:rPr>
                <w:rFonts w:asciiTheme="minorHAnsi" w:eastAsiaTheme="minorEastAsia" w:hAnsiTheme="minorHAnsi" w:cstheme="minorBidi"/>
                <w:noProof/>
                <w:sz w:val="22"/>
              </w:rPr>
              <w:tab/>
            </w:r>
            <w:r w:rsidR="003C2F3B" w:rsidRPr="000A3BEF">
              <w:rPr>
                <w:rStyle w:val="Hyperlink"/>
                <w:noProof/>
              </w:rPr>
              <w:t>Fluxograma de abertura das portas</w:t>
            </w:r>
            <w:r w:rsidR="003C2F3B">
              <w:rPr>
                <w:noProof/>
                <w:webHidden/>
              </w:rPr>
              <w:tab/>
            </w:r>
            <w:r w:rsidR="003C2F3B">
              <w:rPr>
                <w:noProof/>
                <w:webHidden/>
              </w:rPr>
              <w:fldChar w:fldCharType="begin"/>
            </w:r>
            <w:r w:rsidR="003C2F3B">
              <w:rPr>
                <w:noProof/>
                <w:webHidden/>
              </w:rPr>
              <w:instrText xml:space="preserve"> PAGEREF _Toc482911687 \h </w:instrText>
            </w:r>
            <w:r w:rsidR="003C2F3B">
              <w:rPr>
                <w:noProof/>
                <w:webHidden/>
              </w:rPr>
            </w:r>
            <w:r w:rsidR="003C2F3B">
              <w:rPr>
                <w:noProof/>
                <w:webHidden/>
              </w:rPr>
              <w:fldChar w:fldCharType="separate"/>
            </w:r>
            <w:r w:rsidR="003C2F3B">
              <w:rPr>
                <w:noProof/>
                <w:webHidden/>
              </w:rPr>
              <w:t>85</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8" w:history="1">
            <w:r w:rsidR="003C2F3B" w:rsidRPr="000A3BEF">
              <w:rPr>
                <w:rStyle w:val="Hyperlink"/>
                <w:noProof/>
              </w:rPr>
              <w:t>3.8.2</w:t>
            </w:r>
            <w:r w:rsidR="003C2F3B">
              <w:rPr>
                <w:rFonts w:asciiTheme="minorHAnsi" w:eastAsiaTheme="minorEastAsia" w:hAnsiTheme="minorHAnsi" w:cstheme="minorBidi"/>
                <w:noProof/>
                <w:sz w:val="22"/>
              </w:rPr>
              <w:tab/>
            </w:r>
            <w:r w:rsidR="003C2F3B" w:rsidRPr="000A3BEF">
              <w:rPr>
                <w:rStyle w:val="Hyperlink"/>
                <w:noProof/>
              </w:rPr>
              <w:t>Fluxograma de fechamento das portas</w:t>
            </w:r>
            <w:r w:rsidR="003C2F3B">
              <w:rPr>
                <w:noProof/>
                <w:webHidden/>
              </w:rPr>
              <w:tab/>
            </w:r>
            <w:r w:rsidR="003C2F3B">
              <w:rPr>
                <w:noProof/>
                <w:webHidden/>
              </w:rPr>
              <w:fldChar w:fldCharType="begin"/>
            </w:r>
            <w:r w:rsidR="003C2F3B">
              <w:rPr>
                <w:noProof/>
                <w:webHidden/>
              </w:rPr>
              <w:instrText xml:space="preserve"> PAGEREF _Toc482911688 \h </w:instrText>
            </w:r>
            <w:r w:rsidR="003C2F3B">
              <w:rPr>
                <w:noProof/>
                <w:webHidden/>
              </w:rPr>
            </w:r>
            <w:r w:rsidR="003C2F3B">
              <w:rPr>
                <w:noProof/>
                <w:webHidden/>
              </w:rPr>
              <w:fldChar w:fldCharType="separate"/>
            </w:r>
            <w:r w:rsidR="003C2F3B">
              <w:rPr>
                <w:noProof/>
                <w:webHidden/>
              </w:rPr>
              <w:t>88</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89" w:history="1">
            <w:r w:rsidR="003C2F3B" w:rsidRPr="000A3BEF">
              <w:rPr>
                <w:rStyle w:val="Hyperlink"/>
                <w:noProof/>
              </w:rPr>
              <w:t>3.8.3</w:t>
            </w:r>
            <w:r w:rsidR="003C2F3B">
              <w:rPr>
                <w:rFonts w:asciiTheme="minorHAnsi" w:eastAsiaTheme="minorEastAsia" w:hAnsiTheme="minorHAnsi" w:cstheme="minorBidi"/>
                <w:noProof/>
                <w:sz w:val="22"/>
              </w:rPr>
              <w:tab/>
            </w:r>
            <w:r w:rsidR="003C2F3B" w:rsidRPr="000A3BEF">
              <w:rPr>
                <w:rStyle w:val="Hyperlink"/>
                <w:noProof/>
              </w:rPr>
              <w:t>Fluxograma de Subida da Cabine</w:t>
            </w:r>
            <w:r w:rsidR="003C2F3B">
              <w:rPr>
                <w:noProof/>
                <w:webHidden/>
              </w:rPr>
              <w:tab/>
            </w:r>
            <w:r w:rsidR="003C2F3B">
              <w:rPr>
                <w:noProof/>
                <w:webHidden/>
              </w:rPr>
              <w:fldChar w:fldCharType="begin"/>
            </w:r>
            <w:r w:rsidR="003C2F3B">
              <w:rPr>
                <w:noProof/>
                <w:webHidden/>
              </w:rPr>
              <w:instrText xml:space="preserve"> PAGEREF _Toc482911689 \h </w:instrText>
            </w:r>
            <w:r w:rsidR="003C2F3B">
              <w:rPr>
                <w:noProof/>
                <w:webHidden/>
              </w:rPr>
            </w:r>
            <w:r w:rsidR="003C2F3B">
              <w:rPr>
                <w:noProof/>
                <w:webHidden/>
              </w:rPr>
              <w:fldChar w:fldCharType="separate"/>
            </w:r>
            <w:r w:rsidR="003C2F3B">
              <w:rPr>
                <w:noProof/>
                <w:webHidden/>
              </w:rPr>
              <w:t>90</w:t>
            </w:r>
            <w:r w:rsidR="003C2F3B">
              <w:rPr>
                <w:noProof/>
                <w:webHidden/>
              </w:rPr>
              <w:fldChar w:fldCharType="end"/>
            </w:r>
          </w:hyperlink>
        </w:p>
        <w:p w:rsidR="003C2F3B" w:rsidRDefault="006813C9">
          <w:pPr>
            <w:pStyle w:val="Sumrio3"/>
            <w:tabs>
              <w:tab w:val="left" w:pos="880"/>
              <w:tab w:val="right" w:leader="dot" w:pos="9062"/>
            </w:tabs>
            <w:rPr>
              <w:rFonts w:asciiTheme="minorHAnsi" w:eastAsiaTheme="minorEastAsia" w:hAnsiTheme="minorHAnsi" w:cstheme="minorBidi"/>
              <w:noProof/>
              <w:sz w:val="22"/>
            </w:rPr>
          </w:pPr>
          <w:hyperlink w:anchor="_Toc482911690" w:history="1">
            <w:r w:rsidR="003C2F3B" w:rsidRPr="000A3BEF">
              <w:rPr>
                <w:rStyle w:val="Hyperlink"/>
                <w:noProof/>
              </w:rPr>
              <w:t>3.8.4</w:t>
            </w:r>
            <w:r w:rsidR="003C2F3B">
              <w:rPr>
                <w:rFonts w:asciiTheme="minorHAnsi" w:eastAsiaTheme="minorEastAsia" w:hAnsiTheme="minorHAnsi" w:cstheme="minorBidi"/>
                <w:noProof/>
                <w:sz w:val="22"/>
              </w:rPr>
              <w:tab/>
            </w:r>
            <w:r w:rsidR="003C2F3B" w:rsidRPr="000A3BEF">
              <w:rPr>
                <w:rStyle w:val="Hyperlink"/>
                <w:noProof/>
              </w:rPr>
              <w:t>Fluxograma de Descida da Cabine</w:t>
            </w:r>
            <w:r w:rsidR="003C2F3B">
              <w:rPr>
                <w:noProof/>
                <w:webHidden/>
              </w:rPr>
              <w:tab/>
            </w:r>
            <w:r w:rsidR="003C2F3B">
              <w:rPr>
                <w:noProof/>
                <w:webHidden/>
              </w:rPr>
              <w:fldChar w:fldCharType="begin"/>
            </w:r>
            <w:r w:rsidR="003C2F3B">
              <w:rPr>
                <w:noProof/>
                <w:webHidden/>
              </w:rPr>
              <w:instrText xml:space="preserve"> PAGEREF _Toc482911690 \h </w:instrText>
            </w:r>
            <w:r w:rsidR="003C2F3B">
              <w:rPr>
                <w:noProof/>
                <w:webHidden/>
              </w:rPr>
            </w:r>
            <w:r w:rsidR="003C2F3B">
              <w:rPr>
                <w:noProof/>
                <w:webHidden/>
              </w:rPr>
              <w:fldChar w:fldCharType="separate"/>
            </w:r>
            <w:r w:rsidR="003C2F3B">
              <w:rPr>
                <w:noProof/>
                <w:webHidden/>
              </w:rPr>
              <w:t>92</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1" w:history="1">
            <w:r w:rsidR="003C2F3B" w:rsidRPr="000A3BEF">
              <w:rPr>
                <w:rStyle w:val="Hyperlink"/>
                <w:noProof/>
              </w:rPr>
              <w:t>4</w:t>
            </w:r>
            <w:r w:rsidR="003C2F3B">
              <w:rPr>
                <w:rFonts w:asciiTheme="minorHAnsi" w:eastAsiaTheme="minorEastAsia" w:hAnsiTheme="minorHAnsi" w:cstheme="minorBidi"/>
                <w:noProof/>
                <w:sz w:val="22"/>
              </w:rPr>
              <w:tab/>
            </w:r>
            <w:r w:rsidR="003C2F3B" w:rsidRPr="000A3BEF">
              <w:rPr>
                <w:rStyle w:val="Hyperlink"/>
                <w:noProof/>
              </w:rPr>
              <w:t>CONCLUSÃO</w:t>
            </w:r>
            <w:r w:rsidR="003C2F3B">
              <w:rPr>
                <w:noProof/>
                <w:webHidden/>
              </w:rPr>
              <w:tab/>
            </w:r>
            <w:r w:rsidR="003C2F3B">
              <w:rPr>
                <w:noProof/>
                <w:webHidden/>
              </w:rPr>
              <w:fldChar w:fldCharType="begin"/>
            </w:r>
            <w:r w:rsidR="003C2F3B">
              <w:rPr>
                <w:noProof/>
                <w:webHidden/>
              </w:rPr>
              <w:instrText xml:space="preserve"> PAGEREF _Toc482911691 \h </w:instrText>
            </w:r>
            <w:r w:rsidR="003C2F3B">
              <w:rPr>
                <w:noProof/>
                <w:webHidden/>
              </w:rPr>
            </w:r>
            <w:r w:rsidR="003C2F3B">
              <w:rPr>
                <w:noProof/>
                <w:webHidden/>
              </w:rPr>
              <w:fldChar w:fldCharType="separate"/>
            </w:r>
            <w:r w:rsidR="003C2F3B">
              <w:rPr>
                <w:noProof/>
                <w:webHidden/>
              </w:rPr>
              <w:t>94</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2" w:history="1">
            <w:r w:rsidR="003C2F3B" w:rsidRPr="000A3BEF">
              <w:rPr>
                <w:rStyle w:val="Hyperlink"/>
                <w:noProof/>
              </w:rPr>
              <w:t>5</w:t>
            </w:r>
            <w:r w:rsidR="003C2F3B">
              <w:rPr>
                <w:rFonts w:asciiTheme="minorHAnsi" w:eastAsiaTheme="minorEastAsia" w:hAnsiTheme="minorHAnsi" w:cstheme="minorBidi"/>
                <w:noProof/>
                <w:sz w:val="22"/>
              </w:rPr>
              <w:tab/>
            </w:r>
            <w:r w:rsidR="003C2F3B" w:rsidRPr="000A3BEF">
              <w:rPr>
                <w:rStyle w:val="Hyperlink"/>
                <w:noProof/>
              </w:rPr>
              <w:t>REFERÊNCIAS</w:t>
            </w:r>
            <w:r w:rsidR="003C2F3B">
              <w:rPr>
                <w:noProof/>
                <w:webHidden/>
              </w:rPr>
              <w:tab/>
            </w:r>
            <w:r w:rsidR="003C2F3B">
              <w:rPr>
                <w:noProof/>
                <w:webHidden/>
              </w:rPr>
              <w:fldChar w:fldCharType="begin"/>
            </w:r>
            <w:r w:rsidR="003C2F3B">
              <w:rPr>
                <w:noProof/>
                <w:webHidden/>
              </w:rPr>
              <w:instrText xml:space="preserve"> PAGEREF _Toc482911692 \h </w:instrText>
            </w:r>
            <w:r w:rsidR="003C2F3B">
              <w:rPr>
                <w:noProof/>
                <w:webHidden/>
              </w:rPr>
            </w:r>
            <w:r w:rsidR="003C2F3B">
              <w:rPr>
                <w:noProof/>
                <w:webHidden/>
              </w:rPr>
              <w:fldChar w:fldCharType="separate"/>
            </w:r>
            <w:r w:rsidR="003C2F3B">
              <w:rPr>
                <w:noProof/>
                <w:webHidden/>
              </w:rPr>
              <w:t>96</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3" w:history="1">
            <w:r w:rsidR="003C2F3B" w:rsidRPr="000A3BEF">
              <w:rPr>
                <w:rStyle w:val="Hyperlink"/>
                <w:noProof/>
              </w:rPr>
              <w:t>ANEXO A – Características Elétricas Datasheet do REGULADOR LM350</w:t>
            </w:r>
            <w:r w:rsidR="003C2F3B">
              <w:rPr>
                <w:noProof/>
                <w:webHidden/>
              </w:rPr>
              <w:tab/>
            </w:r>
            <w:r w:rsidR="003C2F3B">
              <w:rPr>
                <w:noProof/>
                <w:webHidden/>
              </w:rPr>
              <w:fldChar w:fldCharType="begin"/>
            </w:r>
            <w:r w:rsidR="003C2F3B">
              <w:rPr>
                <w:noProof/>
                <w:webHidden/>
              </w:rPr>
              <w:instrText xml:space="preserve"> PAGEREF _Toc482911693 \h </w:instrText>
            </w:r>
            <w:r w:rsidR="003C2F3B">
              <w:rPr>
                <w:noProof/>
                <w:webHidden/>
              </w:rPr>
            </w:r>
            <w:r w:rsidR="003C2F3B">
              <w:rPr>
                <w:noProof/>
                <w:webHidden/>
              </w:rPr>
              <w:fldChar w:fldCharType="separate"/>
            </w:r>
            <w:r w:rsidR="003C2F3B">
              <w:rPr>
                <w:noProof/>
                <w:webHidden/>
              </w:rPr>
              <w:t>98</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4" w:history="1">
            <w:r w:rsidR="003C2F3B" w:rsidRPr="000A3BEF">
              <w:rPr>
                <w:rStyle w:val="Hyperlink"/>
                <w:noProof/>
              </w:rPr>
              <w:t>ANEXO B – Datasheet do OPTOACOPLADOR 4N25</w:t>
            </w:r>
            <w:r w:rsidR="003C2F3B">
              <w:rPr>
                <w:noProof/>
                <w:webHidden/>
              </w:rPr>
              <w:tab/>
            </w:r>
            <w:r w:rsidR="003C2F3B">
              <w:rPr>
                <w:noProof/>
                <w:webHidden/>
              </w:rPr>
              <w:fldChar w:fldCharType="begin"/>
            </w:r>
            <w:r w:rsidR="003C2F3B">
              <w:rPr>
                <w:noProof/>
                <w:webHidden/>
              </w:rPr>
              <w:instrText xml:space="preserve"> PAGEREF _Toc482911694 \h </w:instrText>
            </w:r>
            <w:r w:rsidR="003C2F3B">
              <w:rPr>
                <w:noProof/>
                <w:webHidden/>
              </w:rPr>
            </w:r>
            <w:r w:rsidR="003C2F3B">
              <w:rPr>
                <w:noProof/>
                <w:webHidden/>
              </w:rPr>
              <w:fldChar w:fldCharType="separate"/>
            </w:r>
            <w:r w:rsidR="003C2F3B">
              <w:rPr>
                <w:noProof/>
                <w:webHidden/>
              </w:rPr>
              <w:t>99</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6" w:history="1">
            <w:r w:rsidR="003C2F3B" w:rsidRPr="000A3BEF">
              <w:rPr>
                <w:rStyle w:val="Hyperlink"/>
                <w:noProof/>
              </w:rPr>
              <w:t>ANEXO C – Características do Datasheet do INVERSOR 4011</w:t>
            </w:r>
            <w:r w:rsidR="003C2F3B">
              <w:rPr>
                <w:noProof/>
                <w:webHidden/>
              </w:rPr>
              <w:tab/>
            </w:r>
            <w:r w:rsidR="003C2F3B">
              <w:rPr>
                <w:noProof/>
                <w:webHidden/>
              </w:rPr>
              <w:fldChar w:fldCharType="begin"/>
            </w:r>
            <w:r w:rsidR="003C2F3B">
              <w:rPr>
                <w:noProof/>
                <w:webHidden/>
              </w:rPr>
              <w:instrText xml:space="preserve"> PAGEREF _Toc482911696 \h </w:instrText>
            </w:r>
            <w:r w:rsidR="003C2F3B">
              <w:rPr>
                <w:noProof/>
                <w:webHidden/>
              </w:rPr>
            </w:r>
            <w:r w:rsidR="003C2F3B">
              <w:rPr>
                <w:noProof/>
                <w:webHidden/>
              </w:rPr>
              <w:fldChar w:fldCharType="separate"/>
            </w:r>
            <w:r w:rsidR="003C2F3B">
              <w:rPr>
                <w:noProof/>
                <w:webHidden/>
              </w:rPr>
              <w:t>100</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7" w:history="1">
            <w:r w:rsidR="003C2F3B" w:rsidRPr="000A3BEF">
              <w:rPr>
                <w:rStyle w:val="Hyperlink"/>
                <w:noProof/>
              </w:rPr>
              <w:t>ANEXO D – Características Elétricas segundo Datasheet do IRF 4905</w:t>
            </w:r>
            <w:r w:rsidR="003C2F3B">
              <w:rPr>
                <w:noProof/>
                <w:webHidden/>
              </w:rPr>
              <w:tab/>
            </w:r>
            <w:r w:rsidR="003C2F3B">
              <w:rPr>
                <w:noProof/>
                <w:webHidden/>
              </w:rPr>
              <w:fldChar w:fldCharType="begin"/>
            </w:r>
            <w:r w:rsidR="003C2F3B">
              <w:rPr>
                <w:noProof/>
                <w:webHidden/>
              </w:rPr>
              <w:instrText xml:space="preserve"> PAGEREF _Toc482911697 \h </w:instrText>
            </w:r>
            <w:r w:rsidR="003C2F3B">
              <w:rPr>
                <w:noProof/>
                <w:webHidden/>
              </w:rPr>
            </w:r>
            <w:r w:rsidR="003C2F3B">
              <w:rPr>
                <w:noProof/>
                <w:webHidden/>
              </w:rPr>
              <w:fldChar w:fldCharType="separate"/>
            </w:r>
            <w:r w:rsidR="003C2F3B">
              <w:rPr>
                <w:noProof/>
                <w:webHidden/>
              </w:rPr>
              <w:t>101</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8" w:history="1">
            <w:r w:rsidR="003C2F3B" w:rsidRPr="000A3BEF">
              <w:rPr>
                <w:rStyle w:val="Hyperlink"/>
                <w:noProof/>
              </w:rPr>
              <w:t>ANEXO E – Características elétricas segundo Datasheet do IRF 3205</w:t>
            </w:r>
            <w:r w:rsidR="003C2F3B">
              <w:rPr>
                <w:noProof/>
                <w:webHidden/>
              </w:rPr>
              <w:tab/>
            </w:r>
            <w:r w:rsidR="003C2F3B">
              <w:rPr>
                <w:noProof/>
                <w:webHidden/>
              </w:rPr>
              <w:fldChar w:fldCharType="begin"/>
            </w:r>
            <w:r w:rsidR="003C2F3B">
              <w:rPr>
                <w:noProof/>
                <w:webHidden/>
              </w:rPr>
              <w:instrText xml:space="preserve"> PAGEREF _Toc482911698 \h </w:instrText>
            </w:r>
            <w:r w:rsidR="003C2F3B">
              <w:rPr>
                <w:noProof/>
                <w:webHidden/>
              </w:rPr>
            </w:r>
            <w:r w:rsidR="003C2F3B">
              <w:rPr>
                <w:noProof/>
                <w:webHidden/>
              </w:rPr>
              <w:fldChar w:fldCharType="separate"/>
            </w:r>
            <w:r w:rsidR="003C2F3B">
              <w:rPr>
                <w:noProof/>
                <w:webHidden/>
              </w:rPr>
              <w:t>102</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699" w:history="1">
            <w:r w:rsidR="003C2F3B" w:rsidRPr="000A3BEF">
              <w:rPr>
                <w:rStyle w:val="Hyperlink"/>
                <w:noProof/>
              </w:rPr>
              <w:t>ANEXO F – Características elétricas segundo Datasheet do Driver L293D</w:t>
            </w:r>
            <w:r w:rsidR="003C2F3B">
              <w:rPr>
                <w:noProof/>
                <w:webHidden/>
              </w:rPr>
              <w:tab/>
            </w:r>
            <w:r w:rsidR="003C2F3B">
              <w:rPr>
                <w:noProof/>
                <w:webHidden/>
              </w:rPr>
              <w:fldChar w:fldCharType="begin"/>
            </w:r>
            <w:r w:rsidR="003C2F3B">
              <w:rPr>
                <w:noProof/>
                <w:webHidden/>
              </w:rPr>
              <w:instrText xml:space="preserve"> PAGEREF _Toc482911699 \h </w:instrText>
            </w:r>
            <w:r w:rsidR="003C2F3B">
              <w:rPr>
                <w:noProof/>
                <w:webHidden/>
              </w:rPr>
            </w:r>
            <w:r w:rsidR="003C2F3B">
              <w:rPr>
                <w:noProof/>
                <w:webHidden/>
              </w:rPr>
              <w:fldChar w:fldCharType="separate"/>
            </w:r>
            <w:r w:rsidR="003C2F3B">
              <w:rPr>
                <w:noProof/>
                <w:webHidden/>
              </w:rPr>
              <w:t>103</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0" w:history="1">
            <w:r w:rsidR="003C2F3B" w:rsidRPr="000A3BEF">
              <w:rPr>
                <w:rStyle w:val="Hyperlink"/>
                <w:noProof/>
              </w:rPr>
              <w:t>ANEXO G – Comando de voz módulo V3.1 Fabricante Elechouse</w:t>
            </w:r>
            <w:r w:rsidR="003C2F3B">
              <w:rPr>
                <w:noProof/>
                <w:webHidden/>
              </w:rPr>
              <w:tab/>
            </w:r>
            <w:r w:rsidR="003C2F3B">
              <w:rPr>
                <w:noProof/>
                <w:webHidden/>
              </w:rPr>
              <w:fldChar w:fldCharType="begin"/>
            </w:r>
            <w:r w:rsidR="003C2F3B">
              <w:rPr>
                <w:noProof/>
                <w:webHidden/>
              </w:rPr>
              <w:instrText xml:space="preserve"> PAGEREF _Toc482911700 \h </w:instrText>
            </w:r>
            <w:r w:rsidR="003C2F3B">
              <w:rPr>
                <w:noProof/>
                <w:webHidden/>
              </w:rPr>
            </w:r>
            <w:r w:rsidR="003C2F3B">
              <w:rPr>
                <w:noProof/>
                <w:webHidden/>
              </w:rPr>
              <w:fldChar w:fldCharType="separate"/>
            </w:r>
            <w:r w:rsidR="003C2F3B">
              <w:rPr>
                <w:noProof/>
                <w:webHidden/>
              </w:rPr>
              <w:t>104</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1" w:history="1">
            <w:r w:rsidR="003C2F3B" w:rsidRPr="000A3BEF">
              <w:rPr>
                <w:rStyle w:val="Hyperlink"/>
                <w:noProof/>
              </w:rPr>
              <w:t>ANEXO H – Pinos e Características elétricas do Display ILI 9325</w:t>
            </w:r>
            <w:r w:rsidR="003C2F3B">
              <w:rPr>
                <w:noProof/>
                <w:webHidden/>
              </w:rPr>
              <w:tab/>
            </w:r>
            <w:r w:rsidR="003C2F3B">
              <w:rPr>
                <w:noProof/>
                <w:webHidden/>
              </w:rPr>
              <w:fldChar w:fldCharType="begin"/>
            </w:r>
            <w:r w:rsidR="003C2F3B">
              <w:rPr>
                <w:noProof/>
                <w:webHidden/>
              </w:rPr>
              <w:instrText xml:space="preserve"> PAGEREF _Toc482911701 \h </w:instrText>
            </w:r>
            <w:r w:rsidR="003C2F3B">
              <w:rPr>
                <w:noProof/>
                <w:webHidden/>
              </w:rPr>
            </w:r>
            <w:r w:rsidR="003C2F3B">
              <w:rPr>
                <w:noProof/>
                <w:webHidden/>
              </w:rPr>
              <w:fldChar w:fldCharType="separate"/>
            </w:r>
            <w:r w:rsidR="003C2F3B">
              <w:rPr>
                <w:noProof/>
                <w:webHidden/>
              </w:rPr>
              <w:t>109</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2" w:history="1">
            <w:r w:rsidR="003C2F3B" w:rsidRPr="000A3BEF">
              <w:rPr>
                <w:rStyle w:val="Hyperlink"/>
                <w:noProof/>
              </w:rPr>
              <w:t>ANEXO I – Pinos do módulo de som WTV 020</w:t>
            </w:r>
            <w:r w:rsidR="003C2F3B">
              <w:rPr>
                <w:noProof/>
                <w:webHidden/>
              </w:rPr>
              <w:tab/>
            </w:r>
            <w:r w:rsidR="003C2F3B">
              <w:rPr>
                <w:noProof/>
                <w:webHidden/>
              </w:rPr>
              <w:fldChar w:fldCharType="begin"/>
            </w:r>
            <w:r w:rsidR="003C2F3B">
              <w:rPr>
                <w:noProof/>
                <w:webHidden/>
              </w:rPr>
              <w:instrText xml:space="preserve"> PAGEREF _Toc482911702 \h </w:instrText>
            </w:r>
            <w:r w:rsidR="003C2F3B">
              <w:rPr>
                <w:noProof/>
                <w:webHidden/>
              </w:rPr>
            </w:r>
            <w:r w:rsidR="003C2F3B">
              <w:rPr>
                <w:noProof/>
                <w:webHidden/>
              </w:rPr>
              <w:fldChar w:fldCharType="separate"/>
            </w:r>
            <w:r w:rsidR="003C2F3B">
              <w:rPr>
                <w:noProof/>
                <w:webHidden/>
              </w:rPr>
              <w:t>113</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3" w:history="1">
            <w:r w:rsidR="003C2F3B" w:rsidRPr="000A3BEF">
              <w:rPr>
                <w:rStyle w:val="Hyperlink"/>
                <w:noProof/>
              </w:rPr>
              <w:t>APÊNDICE A – Programação do Arduino Nano Motores</w:t>
            </w:r>
            <w:r w:rsidR="003C2F3B">
              <w:rPr>
                <w:noProof/>
                <w:webHidden/>
              </w:rPr>
              <w:tab/>
            </w:r>
            <w:r w:rsidR="003C2F3B">
              <w:rPr>
                <w:noProof/>
                <w:webHidden/>
              </w:rPr>
              <w:fldChar w:fldCharType="begin"/>
            </w:r>
            <w:r w:rsidR="003C2F3B">
              <w:rPr>
                <w:noProof/>
                <w:webHidden/>
              </w:rPr>
              <w:instrText xml:space="preserve"> PAGEREF _Toc482911703 \h </w:instrText>
            </w:r>
            <w:r w:rsidR="003C2F3B">
              <w:rPr>
                <w:noProof/>
                <w:webHidden/>
              </w:rPr>
            </w:r>
            <w:r w:rsidR="003C2F3B">
              <w:rPr>
                <w:noProof/>
                <w:webHidden/>
              </w:rPr>
              <w:fldChar w:fldCharType="separate"/>
            </w:r>
            <w:r w:rsidR="003C2F3B">
              <w:rPr>
                <w:noProof/>
                <w:webHidden/>
              </w:rPr>
              <w:t>115</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4" w:history="1">
            <w:r w:rsidR="003C2F3B" w:rsidRPr="000A3BEF">
              <w:rPr>
                <w:rStyle w:val="Hyperlink"/>
                <w:noProof/>
              </w:rPr>
              <w:t>APÊNDICE B – Programação do Arduino Mega</w:t>
            </w:r>
            <w:r w:rsidR="003C2F3B">
              <w:rPr>
                <w:noProof/>
                <w:webHidden/>
              </w:rPr>
              <w:tab/>
            </w:r>
            <w:r w:rsidR="003C2F3B">
              <w:rPr>
                <w:noProof/>
                <w:webHidden/>
              </w:rPr>
              <w:fldChar w:fldCharType="begin"/>
            </w:r>
            <w:r w:rsidR="003C2F3B">
              <w:rPr>
                <w:noProof/>
                <w:webHidden/>
              </w:rPr>
              <w:instrText xml:space="preserve"> PAGEREF _Toc482911704 \h </w:instrText>
            </w:r>
            <w:r w:rsidR="003C2F3B">
              <w:rPr>
                <w:noProof/>
                <w:webHidden/>
              </w:rPr>
            </w:r>
            <w:r w:rsidR="003C2F3B">
              <w:rPr>
                <w:noProof/>
                <w:webHidden/>
              </w:rPr>
              <w:fldChar w:fldCharType="separate"/>
            </w:r>
            <w:r w:rsidR="003C2F3B">
              <w:rPr>
                <w:noProof/>
                <w:webHidden/>
              </w:rPr>
              <w:t>121</w:t>
            </w:r>
            <w:r w:rsidR="003C2F3B">
              <w:rPr>
                <w:noProof/>
                <w:webHidden/>
              </w:rPr>
              <w:fldChar w:fldCharType="end"/>
            </w:r>
          </w:hyperlink>
        </w:p>
        <w:p w:rsidR="003C2F3B" w:rsidRDefault="006813C9">
          <w:pPr>
            <w:pStyle w:val="Sumrio1"/>
            <w:rPr>
              <w:rFonts w:asciiTheme="minorHAnsi" w:eastAsiaTheme="minorEastAsia" w:hAnsiTheme="minorHAnsi" w:cstheme="minorBidi"/>
              <w:noProof/>
              <w:sz w:val="22"/>
            </w:rPr>
          </w:pPr>
          <w:hyperlink w:anchor="_Toc482911705" w:history="1">
            <w:r w:rsidR="003C2F3B" w:rsidRPr="000A3BEF">
              <w:rPr>
                <w:rStyle w:val="Hyperlink"/>
                <w:noProof/>
              </w:rPr>
              <w:t>APÊNDICE C – Programação do Arduino Nano Botões</w:t>
            </w:r>
            <w:r w:rsidR="003C2F3B">
              <w:rPr>
                <w:noProof/>
                <w:webHidden/>
              </w:rPr>
              <w:tab/>
            </w:r>
            <w:r w:rsidR="003C2F3B">
              <w:rPr>
                <w:noProof/>
                <w:webHidden/>
              </w:rPr>
              <w:fldChar w:fldCharType="begin"/>
            </w:r>
            <w:r w:rsidR="003C2F3B">
              <w:rPr>
                <w:noProof/>
                <w:webHidden/>
              </w:rPr>
              <w:instrText xml:space="preserve"> PAGEREF _Toc482911705 \h </w:instrText>
            </w:r>
            <w:r w:rsidR="003C2F3B">
              <w:rPr>
                <w:noProof/>
                <w:webHidden/>
              </w:rPr>
            </w:r>
            <w:r w:rsidR="003C2F3B">
              <w:rPr>
                <w:noProof/>
                <w:webHidden/>
              </w:rPr>
              <w:fldChar w:fldCharType="separate"/>
            </w:r>
            <w:r w:rsidR="003C2F3B">
              <w:rPr>
                <w:noProof/>
                <w:webHidden/>
              </w:rPr>
              <w:t>130</w:t>
            </w:r>
            <w:r w:rsidR="003C2F3B">
              <w:rPr>
                <w:noProof/>
                <w:webHidden/>
              </w:rPr>
              <w:fldChar w:fldCharType="end"/>
            </w:r>
          </w:hyperlink>
        </w:p>
        <w:p w:rsidR="006B2A20" w:rsidRDefault="000C640E">
          <w:r>
            <w:rPr>
              <w:rFonts w:eastAsia="Times New Roman"/>
              <w:lang w:eastAsia="pt-BR"/>
            </w:rPr>
            <w:fldChar w:fldCharType="end"/>
          </w:r>
        </w:p>
      </w:sdtContent>
    </w:sdt>
    <w:p w:rsidR="009E19D1" w:rsidRDefault="009E19D1" w:rsidP="003B68F7">
      <w:pPr>
        <w:autoSpaceDE w:val="0"/>
        <w:autoSpaceDN w:val="0"/>
        <w:adjustRightInd w:val="0"/>
        <w:jc w:val="center"/>
        <w:rPr>
          <w:rFonts w:cs="Arial"/>
          <w:b/>
          <w:bCs/>
          <w:szCs w:val="24"/>
        </w:rPr>
      </w:pPr>
    </w:p>
    <w:p w:rsidR="009E19D1" w:rsidRDefault="009E19D1">
      <w:pPr>
        <w:spacing w:line="240" w:lineRule="auto"/>
        <w:rPr>
          <w:rFonts w:cs="Arial"/>
          <w:b/>
          <w:bCs/>
          <w:szCs w:val="24"/>
        </w:rPr>
      </w:pPr>
      <w:r>
        <w:rPr>
          <w:rFonts w:cs="Arial"/>
          <w:b/>
          <w:bCs/>
          <w:szCs w:val="24"/>
        </w:rPr>
        <w:br w:type="page"/>
      </w:r>
    </w:p>
    <w:p w:rsidR="0009147F" w:rsidRDefault="00ED2CF2" w:rsidP="00ED2CF2">
      <w:pPr>
        <w:pStyle w:val="Ttulo9"/>
        <w:ind w:firstLine="0"/>
        <w:rPr>
          <w:b/>
        </w:rPr>
      </w:pPr>
      <w:r w:rsidRPr="00ED2CF2">
        <w:rPr>
          <w:b/>
        </w:rPr>
        <w:lastRenderedPageBreak/>
        <w:t>LISTA DE FIGURAS</w:t>
      </w:r>
    </w:p>
    <w:p w:rsidR="003C2F3B" w:rsidRDefault="00197F40">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482911706" w:history="1">
        <w:r w:rsidR="003C2F3B" w:rsidRPr="00FE50C1">
          <w:rPr>
            <w:rStyle w:val="Hyperlink"/>
            <w:noProof/>
          </w:rPr>
          <w:t>Figura 1 – Chave-fim-de-curso</w:t>
        </w:r>
        <w:r w:rsidR="003C2F3B">
          <w:rPr>
            <w:noProof/>
            <w:webHidden/>
          </w:rPr>
          <w:tab/>
        </w:r>
        <w:r w:rsidR="003C2F3B">
          <w:rPr>
            <w:noProof/>
            <w:webHidden/>
          </w:rPr>
          <w:fldChar w:fldCharType="begin"/>
        </w:r>
        <w:r w:rsidR="003C2F3B">
          <w:rPr>
            <w:noProof/>
            <w:webHidden/>
          </w:rPr>
          <w:instrText xml:space="preserve"> PAGEREF _Toc482911706 \h </w:instrText>
        </w:r>
        <w:r w:rsidR="003C2F3B">
          <w:rPr>
            <w:noProof/>
            <w:webHidden/>
          </w:rPr>
        </w:r>
        <w:r w:rsidR="003C2F3B">
          <w:rPr>
            <w:noProof/>
            <w:webHidden/>
          </w:rPr>
          <w:fldChar w:fldCharType="separate"/>
        </w:r>
        <w:r w:rsidR="003C2F3B">
          <w:rPr>
            <w:noProof/>
            <w:webHidden/>
          </w:rPr>
          <w:t>27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07" w:history="1">
        <w:r w:rsidR="003C2F3B" w:rsidRPr="00FE50C1">
          <w:rPr>
            <w:rStyle w:val="Hyperlink"/>
            <w:noProof/>
          </w:rPr>
          <w:t>Figura 2 – Sensor ultrassônico</w:t>
        </w:r>
        <w:r w:rsidR="003C2F3B">
          <w:rPr>
            <w:noProof/>
            <w:webHidden/>
          </w:rPr>
          <w:tab/>
        </w:r>
        <w:r w:rsidR="003C2F3B">
          <w:rPr>
            <w:noProof/>
            <w:webHidden/>
          </w:rPr>
          <w:fldChar w:fldCharType="begin"/>
        </w:r>
        <w:r w:rsidR="003C2F3B">
          <w:rPr>
            <w:noProof/>
            <w:webHidden/>
          </w:rPr>
          <w:instrText xml:space="preserve"> PAGEREF _Toc482911707 \h </w:instrText>
        </w:r>
        <w:r w:rsidR="003C2F3B">
          <w:rPr>
            <w:noProof/>
            <w:webHidden/>
          </w:rPr>
        </w:r>
        <w:r w:rsidR="003C2F3B">
          <w:rPr>
            <w:noProof/>
            <w:webHidden/>
          </w:rPr>
          <w:fldChar w:fldCharType="separate"/>
        </w:r>
        <w:r w:rsidR="003C2F3B">
          <w:rPr>
            <w:noProof/>
            <w:webHidden/>
          </w:rPr>
          <w:t>28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08" w:history="1">
        <w:r w:rsidR="003C2F3B" w:rsidRPr="00FE50C1">
          <w:rPr>
            <w:rStyle w:val="Hyperlink"/>
            <w:noProof/>
          </w:rPr>
          <w:t>Figura 3 – Sensor óptico</w:t>
        </w:r>
        <w:r w:rsidR="003C2F3B">
          <w:rPr>
            <w:noProof/>
            <w:webHidden/>
          </w:rPr>
          <w:tab/>
        </w:r>
        <w:r w:rsidR="003C2F3B">
          <w:rPr>
            <w:noProof/>
            <w:webHidden/>
          </w:rPr>
          <w:fldChar w:fldCharType="begin"/>
        </w:r>
        <w:r w:rsidR="003C2F3B">
          <w:rPr>
            <w:noProof/>
            <w:webHidden/>
          </w:rPr>
          <w:instrText xml:space="preserve"> PAGEREF _Toc482911708 \h </w:instrText>
        </w:r>
        <w:r w:rsidR="003C2F3B">
          <w:rPr>
            <w:noProof/>
            <w:webHidden/>
          </w:rPr>
        </w:r>
        <w:r w:rsidR="003C2F3B">
          <w:rPr>
            <w:noProof/>
            <w:webHidden/>
          </w:rPr>
          <w:fldChar w:fldCharType="separate"/>
        </w:r>
        <w:r w:rsidR="003C2F3B">
          <w:rPr>
            <w:noProof/>
            <w:webHidden/>
          </w:rPr>
          <w:t>28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09" w:history="1">
        <w:r w:rsidR="003C2F3B" w:rsidRPr="00FE50C1">
          <w:rPr>
            <w:rStyle w:val="Hyperlink"/>
            <w:noProof/>
          </w:rPr>
          <w:t>Figura 4 – Célula de carga</w:t>
        </w:r>
        <w:r w:rsidR="003C2F3B">
          <w:rPr>
            <w:noProof/>
            <w:webHidden/>
          </w:rPr>
          <w:tab/>
        </w:r>
        <w:r w:rsidR="003C2F3B">
          <w:rPr>
            <w:noProof/>
            <w:webHidden/>
          </w:rPr>
          <w:fldChar w:fldCharType="begin"/>
        </w:r>
        <w:r w:rsidR="003C2F3B">
          <w:rPr>
            <w:noProof/>
            <w:webHidden/>
          </w:rPr>
          <w:instrText xml:space="preserve"> PAGEREF _Toc482911709 \h </w:instrText>
        </w:r>
        <w:r w:rsidR="003C2F3B">
          <w:rPr>
            <w:noProof/>
            <w:webHidden/>
          </w:rPr>
        </w:r>
        <w:r w:rsidR="003C2F3B">
          <w:rPr>
            <w:noProof/>
            <w:webHidden/>
          </w:rPr>
          <w:fldChar w:fldCharType="separate"/>
        </w:r>
        <w:r w:rsidR="003C2F3B">
          <w:rPr>
            <w:noProof/>
            <w:webHidden/>
          </w:rPr>
          <w:t>29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0" w:history="1">
        <w:r w:rsidR="003C2F3B" w:rsidRPr="00FE50C1">
          <w:rPr>
            <w:rStyle w:val="Hyperlink"/>
            <w:noProof/>
          </w:rPr>
          <w:t>Figura 5 – Módulo conversor</w:t>
        </w:r>
        <w:r w:rsidR="003C2F3B">
          <w:rPr>
            <w:noProof/>
            <w:webHidden/>
          </w:rPr>
          <w:tab/>
        </w:r>
        <w:r w:rsidR="003C2F3B">
          <w:rPr>
            <w:noProof/>
            <w:webHidden/>
          </w:rPr>
          <w:fldChar w:fldCharType="begin"/>
        </w:r>
        <w:r w:rsidR="003C2F3B">
          <w:rPr>
            <w:noProof/>
            <w:webHidden/>
          </w:rPr>
          <w:instrText xml:space="preserve"> PAGEREF _Toc482911710 \h </w:instrText>
        </w:r>
        <w:r w:rsidR="003C2F3B">
          <w:rPr>
            <w:noProof/>
            <w:webHidden/>
          </w:rPr>
        </w:r>
        <w:r w:rsidR="003C2F3B">
          <w:rPr>
            <w:noProof/>
            <w:webHidden/>
          </w:rPr>
          <w:fldChar w:fldCharType="separate"/>
        </w:r>
        <w:r w:rsidR="003C2F3B">
          <w:rPr>
            <w:noProof/>
            <w:webHidden/>
          </w:rPr>
          <w:t>29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1" w:history="1">
        <w:r w:rsidR="003C2F3B" w:rsidRPr="00FE50C1">
          <w:rPr>
            <w:rStyle w:val="Hyperlink"/>
            <w:noProof/>
          </w:rPr>
          <w:t>Figura 6 – Botões de abertura e fechamento de portas</w:t>
        </w:r>
        <w:r w:rsidR="003C2F3B">
          <w:rPr>
            <w:noProof/>
            <w:webHidden/>
          </w:rPr>
          <w:tab/>
        </w:r>
        <w:r w:rsidR="003C2F3B">
          <w:rPr>
            <w:noProof/>
            <w:webHidden/>
          </w:rPr>
          <w:fldChar w:fldCharType="begin"/>
        </w:r>
        <w:r w:rsidR="003C2F3B">
          <w:rPr>
            <w:noProof/>
            <w:webHidden/>
          </w:rPr>
          <w:instrText xml:space="preserve"> PAGEREF _Toc482911711 \h </w:instrText>
        </w:r>
        <w:r w:rsidR="003C2F3B">
          <w:rPr>
            <w:noProof/>
            <w:webHidden/>
          </w:rPr>
        </w:r>
        <w:r w:rsidR="003C2F3B">
          <w:rPr>
            <w:noProof/>
            <w:webHidden/>
          </w:rPr>
          <w:fldChar w:fldCharType="separate"/>
        </w:r>
        <w:r w:rsidR="003C2F3B">
          <w:rPr>
            <w:noProof/>
            <w:webHidden/>
          </w:rPr>
          <w:t>31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2" w:history="1">
        <w:r w:rsidR="003C2F3B" w:rsidRPr="00FE50C1">
          <w:rPr>
            <w:rStyle w:val="Hyperlink"/>
            <w:noProof/>
          </w:rPr>
          <w:t>Figura 7 – Comando de voz</w:t>
        </w:r>
        <w:r w:rsidR="003C2F3B">
          <w:rPr>
            <w:noProof/>
            <w:webHidden/>
          </w:rPr>
          <w:tab/>
        </w:r>
        <w:r w:rsidR="003C2F3B">
          <w:rPr>
            <w:noProof/>
            <w:webHidden/>
          </w:rPr>
          <w:fldChar w:fldCharType="begin"/>
        </w:r>
        <w:r w:rsidR="003C2F3B">
          <w:rPr>
            <w:noProof/>
            <w:webHidden/>
          </w:rPr>
          <w:instrText xml:space="preserve"> PAGEREF _Toc482911712 \h </w:instrText>
        </w:r>
        <w:r w:rsidR="003C2F3B">
          <w:rPr>
            <w:noProof/>
            <w:webHidden/>
          </w:rPr>
        </w:r>
        <w:r w:rsidR="003C2F3B">
          <w:rPr>
            <w:noProof/>
            <w:webHidden/>
          </w:rPr>
          <w:fldChar w:fldCharType="separate"/>
        </w:r>
        <w:r w:rsidR="003C2F3B">
          <w:rPr>
            <w:noProof/>
            <w:webHidden/>
          </w:rPr>
          <w:t>31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3" w:history="1">
        <w:r w:rsidR="003C2F3B" w:rsidRPr="00FE50C1">
          <w:rPr>
            <w:rStyle w:val="Hyperlink"/>
            <w:noProof/>
          </w:rPr>
          <w:t>Figura 8 – Detalhes construtivos do motor</w:t>
        </w:r>
        <w:r w:rsidR="003C2F3B">
          <w:rPr>
            <w:noProof/>
            <w:webHidden/>
          </w:rPr>
          <w:tab/>
        </w:r>
        <w:r w:rsidR="003C2F3B">
          <w:rPr>
            <w:noProof/>
            <w:webHidden/>
          </w:rPr>
          <w:fldChar w:fldCharType="begin"/>
        </w:r>
        <w:r w:rsidR="003C2F3B">
          <w:rPr>
            <w:noProof/>
            <w:webHidden/>
          </w:rPr>
          <w:instrText xml:space="preserve"> PAGEREF _Toc482911713 \h </w:instrText>
        </w:r>
        <w:r w:rsidR="003C2F3B">
          <w:rPr>
            <w:noProof/>
            <w:webHidden/>
          </w:rPr>
        </w:r>
        <w:r w:rsidR="003C2F3B">
          <w:rPr>
            <w:noProof/>
            <w:webHidden/>
          </w:rPr>
          <w:fldChar w:fldCharType="separate"/>
        </w:r>
        <w:r w:rsidR="003C2F3B">
          <w:rPr>
            <w:noProof/>
            <w:webHidden/>
          </w:rPr>
          <w:t>33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4" w:history="1">
        <w:r w:rsidR="003C2F3B" w:rsidRPr="00FE50C1">
          <w:rPr>
            <w:rStyle w:val="Hyperlink"/>
            <w:noProof/>
          </w:rPr>
          <w:t>Figura 9 – Motor Mabuchi</w:t>
        </w:r>
        <w:r w:rsidR="003C2F3B">
          <w:rPr>
            <w:noProof/>
            <w:webHidden/>
          </w:rPr>
          <w:tab/>
        </w:r>
        <w:r w:rsidR="003C2F3B">
          <w:rPr>
            <w:noProof/>
            <w:webHidden/>
          </w:rPr>
          <w:fldChar w:fldCharType="begin"/>
        </w:r>
        <w:r w:rsidR="003C2F3B">
          <w:rPr>
            <w:noProof/>
            <w:webHidden/>
          </w:rPr>
          <w:instrText xml:space="preserve"> PAGEREF _Toc482911714 \h </w:instrText>
        </w:r>
        <w:r w:rsidR="003C2F3B">
          <w:rPr>
            <w:noProof/>
            <w:webHidden/>
          </w:rPr>
        </w:r>
        <w:r w:rsidR="003C2F3B">
          <w:rPr>
            <w:noProof/>
            <w:webHidden/>
          </w:rPr>
          <w:fldChar w:fldCharType="separate"/>
        </w:r>
        <w:r w:rsidR="003C2F3B">
          <w:rPr>
            <w:noProof/>
            <w:webHidden/>
          </w:rPr>
          <w:t>34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5" w:history="1">
        <w:r w:rsidR="003C2F3B" w:rsidRPr="00FE50C1">
          <w:rPr>
            <w:rStyle w:val="Hyperlink"/>
            <w:noProof/>
          </w:rPr>
          <w:t>Figura 10 – Dromo de içamento</w:t>
        </w:r>
        <w:r w:rsidR="003C2F3B">
          <w:rPr>
            <w:noProof/>
            <w:webHidden/>
          </w:rPr>
          <w:tab/>
        </w:r>
        <w:r w:rsidR="003C2F3B">
          <w:rPr>
            <w:noProof/>
            <w:webHidden/>
          </w:rPr>
          <w:fldChar w:fldCharType="begin"/>
        </w:r>
        <w:r w:rsidR="003C2F3B">
          <w:rPr>
            <w:noProof/>
            <w:webHidden/>
          </w:rPr>
          <w:instrText xml:space="preserve"> PAGEREF _Toc482911715 \h </w:instrText>
        </w:r>
        <w:r w:rsidR="003C2F3B">
          <w:rPr>
            <w:noProof/>
            <w:webHidden/>
          </w:rPr>
        </w:r>
        <w:r w:rsidR="003C2F3B">
          <w:rPr>
            <w:noProof/>
            <w:webHidden/>
          </w:rPr>
          <w:fldChar w:fldCharType="separate"/>
        </w:r>
        <w:r w:rsidR="003C2F3B">
          <w:rPr>
            <w:noProof/>
            <w:webHidden/>
          </w:rPr>
          <w:t>34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6" w:history="1">
        <w:r w:rsidR="003C2F3B" w:rsidRPr="00FE50C1">
          <w:rPr>
            <w:rStyle w:val="Hyperlink"/>
            <w:noProof/>
          </w:rPr>
          <w:t>Figura 11 – Arduíno Nano</w:t>
        </w:r>
        <w:r w:rsidR="003C2F3B">
          <w:rPr>
            <w:noProof/>
            <w:webHidden/>
          </w:rPr>
          <w:tab/>
        </w:r>
        <w:r w:rsidR="003C2F3B">
          <w:rPr>
            <w:noProof/>
            <w:webHidden/>
          </w:rPr>
          <w:fldChar w:fldCharType="begin"/>
        </w:r>
        <w:r w:rsidR="003C2F3B">
          <w:rPr>
            <w:noProof/>
            <w:webHidden/>
          </w:rPr>
          <w:instrText xml:space="preserve"> PAGEREF _Toc482911716 \h </w:instrText>
        </w:r>
        <w:r w:rsidR="003C2F3B">
          <w:rPr>
            <w:noProof/>
            <w:webHidden/>
          </w:rPr>
        </w:r>
        <w:r w:rsidR="003C2F3B">
          <w:rPr>
            <w:noProof/>
            <w:webHidden/>
          </w:rPr>
          <w:fldChar w:fldCharType="separate"/>
        </w:r>
        <w:r w:rsidR="003C2F3B">
          <w:rPr>
            <w:noProof/>
            <w:webHidden/>
          </w:rPr>
          <w:t>37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7" w:history="1">
        <w:r w:rsidR="003C2F3B" w:rsidRPr="00FE50C1">
          <w:rPr>
            <w:rStyle w:val="Hyperlink"/>
            <w:noProof/>
          </w:rPr>
          <w:t>Figura 12 – Arduino Mega 2560 R3</w:t>
        </w:r>
        <w:r w:rsidR="003C2F3B">
          <w:rPr>
            <w:noProof/>
            <w:webHidden/>
          </w:rPr>
          <w:tab/>
        </w:r>
        <w:r w:rsidR="003C2F3B">
          <w:rPr>
            <w:noProof/>
            <w:webHidden/>
          </w:rPr>
          <w:fldChar w:fldCharType="begin"/>
        </w:r>
        <w:r w:rsidR="003C2F3B">
          <w:rPr>
            <w:noProof/>
            <w:webHidden/>
          </w:rPr>
          <w:instrText xml:space="preserve"> PAGEREF _Toc482911717 \h </w:instrText>
        </w:r>
        <w:r w:rsidR="003C2F3B">
          <w:rPr>
            <w:noProof/>
            <w:webHidden/>
          </w:rPr>
        </w:r>
        <w:r w:rsidR="003C2F3B">
          <w:rPr>
            <w:noProof/>
            <w:webHidden/>
          </w:rPr>
          <w:fldChar w:fldCharType="separate"/>
        </w:r>
        <w:r w:rsidR="003C2F3B">
          <w:rPr>
            <w:noProof/>
            <w:webHidden/>
          </w:rPr>
          <w:t>37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8" w:history="1">
        <w:r w:rsidR="003C2F3B" w:rsidRPr="00FE50C1">
          <w:rPr>
            <w:rStyle w:val="Hyperlink"/>
            <w:noProof/>
          </w:rPr>
          <w:t>Figura 13 – Maquete inicial</w:t>
        </w:r>
        <w:r w:rsidR="003C2F3B">
          <w:rPr>
            <w:noProof/>
            <w:webHidden/>
          </w:rPr>
          <w:tab/>
        </w:r>
        <w:r w:rsidR="003C2F3B">
          <w:rPr>
            <w:noProof/>
            <w:webHidden/>
          </w:rPr>
          <w:fldChar w:fldCharType="begin"/>
        </w:r>
        <w:r w:rsidR="003C2F3B">
          <w:rPr>
            <w:noProof/>
            <w:webHidden/>
          </w:rPr>
          <w:instrText xml:space="preserve"> PAGEREF _Toc482911718 \h </w:instrText>
        </w:r>
        <w:r w:rsidR="003C2F3B">
          <w:rPr>
            <w:noProof/>
            <w:webHidden/>
          </w:rPr>
        </w:r>
        <w:r w:rsidR="003C2F3B">
          <w:rPr>
            <w:noProof/>
            <w:webHidden/>
          </w:rPr>
          <w:fldChar w:fldCharType="separate"/>
        </w:r>
        <w:r w:rsidR="003C2F3B">
          <w:rPr>
            <w:noProof/>
            <w:webHidden/>
          </w:rPr>
          <w:t>42</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19" w:history="1">
        <w:r w:rsidR="003C2F3B" w:rsidRPr="00FE50C1">
          <w:rPr>
            <w:rStyle w:val="Hyperlink"/>
            <w:noProof/>
          </w:rPr>
          <w:t>Figura 14 – Estrutura do elevador</w:t>
        </w:r>
        <w:r w:rsidR="003C2F3B">
          <w:rPr>
            <w:noProof/>
            <w:webHidden/>
          </w:rPr>
          <w:tab/>
        </w:r>
        <w:r w:rsidR="003C2F3B">
          <w:rPr>
            <w:noProof/>
            <w:webHidden/>
          </w:rPr>
          <w:fldChar w:fldCharType="begin"/>
        </w:r>
        <w:r w:rsidR="003C2F3B">
          <w:rPr>
            <w:noProof/>
            <w:webHidden/>
          </w:rPr>
          <w:instrText xml:space="preserve"> PAGEREF _Toc482911719 \h </w:instrText>
        </w:r>
        <w:r w:rsidR="003C2F3B">
          <w:rPr>
            <w:noProof/>
            <w:webHidden/>
          </w:rPr>
        </w:r>
        <w:r w:rsidR="003C2F3B">
          <w:rPr>
            <w:noProof/>
            <w:webHidden/>
          </w:rPr>
          <w:fldChar w:fldCharType="separate"/>
        </w:r>
        <w:r w:rsidR="003C2F3B">
          <w:rPr>
            <w:noProof/>
            <w:webHidden/>
          </w:rPr>
          <w:t>43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0" w:history="1">
        <w:r w:rsidR="003C2F3B" w:rsidRPr="00FE50C1">
          <w:rPr>
            <w:rStyle w:val="Hyperlink"/>
            <w:noProof/>
          </w:rPr>
          <w:t>Figura 15 – Esboço da cabine do elevador sem as portas. Vista isométrica frontal</w:t>
        </w:r>
        <w:r w:rsidR="003C2F3B">
          <w:rPr>
            <w:noProof/>
            <w:webHidden/>
          </w:rPr>
          <w:tab/>
        </w:r>
        <w:r w:rsidR="003C2F3B">
          <w:rPr>
            <w:noProof/>
            <w:webHidden/>
          </w:rPr>
          <w:fldChar w:fldCharType="begin"/>
        </w:r>
        <w:r w:rsidR="003C2F3B">
          <w:rPr>
            <w:noProof/>
            <w:webHidden/>
          </w:rPr>
          <w:instrText xml:space="preserve"> PAGEREF _Toc482911720 \h </w:instrText>
        </w:r>
        <w:r w:rsidR="003C2F3B">
          <w:rPr>
            <w:noProof/>
            <w:webHidden/>
          </w:rPr>
        </w:r>
        <w:r w:rsidR="003C2F3B">
          <w:rPr>
            <w:noProof/>
            <w:webHidden/>
          </w:rPr>
          <w:fldChar w:fldCharType="separate"/>
        </w:r>
        <w:r w:rsidR="003C2F3B">
          <w:rPr>
            <w:noProof/>
            <w:webHidden/>
          </w:rPr>
          <w:t>44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1" w:history="1">
        <w:r w:rsidR="003C2F3B" w:rsidRPr="00FE50C1">
          <w:rPr>
            <w:rStyle w:val="Hyperlink"/>
            <w:noProof/>
          </w:rPr>
          <w:t>Figura 16 – Dimensões para permitir o giro da cadeira de rodas</w:t>
        </w:r>
        <w:r w:rsidR="003C2F3B">
          <w:rPr>
            <w:noProof/>
            <w:webHidden/>
          </w:rPr>
          <w:tab/>
        </w:r>
        <w:r w:rsidR="003C2F3B">
          <w:rPr>
            <w:noProof/>
            <w:webHidden/>
          </w:rPr>
          <w:fldChar w:fldCharType="begin"/>
        </w:r>
        <w:r w:rsidR="003C2F3B">
          <w:rPr>
            <w:noProof/>
            <w:webHidden/>
          </w:rPr>
          <w:instrText xml:space="preserve"> PAGEREF _Toc482911721 \h </w:instrText>
        </w:r>
        <w:r w:rsidR="003C2F3B">
          <w:rPr>
            <w:noProof/>
            <w:webHidden/>
          </w:rPr>
        </w:r>
        <w:r w:rsidR="003C2F3B">
          <w:rPr>
            <w:noProof/>
            <w:webHidden/>
          </w:rPr>
          <w:fldChar w:fldCharType="separate"/>
        </w:r>
        <w:r w:rsidR="003C2F3B">
          <w:rPr>
            <w:noProof/>
            <w:webHidden/>
          </w:rPr>
          <w:t>44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2" w:history="1">
        <w:r w:rsidR="003C2F3B" w:rsidRPr="00FE50C1">
          <w:rPr>
            <w:rStyle w:val="Hyperlink"/>
            <w:noProof/>
          </w:rPr>
          <w:t>Figura 17 – Fachada</w:t>
        </w:r>
        <w:r w:rsidR="003C2F3B">
          <w:rPr>
            <w:noProof/>
            <w:webHidden/>
          </w:rPr>
          <w:tab/>
        </w:r>
        <w:r w:rsidR="003C2F3B">
          <w:rPr>
            <w:noProof/>
            <w:webHidden/>
          </w:rPr>
          <w:fldChar w:fldCharType="begin"/>
        </w:r>
        <w:r w:rsidR="003C2F3B">
          <w:rPr>
            <w:noProof/>
            <w:webHidden/>
          </w:rPr>
          <w:instrText xml:space="preserve"> PAGEREF _Toc482911722 \h </w:instrText>
        </w:r>
        <w:r w:rsidR="003C2F3B">
          <w:rPr>
            <w:noProof/>
            <w:webHidden/>
          </w:rPr>
        </w:r>
        <w:r w:rsidR="003C2F3B">
          <w:rPr>
            <w:noProof/>
            <w:webHidden/>
          </w:rPr>
          <w:fldChar w:fldCharType="separate"/>
        </w:r>
        <w:r w:rsidR="003C2F3B">
          <w:rPr>
            <w:noProof/>
            <w:webHidden/>
          </w:rPr>
          <w:t>46</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3" w:history="1">
        <w:r w:rsidR="003C2F3B" w:rsidRPr="00FE50C1">
          <w:rPr>
            <w:rStyle w:val="Hyperlink"/>
            <w:noProof/>
          </w:rPr>
          <w:t>Figura 18 – Dimensionamento da Cabine</w:t>
        </w:r>
        <w:r w:rsidR="003C2F3B">
          <w:rPr>
            <w:noProof/>
            <w:webHidden/>
          </w:rPr>
          <w:tab/>
        </w:r>
        <w:r w:rsidR="003C2F3B">
          <w:rPr>
            <w:noProof/>
            <w:webHidden/>
          </w:rPr>
          <w:fldChar w:fldCharType="begin"/>
        </w:r>
        <w:r w:rsidR="003C2F3B">
          <w:rPr>
            <w:noProof/>
            <w:webHidden/>
          </w:rPr>
          <w:instrText xml:space="preserve"> PAGEREF _Toc482911723 \h </w:instrText>
        </w:r>
        <w:r w:rsidR="003C2F3B">
          <w:rPr>
            <w:noProof/>
            <w:webHidden/>
          </w:rPr>
        </w:r>
        <w:r w:rsidR="003C2F3B">
          <w:rPr>
            <w:noProof/>
            <w:webHidden/>
          </w:rPr>
          <w:fldChar w:fldCharType="separate"/>
        </w:r>
        <w:r w:rsidR="003C2F3B">
          <w:rPr>
            <w:noProof/>
            <w:webHidden/>
          </w:rPr>
          <w:t>47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4" w:history="1">
        <w:r w:rsidR="003C2F3B" w:rsidRPr="00FE50C1">
          <w:rPr>
            <w:rStyle w:val="Hyperlink"/>
            <w:noProof/>
          </w:rPr>
          <w:t>Figura 19 – Polia com um sulco em v</w:t>
        </w:r>
        <w:r w:rsidR="003C2F3B">
          <w:rPr>
            <w:noProof/>
            <w:webHidden/>
          </w:rPr>
          <w:tab/>
        </w:r>
        <w:r w:rsidR="003C2F3B">
          <w:rPr>
            <w:noProof/>
            <w:webHidden/>
          </w:rPr>
          <w:fldChar w:fldCharType="begin"/>
        </w:r>
        <w:r w:rsidR="003C2F3B">
          <w:rPr>
            <w:noProof/>
            <w:webHidden/>
          </w:rPr>
          <w:instrText xml:space="preserve"> PAGEREF _Toc482911724 \h </w:instrText>
        </w:r>
        <w:r w:rsidR="003C2F3B">
          <w:rPr>
            <w:noProof/>
            <w:webHidden/>
          </w:rPr>
        </w:r>
        <w:r w:rsidR="003C2F3B">
          <w:rPr>
            <w:noProof/>
            <w:webHidden/>
          </w:rPr>
          <w:fldChar w:fldCharType="separate"/>
        </w:r>
        <w:r w:rsidR="003C2F3B">
          <w:rPr>
            <w:noProof/>
            <w:webHidden/>
          </w:rPr>
          <w:t>47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5" w:history="1">
        <w:r w:rsidR="003C2F3B" w:rsidRPr="00FE50C1">
          <w:rPr>
            <w:rStyle w:val="Hyperlink"/>
            <w:noProof/>
          </w:rPr>
          <w:t>Figura 20 – Contrapeso</w:t>
        </w:r>
        <w:r w:rsidR="003C2F3B">
          <w:rPr>
            <w:noProof/>
            <w:webHidden/>
          </w:rPr>
          <w:tab/>
        </w:r>
        <w:r w:rsidR="003C2F3B">
          <w:rPr>
            <w:noProof/>
            <w:webHidden/>
          </w:rPr>
          <w:fldChar w:fldCharType="begin"/>
        </w:r>
        <w:r w:rsidR="003C2F3B">
          <w:rPr>
            <w:noProof/>
            <w:webHidden/>
          </w:rPr>
          <w:instrText xml:space="preserve"> PAGEREF _Toc482911725 \h </w:instrText>
        </w:r>
        <w:r w:rsidR="003C2F3B">
          <w:rPr>
            <w:noProof/>
            <w:webHidden/>
          </w:rPr>
        </w:r>
        <w:r w:rsidR="003C2F3B">
          <w:rPr>
            <w:noProof/>
            <w:webHidden/>
          </w:rPr>
          <w:fldChar w:fldCharType="separate"/>
        </w:r>
        <w:r w:rsidR="003C2F3B">
          <w:rPr>
            <w:noProof/>
            <w:webHidden/>
          </w:rPr>
          <w:t>48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6" w:history="1">
        <w:r w:rsidR="003C2F3B" w:rsidRPr="00FE50C1">
          <w:rPr>
            <w:rStyle w:val="Hyperlink"/>
            <w:noProof/>
          </w:rPr>
          <w:t>Figura 21 – Dados do motor</w:t>
        </w:r>
        <w:r w:rsidR="003C2F3B">
          <w:rPr>
            <w:noProof/>
            <w:webHidden/>
          </w:rPr>
          <w:tab/>
        </w:r>
        <w:r w:rsidR="003C2F3B">
          <w:rPr>
            <w:noProof/>
            <w:webHidden/>
          </w:rPr>
          <w:fldChar w:fldCharType="begin"/>
        </w:r>
        <w:r w:rsidR="003C2F3B">
          <w:rPr>
            <w:noProof/>
            <w:webHidden/>
          </w:rPr>
          <w:instrText xml:space="preserve"> PAGEREF _Toc482911726 \h </w:instrText>
        </w:r>
        <w:r w:rsidR="003C2F3B">
          <w:rPr>
            <w:noProof/>
            <w:webHidden/>
          </w:rPr>
        </w:r>
        <w:r w:rsidR="003C2F3B">
          <w:rPr>
            <w:noProof/>
            <w:webHidden/>
          </w:rPr>
          <w:fldChar w:fldCharType="separate"/>
        </w:r>
        <w:r w:rsidR="003C2F3B">
          <w:rPr>
            <w:noProof/>
            <w:webHidden/>
          </w:rPr>
          <w:t>49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7" w:history="1">
        <w:r w:rsidR="003C2F3B" w:rsidRPr="00FE50C1">
          <w:rPr>
            <w:rStyle w:val="Hyperlink"/>
            <w:noProof/>
          </w:rPr>
          <w:t>Figura 22 – Diagrama de corpo livre teórico e prático</w:t>
        </w:r>
        <w:r w:rsidR="003C2F3B">
          <w:rPr>
            <w:noProof/>
            <w:webHidden/>
          </w:rPr>
          <w:tab/>
        </w:r>
        <w:r w:rsidR="003C2F3B">
          <w:rPr>
            <w:noProof/>
            <w:webHidden/>
          </w:rPr>
          <w:fldChar w:fldCharType="begin"/>
        </w:r>
        <w:r w:rsidR="003C2F3B">
          <w:rPr>
            <w:noProof/>
            <w:webHidden/>
          </w:rPr>
          <w:instrText xml:space="preserve"> PAGEREF _Toc482911727 \h </w:instrText>
        </w:r>
        <w:r w:rsidR="003C2F3B">
          <w:rPr>
            <w:noProof/>
            <w:webHidden/>
          </w:rPr>
        </w:r>
        <w:r w:rsidR="003C2F3B">
          <w:rPr>
            <w:noProof/>
            <w:webHidden/>
          </w:rPr>
          <w:fldChar w:fldCharType="separate"/>
        </w:r>
        <w:r w:rsidR="003C2F3B">
          <w:rPr>
            <w:noProof/>
            <w:webHidden/>
          </w:rPr>
          <w:t>50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8" w:history="1">
        <w:r w:rsidR="003C2F3B" w:rsidRPr="00FE50C1">
          <w:rPr>
            <w:rStyle w:val="Hyperlink"/>
            <w:noProof/>
          </w:rPr>
          <w:t>Figura 23 – Circuito 1</w:t>
        </w:r>
        <w:r w:rsidR="003C2F3B">
          <w:rPr>
            <w:noProof/>
            <w:webHidden/>
          </w:rPr>
          <w:tab/>
        </w:r>
        <w:r w:rsidR="003C2F3B">
          <w:rPr>
            <w:noProof/>
            <w:webHidden/>
          </w:rPr>
          <w:fldChar w:fldCharType="begin"/>
        </w:r>
        <w:r w:rsidR="003C2F3B">
          <w:rPr>
            <w:noProof/>
            <w:webHidden/>
          </w:rPr>
          <w:instrText xml:space="preserve"> PAGEREF _Toc482911728 \h </w:instrText>
        </w:r>
        <w:r w:rsidR="003C2F3B">
          <w:rPr>
            <w:noProof/>
            <w:webHidden/>
          </w:rPr>
        </w:r>
        <w:r w:rsidR="003C2F3B">
          <w:rPr>
            <w:noProof/>
            <w:webHidden/>
          </w:rPr>
          <w:fldChar w:fldCharType="separate"/>
        </w:r>
        <w:r w:rsidR="003C2F3B">
          <w:rPr>
            <w:noProof/>
            <w:webHidden/>
          </w:rPr>
          <w:t>53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29" w:history="1">
        <w:r w:rsidR="003C2F3B" w:rsidRPr="00FE50C1">
          <w:rPr>
            <w:rStyle w:val="Hyperlink"/>
            <w:noProof/>
          </w:rPr>
          <w:t>Figura 24 – Tensão de alimentação de 24V</w:t>
        </w:r>
        <w:r w:rsidR="003C2F3B">
          <w:rPr>
            <w:noProof/>
            <w:webHidden/>
          </w:rPr>
          <w:tab/>
        </w:r>
        <w:r w:rsidR="003C2F3B">
          <w:rPr>
            <w:noProof/>
            <w:webHidden/>
          </w:rPr>
          <w:fldChar w:fldCharType="begin"/>
        </w:r>
        <w:r w:rsidR="003C2F3B">
          <w:rPr>
            <w:noProof/>
            <w:webHidden/>
          </w:rPr>
          <w:instrText xml:space="preserve"> PAGEREF _Toc482911729 \h </w:instrText>
        </w:r>
        <w:r w:rsidR="003C2F3B">
          <w:rPr>
            <w:noProof/>
            <w:webHidden/>
          </w:rPr>
        </w:r>
        <w:r w:rsidR="003C2F3B">
          <w:rPr>
            <w:noProof/>
            <w:webHidden/>
          </w:rPr>
          <w:fldChar w:fldCharType="separate"/>
        </w:r>
        <w:r w:rsidR="003C2F3B">
          <w:rPr>
            <w:noProof/>
            <w:webHidden/>
          </w:rPr>
          <w:t>54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0" w:history="1">
        <w:r w:rsidR="003C2F3B" w:rsidRPr="00FE50C1">
          <w:rPr>
            <w:rStyle w:val="Hyperlink"/>
            <w:noProof/>
          </w:rPr>
          <w:t>Figura 25 – Tensão de alimentação de 16V</w:t>
        </w:r>
        <w:r w:rsidR="003C2F3B">
          <w:rPr>
            <w:noProof/>
            <w:webHidden/>
          </w:rPr>
          <w:tab/>
        </w:r>
        <w:r w:rsidR="003C2F3B">
          <w:rPr>
            <w:noProof/>
            <w:webHidden/>
          </w:rPr>
          <w:fldChar w:fldCharType="begin"/>
        </w:r>
        <w:r w:rsidR="003C2F3B">
          <w:rPr>
            <w:noProof/>
            <w:webHidden/>
          </w:rPr>
          <w:instrText xml:space="preserve"> PAGEREF _Toc482911730 \h </w:instrText>
        </w:r>
        <w:r w:rsidR="003C2F3B">
          <w:rPr>
            <w:noProof/>
            <w:webHidden/>
          </w:rPr>
        </w:r>
        <w:r w:rsidR="003C2F3B">
          <w:rPr>
            <w:noProof/>
            <w:webHidden/>
          </w:rPr>
          <w:fldChar w:fldCharType="separate"/>
        </w:r>
        <w:r w:rsidR="003C2F3B">
          <w:rPr>
            <w:noProof/>
            <w:webHidden/>
          </w:rPr>
          <w:t>54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1" w:history="1">
        <w:r w:rsidR="003C2F3B" w:rsidRPr="00FE50C1">
          <w:rPr>
            <w:rStyle w:val="Hyperlink"/>
            <w:noProof/>
          </w:rPr>
          <w:t>Figura 26 – Circuito 2</w:t>
        </w:r>
        <w:r w:rsidR="003C2F3B">
          <w:rPr>
            <w:noProof/>
            <w:webHidden/>
          </w:rPr>
          <w:tab/>
        </w:r>
        <w:r w:rsidR="003C2F3B">
          <w:rPr>
            <w:noProof/>
            <w:webHidden/>
          </w:rPr>
          <w:fldChar w:fldCharType="begin"/>
        </w:r>
        <w:r w:rsidR="003C2F3B">
          <w:rPr>
            <w:noProof/>
            <w:webHidden/>
          </w:rPr>
          <w:instrText xml:space="preserve"> PAGEREF _Toc482911731 \h </w:instrText>
        </w:r>
        <w:r w:rsidR="003C2F3B">
          <w:rPr>
            <w:noProof/>
            <w:webHidden/>
          </w:rPr>
        </w:r>
        <w:r w:rsidR="003C2F3B">
          <w:rPr>
            <w:noProof/>
            <w:webHidden/>
          </w:rPr>
          <w:fldChar w:fldCharType="separate"/>
        </w:r>
        <w:r w:rsidR="003C2F3B">
          <w:rPr>
            <w:noProof/>
            <w:webHidden/>
          </w:rPr>
          <w:t>55</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2" w:history="1">
        <w:r w:rsidR="003C2F3B" w:rsidRPr="00FE50C1">
          <w:rPr>
            <w:rStyle w:val="Hyperlink"/>
            <w:noProof/>
          </w:rPr>
          <w:t>Figura 27 – Circuito 3</w:t>
        </w:r>
        <w:r w:rsidR="003C2F3B">
          <w:rPr>
            <w:noProof/>
            <w:webHidden/>
          </w:rPr>
          <w:tab/>
        </w:r>
        <w:r w:rsidR="003C2F3B">
          <w:rPr>
            <w:noProof/>
            <w:webHidden/>
          </w:rPr>
          <w:fldChar w:fldCharType="begin"/>
        </w:r>
        <w:r w:rsidR="003C2F3B">
          <w:rPr>
            <w:noProof/>
            <w:webHidden/>
          </w:rPr>
          <w:instrText xml:space="preserve"> PAGEREF _Toc482911732 \h </w:instrText>
        </w:r>
        <w:r w:rsidR="003C2F3B">
          <w:rPr>
            <w:noProof/>
            <w:webHidden/>
          </w:rPr>
        </w:r>
        <w:r w:rsidR="003C2F3B">
          <w:rPr>
            <w:noProof/>
            <w:webHidden/>
          </w:rPr>
          <w:fldChar w:fldCharType="separate"/>
        </w:r>
        <w:r w:rsidR="003C2F3B">
          <w:rPr>
            <w:noProof/>
            <w:webHidden/>
          </w:rPr>
          <w:t>56</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3" w:history="1">
        <w:r w:rsidR="003C2F3B" w:rsidRPr="00FE50C1">
          <w:rPr>
            <w:rStyle w:val="Hyperlink"/>
            <w:noProof/>
          </w:rPr>
          <w:t>Figura 28 – Ponte H</w:t>
        </w:r>
        <w:r w:rsidR="003C2F3B">
          <w:rPr>
            <w:noProof/>
            <w:webHidden/>
          </w:rPr>
          <w:tab/>
        </w:r>
        <w:r w:rsidR="003C2F3B">
          <w:rPr>
            <w:noProof/>
            <w:webHidden/>
          </w:rPr>
          <w:fldChar w:fldCharType="begin"/>
        </w:r>
        <w:r w:rsidR="003C2F3B">
          <w:rPr>
            <w:noProof/>
            <w:webHidden/>
          </w:rPr>
          <w:instrText xml:space="preserve"> PAGEREF _Toc482911733 \h </w:instrText>
        </w:r>
        <w:r w:rsidR="003C2F3B">
          <w:rPr>
            <w:noProof/>
            <w:webHidden/>
          </w:rPr>
        </w:r>
        <w:r w:rsidR="003C2F3B">
          <w:rPr>
            <w:noProof/>
            <w:webHidden/>
          </w:rPr>
          <w:fldChar w:fldCharType="separate"/>
        </w:r>
        <w:r w:rsidR="003C2F3B">
          <w:rPr>
            <w:noProof/>
            <w:webHidden/>
          </w:rPr>
          <w:t>57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4" w:history="1">
        <w:r w:rsidR="003C2F3B" w:rsidRPr="00FE50C1">
          <w:rPr>
            <w:rStyle w:val="Hyperlink"/>
            <w:noProof/>
          </w:rPr>
          <w:t>Figura 29 – Tabela Verdade do Motor de Içamento</w:t>
        </w:r>
        <w:r w:rsidR="003C2F3B">
          <w:rPr>
            <w:noProof/>
            <w:webHidden/>
          </w:rPr>
          <w:tab/>
        </w:r>
        <w:r w:rsidR="003C2F3B">
          <w:rPr>
            <w:noProof/>
            <w:webHidden/>
          </w:rPr>
          <w:fldChar w:fldCharType="begin"/>
        </w:r>
        <w:r w:rsidR="003C2F3B">
          <w:rPr>
            <w:noProof/>
            <w:webHidden/>
          </w:rPr>
          <w:instrText xml:space="preserve"> PAGEREF _Toc482911734 \h </w:instrText>
        </w:r>
        <w:r w:rsidR="003C2F3B">
          <w:rPr>
            <w:noProof/>
            <w:webHidden/>
          </w:rPr>
        </w:r>
        <w:r w:rsidR="003C2F3B">
          <w:rPr>
            <w:noProof/>
            <w:webHidden/>
          </w:rPr>
          <w:fldChar w:fldCharType="separate"/>
        </w:r>
        <w:r w:rsidR="003C2F3B">
          <w:rPr>
            <w:noProof/>
            <w:webHidden/>
          </w:rPr>
          <w:t>58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5" w:history="1">
        <w:r w:rsidR="003C2F3B" w:rsidRPr="00FE50C1">
          <w:rPr>
            <w:rStyle w:val="Hyperlink"/>
            <w:noProof/>
          </w:rPr>
          <w:t>Figura 30 – Instalação do motor da porta</w:t>
        </w:r>
        <w:r w:rsidR="003C2F3B">
          <w:rPr>
            <w:noProof/>
            <w:webHidden/>
          </w:rPr>
          <w:tab/>
        </w:r>
        <w:r w:rsidR="003C2F3B">
          <w:rPr>
            <w:noProof/>
            <w:webHidden/>
          </w:rPr>
          <w:fldChar w:fldCharType="begin"/>
        </w:r>
        <w:r w:rsidR="003C2F3B">
          <w:rPr>
            <w:noProof/>
            <w:webHidden/>
          </w:rPr>
          <w:instrText xml:space="preserve"> PAGEREF _Toc482911735 \h </w:instrText>
        </w:r>
        <w:r w:rsidR="003C2F3B">
          <w:rPr>
            <w:noProof/>
            <w:webHidden/>
          </w:rPr>
        </w:r>
        <w:r w:rsidR="003C2F3B">
          <w:rPr>
            <w:noProof/>
            <w:webHidden/>
          </w:rPr>
          <w:fldChar w:fldCharType="separate"/>
        </w:r>
        <w:r w:rsidR="003C2F3B">
          <w:rPr>
            <w:noProof/>
            <w:webHidden/>
          </w:rPr>
          <w:t>58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6" w:history="1">
        <w:r w:rsidR="003C2F3B" w:rsidRPr="00FE50C1">
          <w:rPr>
            <w:rStyle w:val="Hyperlink"/>
            <w:noProof/>
          </w:rPr>
          <w:t>Figura 31 – Motor Pololu High Power</w:t>
        </w:r>
        <w:r w:rsidR="003C2F3B">
          <w:rPr>
            <w:noProof/>
            <w:webHidden/>
          </w:rPr>
          <w:tab/>
        </w:r>
        <w:r w:rsidR="003C2F3B">
          <w:rPr>
            <w:noProof/>
            <w:webHidden/>
          </w:rPr>
          <w:fldChar w:fldCharType="begin"/>
        </w:r>
        <w:r w:rsidR="003C2F3B">
          <w:rPr>
            <w:noProof/>
            <w:webHidden/>
          </w:rPr>
          <w:instrText xml:space="preserve"> PAGEREF _Toc482911736 \h </w:instrText>
        </w:r>
        <w:r w:rsidR="003C2F3B">
          <w:rPr>
            <w:noProof/>
            <w:webHidden/>
          </w:rPr>
        </w:r>
        <w:r w:rsidR="003C2F3B">
          <w:rPr>
            <w:noProof/>
            <w:webHidden/>
          </w:rPr>
          <w:fldChar w:fldCharType="separate"/>
        </w:r>
        <w:r w:rsidR="003C2F3B">
          <w:rPr>
            <w:noProof/>
            <w:webHidden/>
          </w:rPr>
          <w:t>59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7" w:history="1">
        <w:r w:rsidR="003C2F3B" w:rsidRPr="00FE50C1">
          <w:rPr>
            <w:rStyle w:val="Hyperlink"/>
            <w:noProof/>
          </w:rPr>
          <w:t>Figura 32 – Sistema cremalheira-pinhão</w:t>
        </w:r>
        <w:r w:rsidR="003C2F3B">
          <w:rPr>
            <w:noProof/>
            <w:webHidden/>
          </w:rPr>
          <w:tab/>
        </w:r>
        <w:r w:rsidR="003C2F3B">
          <w:rPr>
            <w:noProof/>
            <w:webHidden/>
          </w:rPr>
          <w:fldChar w:fldCharType="begin"/>
        </w:r>
        <w:r w:rsidR="003C2F3B">
          <w:rPr>
            <w:noProof/>
            <w:webHidden/>
          </w:rPr>
          <w:instrText xml:space="preserve"> PAGEREF _Toc482911737 \h </w:instrText>
        </w:r>
        <w:r w:rsidR="003C2F3B">
          <w:rPr>
            <w:noProof/>
            <w:webHidden/>
          </w:rPr>
        </w:r>
        <w:r w:rsidR="003C2F3B">
          <w:rPr>
            <w:noProof/>
            <w:webHidden/>
          </w:rPr>
          <w:fldChar w:fldCharType="separate"/>
        </w:r>
        <w:r w:rsidR="003C2F3B">
          <w:rPr>
            <w:noProof/>
            <w:webHidden/>
          </w:rPr>
          <w:t>59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8" w:history="1">
        <w:r w:rsidR="003C2F3B" w:rsidRPr="00FE50C1">
          <w:rPr>
            <w:rStyle w:val="Hyperlink"/>
            <w:noProof/>
          </w:rPr>
          <w:t>Figura 33 – Dimensão do pinhão utilizado no projeto</w:t>
        </w:r>
        <w:r w:rsidR="003C2F3B">
          <w:rPr>
            <w:noProof/>
            <w:webHidden/>
          </w:rPr>
          <w:tab/>
        </w:r>
        <w:r w:rsidR="003C2F3B">
          <w:rPr>
            <w:noProof/>
            <w:webHidden/>
          </w:rPr>
          <w:fldChar w:fldCharType="begin"/>
        </w:r>
        <w:r w:rsidR="003C2F3B">
          <w:rPr>
            <w:noProof/>
            <w:webHidden/>
          </w:rPr>
          <w:instrText xml:space="preserve"> PAGEREF _Toc482911738 \h </w:instrText>
        </w:r>
        <w:r w:rsidR="003C2F3B">
          <w:rPr>
            <w:noProof/>
            <w:webHidden/>
          </w:rPr>
        </w:r>
        <w:r w:rsidR="003C2F3B">
          <w:rPr>
            <w:noProof/>
            <w:webHidden/>
          </w:rPr>
          <w:fldChar w:fldCharType="separate"/>
        </w:r>
        <w:r w:rsidR="003C2F3B">
          <w:rPr>
            <w:noProof/>
            <w:webHidden/>
          </w:rPr>
          <w:t>60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39" w:history="1">
        <w:r w:rsidR="003C2F3B" w:rsidRPr="00FE50C1">
          <w:rPr>
            <w:rStyle w:val="Hyperlink"/>
            <w:noProof/>
          </w:rPr>
          <w:t>Figura 34 – Diagrama de corpo livre da porta</w:t>
        </w:r>
        <w:r w:rsidR="003C2F3B">
          <w:rPr>
            <w:noProof/>
            <w:webHidden/>
          </w:rPr>
          <w:tab/>
        </w:r>
        <w:r w:rsidR="003C2F3B">
          <w:rPr>
            <w:noProof/>
            <w:webHidden/>
          </w:rPr>
          <w:fldChar w:fldCharType="begin"/>
        </w:r>
        <w:r w:rsidR="003C2F3B">
          <w:rPr>
            <w:noProof/>
            <w:webHidden/>
          </w:rPr>
          <w:instrText xml:space="preserve"> PAGEREF _Toc482911739 \h </w:instrText>
        </w:r>
        <w:r w:rsidR="003C2F3B">
          <w:rPr>
            <w:noProof/>
            <w:webHidden/>
          </w:rPr>
        </w:r>
        <w:r w:rsidR="003C2F3B">
          <w:rPr>
            <w:noProof/>
            <w:webHidden/>
          </w:rPr>
          <w:fldChar w:fldCharType="separate"/>
        </w:r>
        <w:r w:rsidR="003C2F3B">
          <w:rPr>
            <w:noProof/>
            <w:webHidden/>
          </w:rPr>
          <w:t>60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0" w:history="1">
        <w:r w:rsidR="003C2F3B" w:rsidRPr="00FE50C1">
          <w:rPr>
            <w:rStyle w:val="Hyperlink"/>
            <w:noProof/>
          </w:rPr>
          <w:t>Figura 35 – Circuito integrado L293D</w:t>
        </w:r>
        <w:r w:rsidR="003C2F3B">
          <w:rPr>
            <w:noProof/>
            <w:webHidden/>
          </w:rPr>
          <w:tab/>
        </w:r>
        <w:r w:rsidR="003C2F3B">
          <w:rPr>
            <w:noProof/>
            <w:webHidden/>
          </w:rPr>
          <w:fldChar w:fldCharType="begin"/>
        </w:r>
        <w:r w:rsidR="003C2F3B">
          <w:rPr>
            <w:noProof/>
            <w:webHidden/>
          </w:rPr>
          <w:instrText xml:space="preserve"> PAGEREF _Toc482911740 \h </w:instrText>
        </w:r>
        <w:r w:rsidR="003C2F3B">
          <w:rPr>
            <w:noProof/>
            <w:webHidden/>
          </w:rPr>
        </w:r>
        <w:r w:rsidR="003C2F3B">
          <w:rPr>
            <w:noProof/>
            <w:webHidden/>
          </w:rPr>
          <w:fldChar w:fldCharType="separate"/>
        </w:r>
        <w:r w:rsidR="003C2F3B">
          <w:rPr>
            <w:noProof/>
            <w:webHidden/>
          </w:rPr>
          <w:t>63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1" w:history="1">
        <w:r w:rsidR="003C2F3B" w:rsidRPr="00FE50C1">
          <w:rPr>
            <w:rStyle w:val="Hyperlink"/>
            <w:noProof/>
          </w:rPr>
          <w:t>Figura 36 – Circuito 4</w:t>
        </w:r>
        <w:r w:rsidR="003C2F3B">
          <w:rPr>
            <w:noProof/>
            <w:webHidden/>
          </w:rPr>
          <w:tab/>
        </w:r>
        <w:r w:rsidR="003C2F3B">
          <w:rPr>
            <w:noProof/>
            <w:webHidden/>
          </w:rPr>
          <w:fldChar w:fldCharType="begin"/>
        </w:r>
        <w:r w:rsidR="003C2F3B">
          <w:rPr>
            <w:noProof/>
            <w:webHidden/>
          </w:rPr>
          <w:instrText xml:space="preserve"> PAGEREF _Toc482911741 \h </w:instrText>
        </w:r>
        <w:r w:rsidR="003C2F3B">
          <w:rPr>
            <w:noProof/>
            <w:webHidden/>
          </w:rPr>
        </w:r>
        <w:r w:rsidR="003C2F3B">
          <w:rPr>
            <w:noProof/>
            <w:webHidden/>
          </w:rPr>
          <w:fldChar w:fldCharType="separate"/>
        </w:r>
        <w:r w:rsidR="003C2F3B">
          <w:rPr>
            <w:noProof/>
            <w:webHidden/>
          </w:rPr>
          <w:t>63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2" w:history="1">
        <w:r w:rsidR="003C2F3B" w:rsidRPr="00FE50C1">
          <w:rPr>
            <w:rStyle w:val="Hyperlink"/>
            <w:noProof/>
          </w:rPr>
          <w:t>Figura 37 – Diagrama esquemático de ligação da ponte H</w:t>
        </w:r>
        <w:r w:rsidR="003C2F3B">
          <w:rPr>
            <w:noProof/>
            <w:webHidden/>
          </w:rPr>
          <w:tab/>
        </w:r>
        <w:r w:rsidR="003C2F3B">
          <w:rPr>
            <w:noProof/>
            <w:webHidden/>
          </w:rPr>
          <w:fldChar w:fldCharType="begin"/>
        </w:r>
        <w:r w:rsidR="003C2F3B">
          <w:rPr>
            <w:noProof/>
            <w:webHidden/>
          </w:rPr>
          <w:instrText xml:space="preserve"> PAGEREF _Toc482911742 \h </w:instrText>
        </w:r>
        <w:r w:rsidR="003C2F3B">
          <w:rPr>
            <w:noProof/>
            <w:webHidden/>
          </w:rPr>
        </w:r>
        <w:r w:rsidR="003C2F3B">
          <w:rPr>
            <w:noProof/>
            <w:webHidden/>
          </w:rPr>
          <w:fldChar w:fldCharType="separate"/>
        </w:r>
        <w:r w:rsidR="003C2F3B">
          <w:rPr>
            <w:noProof/>
            <w:webHidden/>
          </w:rPr>
          <w:t>64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3" w:history="1">
        <w:r w:rsidR="003C2F3B" w:rsidRPr="00FE50C1">
          <w:rPr>
            <w:rStyle w:val="Hyperlink"/>
            <w:noProof/>
          </w:rPr>
          <w:t>Figura 38– Representação do Emissor e Receptor Ultrassônico</w:t>
        </w:r>
        <w:r w:rsidR="003C2F3B">
          <w:rPr>
            <w:noProof/>
            <w:webHidden/>
          </w:rPr>
          <w:tab/>
        </w:r>
        <w:r w:rsidR="003C2F3B">
          <w:rPr>
            <w:noProof/>
            <w:webHidden/>
          </w:rPr>
          <w:fldChar w:fldCharType="begin"/>
        </w:r>
        <w:r w:rsidR="003C2F3B">
          <w:rPr>
            <w:noProof/>
            <w:webHidden/>
          </w:rPr>
          <w:instrText xml:space="preserve"> PAGEREF _Toc482911743 \h </w:instrText>
        </w:r>
        <w:r w:rsidR="003C2F3B">
          <w:rPr>
            <w:noProof/>
            <w:webHidden/>
          </w:rPr>
        </w:r>
        <w:r w:rsidR="003C2F3B">
          <w:rPr>
            <w:noProof/>
            <w:webHidden/>
          </w:rPr>
          <w:fldChar w:fldCharType="separate"/>
        </w:r>
        <w:r w:rsidR="003C2F3B">
          <w:rPr>
            <w:noProof/>
            <w:webHidden/>
          </w:rPr>
          <w:t>65</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4" w:history="1">
        <w:r w:rsidR="003C2F3B" w:rsidRPr="00FE50C1">
          <w:rPr>
            <w:rStyle w:val="Hyperlink"/>
            <w:noProof/>
          </w:rPr>
          <w:t>Figura 39 – Matriz de Causa x Efeito</w:t>
        </w:r>
        <w:r w:rsidR="003C2F3B">
          <w:rPr>
            <w:noProof/>
            <w:webHidden/>
          </w:rPr>
          <w:tab/>
        </w:r>
        <w:r w:rsidR="003C2F3B">
          <w:rPr>
            <w:noProof/>
            <w:webHidden/>
          </w:rPr>
          <w:fldChar w:fldCharType="begin"/>
        </w:r>
        <w:r w:rsidR="003C2F3B">
          <w:rPr>
            <w:noProof/>
            <w:webHidden/>
          </w:rPr>
          <w:instrText xml:space="preserve"> PAGEREF _Toc482911744 \h </w:instrText>
        </w:r>
        <w:r w:rsidR="003C2F3B">
          <w:rPr>
            <w:noProof/>
            <w:webHidden/>
          </w:rPr>
        </w:r>
        <w:r w:rsidR="003C2F3B">
          <w:rPr>
            <w:noProof/>
            <w:webHidden/>
          </w:rPr>
          <w:fldChar w:fldCharType="separate"/>
        </w:r>
        <w:r w:rsidR="003C2F3B">
          <w:rPr>
            <w:noProof/>
            <w:webHidden/>
          </w:rPr>
          <w:t>66</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5" w:history="1">
        <w:r w:rsidR="003C2F3B" w:rsidRPr="00FE50C1">
          <w:rPr>
            <w:rStyle w:val="Hyperlink"/>
            <w:noProof/>
          </w:rPr>
          <w:t>Figura 40 – Fluxograma da lógica de controle dos sensores das portas</w:t>
        </w:r>
        <w:r w:rsidR="003C2F3B">
          <w:rPr>
            <w:noProof/>
            <w:webHidden/>
          </w:rPr>
          <w:tab/>
        </w:r>
        <w:r w:rsidR="003C2F3B">
          <w:rPr>
            <w:noProof/>
            <w:webHidden/>
          </w:rPr>
          <w:fldChar w:fldCharType="begin"/>
        </w:r>
        <w:r w:rsidR="003C2F3B">
          <w:rPr>
            <w:noProof/>
            <w:webHidden/>
          </w:rPr>
          <w:instrText xml:space="preserve"> PAGEREF _Toc482911745 \h </w:instrText>
        </w:r>
        <w:r w:rsidR="003C2F3B">
          <w:rPr>
            <w:noProof/>
            <w:webHidden/>
          </w:rPr>
        </w:r>
        <w:r w:rsidR="003C2F3B">
          <w:rPr>
            <w:noProof/>
            <w:webHidden/>
          </w:rPr>
          <w:fldChar w:fldCharType="separate"/>
        </w:r>
        <w:r w:rsidR="003C2F3B">
          <w:rPr>
            <w:noProof/>
            <w:webHidden/>
          </w:rPr>
          <w:t>67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6" w:history="1">
        <w:r w:rsidR="003C2F3B" w:rsidRPr="00FE50C1">
          <w:rPr>
            <w:rStyle w:val="Hyperlink"/>
            <w:noProof/>
          </w:rPr>
          <w:t>Figura 41 – Botões da Cabine</w:t>
        </w:r>
        <w:r w:rsidR="003C2F3B">
          <w:rPr>
            <w:noProof/>
            <w:webHidden/>
          </w:rPr>
          <w:tab/>
        </w:r>
        <w:r w:rsidR="003C2F3B">
          <w:rPr>
            <w:noProof/>
            <w:webHidden/>
          </w:rPr>
          <w:fldChar w:fldCharType="begin"/>
        </w:r>
        <w:r w:rsidR="003C2F3B">
          <w:rPr>
            <w:noProof/>
            <w:webHidden/>
          </w:rPr>
          <w:instrText xml:space="preserve"> PAGEREF _Toc482911746 \h </w:instrText>
        </w:r>
        <w:r w:rsidR="003C2F3B">
          <w:rPr>
            <w:noProof/>
            <w:webHidden/>
          </w:rPr>
        </w:r>
        <w:r w:rsidR="003C2F3B">
          <w:rPr>
            <w:noProof/>
            <w:webHidden/>
          </w:rPr>
          <w:fldChar w:fldCharType="separate"/>
        </w:r>
        <w:r w:rsidR="003C2F3B">
          <w:rPr>
            <w:noProof/>
            <w:webHidden/>
          </w:rPr>
          <w:t>68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7" w:history="1">
        <w:r w:rsidR="003C2F3B" w:rsidRPr="00FE50C1">
          <w:rPr>
            <w:rStyle w:val="Hyperlink"/>
            <w:noProof/>
          </w:rPr>
          <w:t>Figura 42 – Pinagem dos botões</w:t>
        </w:r>
        <w:r w:rsidR="003C2F3B">
          <w:rPr>
            <w:noProof/>
            <w:webHidden/>
          </w:rPr>
          <w:tab/>
        </w:r>
        <w:r w:rsidR="003C2F3B">
          <w:rPr>
            <w:noProof/>
            <w:webHidden/>
          </w:rPr>
          <w:fldChar w:fldCharType="begin"/>
        </w:r>
        <w:r w:rsidR="003C2F3B">
          <w:rPr>
            <w:noProof/>
            <w:webHidden/>
          </w:rPr>
          <w:instrText xml:space="preserve"> PAGEREF _Toc482911747 \h </w:instrText>
        </w:r>
        <w:r w:rsidR="003C2F3B">
          <w:rPr>
            <w:noProof/>
            <w:webHidden/>
          </w:rPr>
        </w:r>
        <w:r w:rsidR="003C2F3B">
          <w:rPr>
            <w:noProof/>
            <w:webHidden/>
          </w:rPr>
          <w:fldChar w:fldCharType="separate"/>
        </w:r>
        <w:r w:rsidR="003C2F3B">
          <w:rPr>
            <w:noProof/>
            <w:webHidden/>
          </w:rPr>
          <w:t>69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8" w:history="1">
        <w:r w:rsidR="003C2F3B" w:rsidRPr="00FE50C1">
          <w:rPr>
            <w:rStyle w:val="Hyperlink"/>
            <w:noProof/>
          </w:rPr>
          <w:t>Figura 43 – Sensor antiesmagamento</w:t>
        </w:r>
        <w:r w:rsidR="003C2F3B">
          <w:rPr>
            <w:noProof/>
            <w:webHidden/>
          </w:rPr>
          <w:tab/>
        </w:r>
        <w:r w:rsidR="003C2F3B">
          <w:rPr>
            <w:noProof/>
            <w:webHidden/>
          </w:rPr>
          <w:fldChar w:fldCharType="begin"/>
        </w:r>
        <w:r w:rsidR="003C2F3B">
          <w:rPr>
            <w:noProof/>
            <w:webHidden/>
          </w:rPr>
          <w:instrText xml:space="preserve"> PAGEREF _Toc482911748 \h </w:instrText>
        </w:r>
        <w:r w:rsidR="003C2F3B">
          <w:rPr>
            <w:noProof/>
            <w:webHidden/>
          </w:rPr>
        </w:r>
        <w:r w:rsidR="003C2F3B">
          <w:rPr>
            <w:noProof/>
            <w:webHidden/>
          </w:rPr>
          <w:fldChar w:fldCharType="separate"/>
        </w:r>
        <w:r w:rsidR="003C2F3B">
          <w:rPr>
            <w:noProof/>
            <w:webHidden/>
          </w:rPr>
          <w:t>70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49" w:history="1">
        <w:r w:rsidR="003C2F3B" w:rsidRPr="00FE50C1">
          <w:rPr>
            <w:rStyle w:val="Hyperlink"/>
            <w:noProof/>
          </w:rPr>
          <w:t>Figura 44 – Circuito representativo dos sensores antiesmagamento</w:t>
        </w:r>
        <w:r w:rsidR="003C2F3B">
          <w:rPr>
            <w:noProof/>
            <w:webHidden/>
          </w:rPr>
          <w:tab/>
        </w:r>
        <w:r w:rsidR="003C2F3B">
          <w:rPr>
            <w:noProof/>
            <w:webHidden/>
          </w:rPr>
          <w:fldChar w:fldCharType="begin"/>
        </w:r>
        <w:r w:rsidR="003C2F3B">
          <w:rPr>
            <w:noProof/>
            <w:webHidden/>
          </w:rPr>
          <w:instrText xml:space="preserve"> PAGEREF _Toc482911749 \h </w:instrText>
        </w:r>
        <w:r w:rsidR="003C2F3B">
          <w:rPr>
            <w:noProof/>
            <w:webHidden/>
          </w:rPr>
        </w:r>
        <w:r w:rsidR="003C2F3B">
          <w:rPr>
            <w:noProof/>
            <w:webHidden/>
          </w:rPr>
          <w:fldChar w:fldCharType="separate"/>
        </w:r>
        <w:r w:rsidR="003C2F3B">
          <w:rPr>
            <w:noProof/>
            <w:webHidden/>
          </w:rPr>
          <w:t>71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0" w:history="1">
        <w:r w:rsidR="003C2F3B" w:rsidRPr="00FE50C1">
          <w:rPr>
            <w:rStyle w:val="Hyperlink"/>
            <w:noProof/>
          </w:rPr>
          <w:t>Figura 45 – Demonstração da interrupção do feixe de luz</w:t>
        </w:r>
        <w:r w:rsidR="003C2F3B">
          <w:rPr>
            <w:noProof/>
            <w:webHidden/>
          </w:rPr>
          <w:tab/>
        </w:r>
        <w:r w:rsidR="003C2F3B">
          <w:rPr>
            <w:noProof/>
            <w:webHidden/>
          </w:rPr>
          <w:fldChar w:fldCharType="begin"/>
        </w:r>
        <w:r w:rsidR="003C2F3B">
          <w:rPr>
            <w:noProof/>
            <w:webHidden/>
          </w:rPr>
          <w:instrText xml:space="preserve"> PAGEREF _Toc482911750 \h </w:instrText>
        </w:r>
        <w:r w:rsidR="003C2F3B">
          <w:rPr>
            <w:noProof/>
            <w:webHidden/>
          </w:rPr>
        </w:r>
        <w:r w:rsidR="003C2F3B">
          <w:rPr>
            <w:noProof/>
            <w:webHidden/>
          </w:rPr>
          <w:fldChar w:fldCharType="separate"/>
        </w:r>
        <w:r w:rsidR="003C2F3B">
          <w:rPr>
            <w:noProof/>
            <w:webHidden/>
          </w:rPr>
          <w:t>71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1" w:history="1">
        <w:r w:rsidR="003C2F3B" w:rsidRPr="00FE50C1">
          <w:rPr>
            <w:rStyle w:val="Hyperlink"/>
            <w:noProof/>
          </w:rPr>
          <w:t>Figura 46 – Cinto de Segurança</w:t>
        </w:r>
        <w:r w:rsidR="003C2F3B">
          <w:rPr>
            <w:noProof/>
            <w:webHidden/>
          </w:rPr>
          <w:tab/>
        </w:r>
        <w:r w:rsidR="003C2F3B">
          <w:rPr>
            <w:noProof/>
            <w:webHidden/>
          </w:rPr>
          <w:fldChar w:fldCharType="begin"/>
        </w:r>
        <w:r w:rsidR="003C2F3B">
          <w:rPr>
            <w:noProof/>
            <w:webHidden/>
          </w:rPr>
          <w:instrText xml:space="preserve"> PAGEREF _Toc482911751 \h </w:instrText>
        </w:r>
        <w:r w:rsidR="003C2F3B">
          <w:rPr>
            <w:noProof/>
            <w:webHidden/>
          </w:rPr>
        </w:r>
        <w:r w:rsidR="003C2F3B">
          <w:rPr>
            <w:noProof/>
            <w:webHidden/>
          </w:rPr>
          <w:fldChar w:fldCharType="separate"/>
        </w:r>
        <w:r w:rsidR="003C2F3B">
          <w:rPr>
            <w:noProof/>
            <w:webHidden/>
          </w:rPr>
          <w:t>72</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2" w:history="1">
        <w:r w:rsidR="003C2F3B" w:rsidRPr="00FE50C1">
          <w:rPr>
            <w:rStyle w:val="Hyperlink"/>
            <w:noProof/>
          </w:rPr>
          <w:t>Figura 47 – Instalação da célula de carga</w:t>
        </w:r>
        <w:r w:rsidR="003C2F3B">
          <w:rPr>
            <w:noProof/>
            <w:webHidden/>
          </w:rPr>
          <w:tab/>
        </w:r>
        <w:r w:rsidR="003C2F3B">
          <w:rPr>
            <w:noProof/>
            <w:webHidden/>
          </w:rPr>
          <w:fldChar w:fldCharType="begin"/>
        </w:r>
        <w:r w:rsidR="003C2F3B">
          <w:rPr>
            <w:noProof/>
            <w:webHidden/>
          </w:rPr>
          <w:instrText xml:space="preserve"> PAGEREF _Toc482911752 \h </w:instrText>
        </w:r>
        <w:r w:rsidR="003C2F3B">
          <w:rPr>
            <w:noProof/>
            <w:webHidden/>
          </w:rPr>
        </w:r>
        <w:r w:rsidR="003C2F3B">
          <w:rPr>
            <w:noProof/>
            <w:webHidden/>
          </w:rPr>
          <w:fldChar w:fldCharType="separate"/>
        </w:r>
        <w:r w:rsidR="003C2F3B">
          <w:rPr>
            <w:noProof/>
            <w:webHidden/>
          </w:rPr>
          <w:t>73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3" w:history="1">
        <w:r w:rsidR="003C2F3B" w:rsidRPr="00FE50C1">
          <w:rPr>
            <w:rStyle w:val="Hyperlink"/>
            <w:noProof/>
          </w:rPr>
          <w:t>Figura 48 – Massa Interna da Cabine X Corrente</w:t>
        </w:r>
        <w:r w:rsidR="003C2F3B">
          <w:rPr>
            <w:noProof/>
            <w:webHidden/>
          </w:rPr>
          <w:tab/>
        </w:r>
        <w:r w:rsidR="003C2F3B">
          <w:rPr>
            <w:noProof/>
            <w:webHidden/>
          </w:rPr>
          <w:fldChar w:fldCharType="begin"/>
        </w:r>
        <w:r w:rsidR="003C2F3B">
          <w:rPr>
            <w:noProof/>
            <w:webHidden/>
          </w:rPr>
          <w:instrText xml:space="preserve"> PAGEREF _Toc482911753 \h </w:instrText>
        </w:r>
        <w:r w:rsidR="003C2F3B">
          <w:rPr>
            <w:noProof/>
            <w:webHidden/>
          </w:rPr>
        </w:r>
        <w:r w:rsidR="003C2F3B">
          <w:rPr>
            <w:noProof/>
            <w:webHidden/>
          </w:rPr>
          <w:fldChar w:fldCharType="separate"/>
        </w:r>
        <w:r w:rsidR="003C2F3B">
          <w:rPr>
            <w:noProof/>
            <w:webHidden/>
          </w:rPr>
          <w:t>74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4" w:history="1">
        <w:r w:rsidR="003C2F3B" w:rsidRPr="00FE50C1">
          <w:rPr>
            <w:rStyle w:val="Hyperlink"/>
            <w:noProof/>
          </w:rPr>
          <w:t>Figura 49 – Circuito Nobreak</w:t>
        </w:r>
        <w:r w:rsidR="003C2F3B">
          <w:rPr>
            <w:noProof/>
            <w:webHidden/>
          </w:rPr>
          <w:tab/>
        </w:r>
        <w:r w:rsidR="003C2F3B">
          <w:rPr>
            <w:noProof/>
            <w:webHidden/>
          </w:rPr>
          <w:fldChar w:fldCharType="begin"/>
        </w:r>
        <w:r w:rsidR="003C2F3B">
          <w:rPr>
            <w:noProof/>
            <w:webHidden/>
          </w:rPr>
          <w:instrText xml:space="preserve"> PAGEREF _Toc482911754 \h </w:instrText>
        </w:r>
        <w:r w:rsidR="003C2F3B">
          <w:rPr>
            <w:noProof/>
            <w:webHidden/>
          </w:rPr>
        </w:r>
        <w:r w:rsidR="003C2F3B">
          <w:rPr>
            <w:noProof/>
            <w:webHidden/>
          </w:rPr>
          <w:fldChar w:fldCharType="separate"/>
        </w:r>
        <w:r w:rsidR="003C2F3B">
          <w:rPr>
            <w:noProof/>
            <w:webHidden/>
          </w:rPr>
          <w:t>75</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5" w:history="1">
        <w:r w:rsidR="003C2F3B" w:rsidRPr="00FE50C1">
          <w:rPr>
            <w:rStyle w:val="Hyperlink"/>
            <w:noProof/>
          </w:rPr>
          <w:t>Figura 50 – Indicação do Display</w:t>
        </w:r>
        <w:r w:rsidR="003C2F3B">
          <w:rPr>
            <w:noProof/>
            <w:webHidden/>
          </w:rPr>
          <w:tab/>
        </w:r>
        <w:r w:rsidR="003C2F3B">
          <w:rPr>
            <w:noProof/>
            <w:webHidden/>
          </w:rPr>
          <w:fldChar w:fldCharType="begin"/>
        </w:r>
        <w:r w:rsidR="003C2F3B">
          <w:rPr>
            <w:noProof/>
            <w:webHidden/>
          </w:rPr>
          <w:instrText xml:space="preserve"> PAGEREF _Toc482911755 \h </w:instrText>
        </w:r>
        <w:r w:rsidR="003C2F3B">
          <w:rPr>
            <w:noProof/>
            <w:webHidden/>
          </w:rPr>
        </w:r>
        <w:r w:rsidR="003C2F3B">
          <w:rPr>
            <w:noProof/>
            <w:webHidden/>
          </w:rPr>
          <w:fldChar w:fldCharType="separate"/>
        </w:r>
        <w:r w:rsidR="003C2F3B">
          <w:rPr>
            <w:noProof/>
            <w:webHidden/>
          </w:rPr>
          <w:t>77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6" w:history="1">
        <w:r w:rsidR="003C2F3B" w:rsidRPr="00FE50C1">
          <w:rPr>
            <w:rStyle w:val="Hyperlink"/>
            <w:noProof/>
          </w:rPr>
          <w:t>Figura 51 – Circuito do Módulo Reprodutor de Som</w:t>
        </w:r>
        <w:r w:rsidR="003C2F3B">
          <w:rPr>
            <w:noProof/>
            <w:webHidden/>
          </w:rPr>
          <w:tab/>
        </w:r>
        <w:r w:rsidR="003C2F3B">
          <w:rPr>
            <w:noProof/>
            <w:webHidden/>
          </w:rPr>
          <w:fldChar w:fldCharType="begin"/>
        </w:r>
        <w:r w:rsidR="003C2F3B">
          <w:rPr>
            <w:noProof/>
            <w:webHidden/>
          </w:rPr>
          <w:instrText xml:space="preserve"> PAGEREF _Toc482911756 \h </w:instrText>
        </w:r>
        <w:r w:rsidR="003C2F3B">
          <w:rPr>
            <w:noProof/>
            <w:webHidden/>
          </w:rPr>
        </w:r>
        <w:r w:rsidR="003C2F3B">
          <w:rPr>
            <w:noProof/>
            <w:webHidden/>
          </w:rPr>
          <w:fldChar w:fldCharType="separate"/>
        </w:r>
        <w:r w:rsidR="003C2F3B">
          <w:rPr>
            <w:noProof/>
            <w:webHidden/>
          </w:rPr>
          <w:t>78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7" w:history="1">
        <w:r w:rsidR="003C2F3B" w:rsidRPr="00FE50C1">
          <w:rPr>
            <w:rStyle w:val="Hyperlink"/>
            <w:noProof/>
          </w:rPr>
          <w:t>Figura 52 – Módulo Ethernet Shield W5100</w:t>
        </w:r>
        <w:r w:rsidR="003C2F3B">
          <w:rPr>
            <w:noProof/>
            <w:webHidden/>
          </w:rPr>
          <w:tab/>
        </w:r>
        <w:r w:rsidR="003C2F3B">
          <w:rPr>
            <w:noProof/>
            <w:webHidden/>
          </w:rPr>
          <w:fldChar w:fldCharType="begin"/>
        </w:r>
        <w:r w:rsidR="003C2F3B">
          <w:rPr>
            <w:noProof/>
            <w:webHidden/>
          </w:rPr>
          <w:instrText xml:space="preserve"> PAGEREF _Toc482911757 \h </w:instrText>
        </w:r>
        <w:r w:rsidR="003C2F3B">
          <w:rPr>
            <w:noProof/>
            <w:webHidden/>
          </w:rPr>
        </w:r>
        <w:r w:rsidR="003C2F3B">
          <w:rPr>
            <w:noProof/>
            <w:webHidden/>
          </w:rPr>
          <w:fldChar w:fldCharType="separate"/>
        </w:r>
        <w:r w:rsidR="003C2F3B">
          <w:rPr>
            <w:noProof/>
            <w:webHidden/>
          </w:rPr>
          <w:t>79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8" w:history="1">
        <w:r w:rsidR="003C2F3B" w:rsidRPr="00FE50C1">
          <w:rPr>
            <w:rStyle w:val="Hyperlink"/>
            <w:noProof/>
          </w:rPr>
          <w:t>Figura 53 – Switch com porta WAN e antena para comunicação wireless</w:t>
        </w:r>
        <w:r w:rsidR="003C2F3B">
          <w:rPr>
            <w:noProof/>
            <w:webHidden/>
          </w:rPr>
          <w:tab/>
        </w:r>
        <w:r w:rsidR="003C2F3B">
          <w:rPr>
            <w:noProof/>
            <w:webHidden/>
          </w:rPr>
          <w:fldChar w:fldCharType="begin"/>
        </w:r>
        <w:r w:rsidR="003C2F3B">
          <w:rPr>
            <w:noProof/>
            <w:webHidden/>
          </w:rPr>
          <w:instrText xml:space="preserve"> PAGEREF _Toc482911758 \h </w:instrText>
        </w:r>
        <w:r w:rsidR="003C2F3B">
          <w:rPr>
            <w:noProof/>
            <w:webHidden/>
          </w:rPr>
        </w:r>
        <w:r w:rsidR="003C2F3B">
          <w:rPr>
            <w:noProof/>
            <w:webHidden/>
          </w:rPr>
          <w:fldChar w:fldCharType="separate"/>
        </w:r>
        <w:r w:rsidR="003C2F3B">
          <w:rPr>
            <w:noProof/>
            <w:webHidden/>
          </w:rPr>
          <w:t>80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59" w:history="1">
        <w:r w:rsidR="003C2F3B" w:rsidRPr="00FE50C1">
          <w:rPr>
            <w:rStyle w:val="Hyperlink"/>
            <w:noProof/>
          </w:rPr>
          <w:t>Figura 54 – Tela Prompt de comando</w:t>
        </w:r>
        <w:r w:rsidR="003C2F3B">
          <w:rPr>
            <w:noProof/>
            <w:webHidden/>
          </w:rPr>
          <w:tab/>
        </w:r>
        <w:r w:rsidR="003C2F3B">
          <w:rPr>
            <w:noProof/>
            <w:webHidden/>
          </w:rPr>
          <w:fldChar w:fldCharType="begin"/>
        </w:r>
        <w:r w:rsidR="003C2F3B">
          <w:rPr>
            <w:noProof/>
            <w:webHidden/>
          </w:rPr>
          <w:instrText xml:space="preserve"> PAGEREF _Toc482911759 \h </w:instrText>
        </w:r>
        <w:r w:rsidR="003C2F3B">
          <w:rPr>
            <w:noProof/>
            <w:webHidden/>
          </w:rPr>
        </w:r>
        <w:r w:rsidR="003C2F3B">
          <w:rPr>
            <w:noProof/>
            <w:webHidden/>
          </w:rPr>
          <w:fldChar w:fldCharType="separate"/>
        </w:r>
        <w:r w:rsidR="003C2F3B">
          <w:rPr>
            <w:noProof/>
            <w:webHidden/>
          </w:rPr>
          <w:t>81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0" w:history="1">
        <w:r w:rsidR="003C2F3B" w:rsidRPr="00FE50C1">
          <w:rPr>
            <w:rStyle w:val="Hyperlink"/>
            <w:noProof/>
          </w:rPr>
          <w:t>Figura 55 – Interface Web</w:t>
        </w:r>
        <w:r w:rsidR="003C2F3B">
          <w:rPr>
            <w:noProof/>
            <w:webHidden/>
          </w:rPr>
          <w:tab/>
        </w:r>
        <w:r w:rsidR="003C2F3B">
          <w:rPr>
            <w:noProof/>
            <w:webHidden/>
          </w:rPr>
          <w:fldChar w:fldCharType="begin"/>
        </w:r>
        <w:r w:rsidR="003C2F3B">
          <w:rPr>
            <w:noProof/>
            <w:webHidden/>
          </w:rPr>
          <w:instrText xml:space="preserve"> PAGEREF _Toc482911760 \h </w:instrText>
        </w:r>
        <w:r w:rsidR="003C2F3B">
          <w:rPr>
            <w:noProof/>
            <w:webHidden/>
          </w:rPr>
        </w:r>
        <w:r w:rsidR="003C2F3B">
          <w:rPr>
            <w:noProof/>
            <w:webHidden/>
          </w:rPr>
          <w:fldChar w:fldCharType="separate"/>
        </w:r>
        <w:r w:rsidR="003C2F3B">
          <w:rPr>
            <w:noProof/>
            <w:webHidden/>
          </w:rPr>
          <w:t>82</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1" w:history="1">
        <w:r w:rsidR="003C2F3B" w:rsidRPr="00FE50C1">
          <w:rPr>
            <w:rStyle w:val="Hyperlink"/>
            <w:noProof/>
          </w:rPr>
          <w:t>Figura 56 – Fluxograma dos comandos para a cabine: Caso de uso</w:t>
        </w:r>
        <w:r w:rsidR="003C2F3B">
          <w:rPr>
            <w:noProof/>
            <w:webHidden/>
          </w:rPr>
          <w:tab/>
        </w:r>
        <w:r w:rsidR="003C2F3B">
          <w:rPr>
            <w:noProof/>
            <w:webHidden/>
          </w:rPr>
          <w:fldChar w:fldCharType="begin"/>
        </w:r>
        <w:r w:rsidR="003C2F3B">
          <w:rPr>
            <w:noProof/>
            <w:webHidden/>
          </w:rPr>
          <w:instrText xml:space="preserve"> PAGEREF _Toc482911761 \h </w:instrText>
        </w:r>
        <w:r w:rsidR="003C2F3B">
          <w:rPr>
            <w:noProof/>
            <w:webHidden/>
          </w:rPr>
        </w:r>
        <w:r w:rsidR="003C2F3B">
          <w:rPr>
            <w:noProof/>
            <w:webHidden/>
          </w:rPr>
          <w:fldChar w:fldCharType="separate"/>
        </w:r>
        <w:r w:rsidR="003C2F3B">
          <w:rPr>
            <w:noProof/>
            <w:webHidden/>
          </w:rPr>
          <w:t>83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2" w:history="1">
        <w:r w:rsidR="003C2F3B" w:rsidRPr="00FE50C1">
          <w:rPr>
            <w:rStyle w:val="Hyperlink"/>
            <w:noProof/>
          </w:rPr>
          <w:t>Figura 57 – Fluxograma de abertura das portas</w:t>
        </w:r>
        <w:r w:rsidR="003C2F3B">
          <w:rPr>
            <w:noProof/>
            <w:webHidden/>
          </w:rPr>
          <w:tab/>
        </w:r>
        <w:r w:rsidR="003C2F3B">
          <w:rPr>
            <w:noProof/>
            <w:webHidden/>
          </w:rPr>
          <w:fldChar w:fldCharType="begin"/>
        </w:r>
        <w:r w:rsidR="003C2F3B">
          <w:rPr>
            <w:noProof/>
            <w:webHidden/>
          </w:rPr>
          <w:instrText xml:space="preserve"> PAGEREF _Toc482911762 \h </w:instrText>
        </w:r>
        <w:r w:rsidR="003C2F3B">
          <w:rPr>
            <w:noProof/>
            <w:webHidden/>
          </w:rPr>
        </w:r>
        <w:r w:rsidR="003C2F3B">
          <w:rPr>
            <w:noProof/>
            <w:webHidden/>
          </w:rPr>
          <w:fldChar w:fldCharType="separate"/>
        </w:r>
        <w:r w:rsidR="003C2F3B">
          <w:rPr>
            <w:noProof/>
            <w:webHidden/>
          </w:rPr>
          <w:t>85</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3" w:history="1">
        <w:r w:rsidR="003C2F3B" w:rsidRPr="00FE50C1">
          <w:rPr>
            <w:rStyle w:val="Hyperlink"/>
            <w:noProof/>
          </w:rPr>
          <w:t>Figura 58 – Regiões de Segurança para abertura das portas</w:t>
        </w:r>
        <w:r w:rsidR="003C2F3B">
          <w:rPr>
            <w:noProof/>
            <w:webHidden/>
          </w:rPr>
          <w:tab/>
        </w:r>
        <w:r w:rsidR="003C2F3B">
          <w:rPr>
            <w:noProof/>
            <w:webHidden/>
          </w:rPr>
          <w:fldChar w:fldCharType="begin"/>
        </w:r>
        <w:r w:rsidR="003C2F3B">
          <w:rPr>
            <w:noProof/>
            <w:webHidden/>
          </w:rPr>
          <w:instrText xml:space="preserve"> PAGEREF _Toc482911763 \h </w:instrText>
        </w:r>
        <w:r w:rsidR="003C2F3B">
          <w:rPr>
            <w:noProof/>
            <w:webHidden/>
          </w:rPr>
        </w:r>
        <w:r w:rsidR="003C2F3B">
          <w:rPr>
            <w:noProof/>
            <w:webHidden/>
          </w:rPr>
          <w:fldChar w:fldCharType="separate"/>
        </w:r>
        <w:r w:rsidR="003C2F3B">
          <w:rPr>
            <w:noProof/>
            <w:webHidden/>
          </w:rPr>
          <w:t>86</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4" w:history="1">
        <w:r w:rsidR="003C2F3B" w:rsidRPr="00FE50C1">
          <w:rPr>
            <w:rStyle w:val="Hyperlink"/>
            <w:noProof/>
          </w:rPr>
          <w:t>Figura 59 – Fluxograma de fechamento das portas</w:t>
        </w:r>
        <w:r w:rsidR="003C2F3B">
          <w:rPr>
            <w:noProof/>
            <w:webHidden/>
          </w:rPr>
          <w:tab/>
        </w:r>
        <w:r w:rsidR="003C2F3B">
          <w:rPr>
            <w:noProof/>
            <w:webHidden/>
          </w:rPr>
          <w:fldChar w:fldCharType="begin"/>
        </w:r>
        <w:r w:rsidR="003C2F3B">
          <w:rPr>
            <w:noProof/>
            <w:webHidden/>
          </w:rPr>
          <w:instrText xml:space="preserve"> PAGEREF _Toc482911764 \h </w:instrText>
        </w:r>
        <w:r w:rsidR="003C2F3B">
          <w:rPr>
            <w:noProof/>
            <w:webHidden/>
          </w:rPr>
        </w:r>
        <w:r w:rsidR="003C2F3B">
          <w:rPr>
            <w:noProof/>
            <w:webHidden/>
          </w:rPr>
          <w:fldChar w:fldCharType="separate"/>
        </w:r>
        <w:r w:rsidR="003C2F3B">
          <w:rPr>
            <w:noProof/>
            <w:webHidden/>
          </w:rPr>
          <w:t>89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5" w:history="1">
        <w:r w:rsidR="003C2F3B" w:rsidRPr="00FE50C1">
          <w:rPr>
            <w:rStyle w:val="Hyperlink"/>
            <w:noProof/>
          </w:rPr>
          <w:t>Figura 60 – Fluxograma de subida da cabine</w:t>
        </w:r>
        <w:r w:rsidR="003C2F3B">
          <w:rPr>
            <w:noProof/>
            <w:webHidden/>
          </w:rPr>
          <w:tab/>
        </w:r>
        <w:r w:rsidR="003C2F3B">
          <w:rPr>
            <w:noProof/>
            <w:webHidden/>
          </w:rPr>
          <w:fldChar w:fldCharType="begin"/>
        </w:r>
        <w:r w:rsidR="003C2F3B">
          <w:rPr>
            <w:noProof/>
            <w:webHidden/>
          </w:rPr>
          <w:instrText xml:space="preserve"> PAGEREF _Toc482911765 \h </w:instrText>
        </w:r>
        <w:r w:rsidR="003C2F3B">
          <w:rPr>
            <w:noProof/>
            <w:webHidden/>
          </w:rPr>
        </w:r>
        <w:r w:rsidR="003C2F3B">
          <w:rPr>
            <w:noProof/>
            <w:webHidden/>
          </w:rPr>
          <w:fldChar w:fldCharType="separate"/>
        </w:r>
        <w:r w:rsidR="003C2F3B">
          <w:rPr>
            <w:noProof/>
            <w:webHidden/>
          </w:rPr>
          <w:t>91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6" w:history="1">
        <w:r w:rsidR="003C2F3B" w:rsidRPr="00FE50C1">
          <w:rPr>
            <w:rStyle w:val="Hyperlink"/>
            <w:noProof/>
          </w:rPr>
          <w:t>Figura 61 – Fluxograma de descida da cabine</w:t>
        </w:r>
        <w:r w:rsidR="003C2F3B">
          <w:rPr>
            <w:noProof/>
            <w:webHidden/>
          </w:rPr>
          <w:tab/>
        </w:r>
        <w:r w:rsidR="003C2F3B">
          <w:rPr>
            <w:noProof/>
            <w:webHidden/>
          </w:rPr>
          <w:fldChar w:fldCharType="begin"/>
        </w:r>
        <w:r w:rsidR="003C2F3B">
          <w:rPr>
            <w:noProof/>
            <w:webHidden/>
          </w:rPr>
          <w:instrText xml:space="preserve"> PAGEREF _Toc482911766 \h </w:instrText>
        </w:r>
        <w:r w:rsidR="003C2F3B">
          <w:rPr>
            <w:noProof/>
            <w:webHidden/>
          </w:rPr>
        </w:r>
        <w:r w:rsidR="003C2F3B">
          <w:rPr>
            <w:noProof/>
            <w:webHidden/>
          </w:rPr>
          <w:fldChar w:fldCharType="separate"/>
        </w:r>
        <w:r w:rsidR="003C2F3B">
          <w:rPr>
            <w:noProof/>
            <w:webHidden/>
          </w:rPr>
          <w:t>92</w:t>
        </w:r>
        <w:r w:rsidR="003C2F3B">
          <w:rPr>
            <w:noProof/>
            <w:webHidden/>
          </w:rPr>
          <w:fldChar w:fldCharType="end"/>
        </w:r>
      </w:hyperlink>
    </w:p>
    <w:p w:rsidR="0009147F" w:rsidRDefault="00197F40" w:rsidP="003B68F7">
      <w:pPr>
        <w:autoSpaceDE w:val="0"/>
        <w:autoSpaceDN w:val="0"/>
        <w:adjustRightInd w:val="0"/>
        <w:jc w:val="center"/>
        <w:rPr>
          <w:rFonts w:cs="Arial"/>
          <w:b/>
          <w:bCs/>
          <w:szCs w:val="24"/>
        </w:rPr>
      </w:pPr>
      <w:r>
        <w:rPr>
          <w:rFonts w:cs="Arial"/>
          <w:b/>
          <w:bCs/>
          <w:szCs w:val="24"/>
        </w:rPr>
        <w:fldChar w:fldCharType="end"/>
      </w:r>
    </w:p>
    <w:p w:rsidR="0009147F" w:rsidRDefault="00A43466" w:rsidP="00BC2B7B">
      <w:pPr>
        <w:spacing w:line="240" w:lineRule="auto"/>
        <w:ind w:firstLine="0"/>
        <w:jc w:val="center"/>
        <w:rPr>
          <w:rFonts w:cs="Arial"/>
          <w:b/>
          <w:bCs/>
          <w:szCs w:val="24"/>
        </w:rPr>
      </w:pPr>
      <w:r>
        <w:rPr>
          <w:rFonts w:cs="Arial"/>
          <w:b/>
          <w:bCs/>
          <w:szCs w:val="24"/>
        </w:rPr>
        <w:br w:type="page"/>
      </w:r>
      <w:r w:rsidR="0009147F">
        <w:rPr>
          <w:rFonts w:cs="Arial"/>
          <w:b/>
          <w:bCs/>
          <w:szCs w:val="24"/>
        </w:rPr>
        <w:lastRenderedPageBreak/>
        <w:t>LISTA DE TABELAS</w:t>
      </w:r>
    </w:p>
    <w:p w:rsidR="0009147F" w:rsidRDefault="0009147F" w:rsidP="003B68F7">
      <w:pPr>
        <w:rPr>
          <w:rFonts w:cs="Arial"/>
          <w:b/>
          <w:szCs w:val="24"/>
          <w:lang w:eastAsia="pt-BR"/>
        </w:rPr>
      </w:pPr>
    </w:p>
    <w:p w:rsidR="00333A1A" w:rsidRDefault="00BE399E">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"Tabela" </w:instrText>
      </w:r>
      <w:r>
        <w:rPr>
          <w:rFonts w:cs="Arial"/>
          <w:b/>
          <w:bCs/>
          <w:szCs w:val="24"/>
        </w:rPr>
        <w:fldChar w:fldCharType="separate"/>
      </w:r>
      <w:hyperlink w:anchor="_Toc482826929" w:history="1">
        <w:r w:rsidR="00333A1A" w:rsidRPr="00ED588E">
          <w:rPr>
            <w:rStyle w:val="Hyperlink"/>
            <w:noProof/>
          </w:rPr>
          <w:t>Tabela 1 – Lista de Material</w:t>
        </w:r>
        <w:r w:rsidR="00333A1A">
          <w:rPr>
            <w:noProof/>
            <w:webHidden/>
          </w:rPr>
          <w:tab/>
        </w:r>
        <w:r w:rsidR="00333A1A">
          <w:rPr>
            <w:noProof/>
            <w:webHidden/>
          </w:rPr>
          <w:fldChar w:fldCharType="begin"/>
        </w:r>
        <w:r w:rsidR="00333A1A">
          <w:rPr>
            <w:noProof/>
            <w:webHidden/>
          </w:rPr>
          <w:instrText xml:space="preserve"> PAGEREF _Toc482826929 \h </w:instrText>
        </w:r>
        <w:r w:rsidR="00333A1A">
          <w:rPr>
            <w:noProof/>
            <w:webHidden/>
          </w:rPr>
        </w:r>
        <w:r w:rsidR="00333A1A">
          <w:rPr>
            <w:noProof/>
            <w:webHidden/>
          </w:rPr>
          <w:fldChar w:fldCharType="separate"/>
        </w:r>
        <w:r w:rsidR="000A0DE6">
          <w:rPr>
            <w:noProof/>
            <w:webHidden/>
          </w:rPr>
          <w:t>41</w:t>
        </w:r>
        <w:r w:rsidR="00333A1A">
          <w:rPr>
            <w:noProof/>
            <w:webHidden/>
          </w:rPr>
          <w:fldChar w:fldCharType="end"/>
        </w:r>
      </w:hyperlink>
    </w:p>
    <w:p w:rsidR="00A43466" w:rsidRDefault="00BE399E">
      <w:pPr>
        <w:spacing w:line="240" w:lineRule="auto"/>
        <w:rPr>
          <w:rFonts w:cs="Arial"/>
          <w:b/>
          <w:bCs/>
          <w:szCs w:val="24"/>
        </w:rPr>
      </w:pPr>
      <w:r>
        <w:rPr>
          <w:rFonts w:cs="Arial"/>
          <w:b/>
          <w:bCs/>
          <w:szCs w:val="24"/>
        </w:rPr>
        <w:fldChar w:fldCharType="end"/>
      </w:r>
    </w:p>
    <w:p w:rsidR="00BE399E" w:rsidRDefault="00BE399E">
      <w:pPr>
        <w:spacing w:line="240" w:lineRule="auto"/>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LISTA DE APÊNDICES</w:t>
      </w:r>
    </w:p>
    <w:p w:rsidR="00946675" w:rsidRDefault="00946675" w:rsidP="00FB4C4E">
      <w:pPr>
        <w:ind w:firstLine="0"/>
        <w:jc w:val="center"/>
        <w:rPr>
          <w:rFonts w:cs="Arial"/>
          <w:b/>
          <w:bCs/>
          <w:color w:val="FF0000"/>
          <w:szCs w:val="24"/>
        </w:rPr>
      </w:pPr>
    </w:p>
    <w:p w:rsidR="003C2F3B" w:rsidRDefault="00982E2C">
      <w:pPr>
        <w:pStyle w:val="ndicedeilustraes"/>
        <w:tabs>
          <w:tab w:val="right" w:leader="dot" w:pos="9062"/>
        </w:tabs>
        <w:rPr>
          <w:rFonts w:asciiTheme="minorHAnsi" w:eastAsiaTheme="minorEastAsia" w:hAnsiTheme="minorHAnsi" w:cstheme="minorBidi"/>
          <w:noProof/>
          <w:sz w:val="22"/>
          <w:lang w:eastAsia="pt-BR"/>
        </w:rPr>
      </w:pPr>
      <w:r>
        <w:rPr>
          <w:rFonts w:cs="Arial"/>
          <w:b/>
          <w:szCs w:val="24"/>
          <w:lang w:eastAsia="pt-BR"/>
        </w:rPr>
        <w:fldChar w:fldCharType="begin"/>
      </w:r>
      <w:r>
        <w:rPr>
          <w:rFonts w:cs="Arial"/>
          <w:b/>
          <w:szCs w:val="24"/>
          <w:lang w:eastAsia="pt-BR"/>
        </w:rPr>
        <w:instrText xml:space="preserve"> TOC \h \z \c "APÊNDICE" </w:instrText>
      </w:r>
      <w:r>
        <w:rPr>
          <w:rFonts w:cs="Arial"/>
          <w:b/>
          <w:szCs w:val="24"/>
          <w:lang w:eastAsia="pt-BR"/>
        </w:rPr>
        <w:fldChar w:fldCharType="separate"/>
      </w:r>
      <w:hyperlink w:anchor="_Toc482911767" w:history="1">
        <w:r w:rsidR="003C2F3B" w:rsidRPr="004E024B">
          <w:rPr>
            <w:rStyle w:val="Hyperlink"/>
            <w:noProof/>
          </w:rPr>
          <w:t>APÊNDICE A – Programação do Arduino Nano Motores</w:t>
        </w:r>
        <w:r w:rsidR="003C2F3B">
          <w:rPr>
            <w:noProof/>
            <w:webHidden/>
          </w:rPr>
          <w:tab/>
        </w:r>
        <w:r w:rsidR="003C2F3B">
          <w:rPr>
            <w:noProof/>
            <w:webHidden/>
          </w:rPr>
          <w:fldChar w:fldCharType="begin"/>
        </w:r>
        <w:r w:rsidR="003C2F3B">
          <w:rPr>
            <w:noProof/>
            <w:webHidden/>
          </w:rPr>
          <w:instrText xml:space="preserve"> PAGEREF _Toc482911767 \h </w:instrText>
        </w:r>
        <w:r w:rsidR="003C2F3B">
          <w:rPr>
            <w:noProof/>
            <w:webHidden/>
          </w:rPr>
        </w:r>
        <w:r w:rsidR="003C2F3B">
          <w:rPr>
            <w:noProof/>
            <w:webHidden/>
          </w:rPr>
          <w:fldChar w:fldCharType="separate"/>
        </w:r>
        <w:r w:rsidR="003C2F3B">
          <w:rPr>
            <w:noProof/>
            <w:webHidden/>
          </w:rPr>
          <w:t>114</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8" w:history="1">
        <w:r w:rsidR="003C2F3B" w:rsidRPr="004E024B">
          <w:rPr>
            <w:rStyle w:val="Hyperlink"/>
            <w:noProof/>
          </w:rPr>
          <w:t>APÊNDICE B – Programação do Arduino Mega</w:t>
        </w:r>
        <w:r w:rsidR="003C2F3B">
          <w:rPr>
            <w:noProof/>
            <w:webHidden/>
          </w:rPr>
          <w:tab/>
        </w:r>
        <w:r w:rsidR="003C2F3B">
          <w:rPr>
            <w:noProof/>
            <w:webHidden/>
          </w:rPr>
          <w:fldChar w:fldCharType="begin"/>
        </w:r>
        <w:r w:rsidR="003C2F3B">
          <w:rPr>
            <w:noProof/>
            <w:webHidden/>
          </w:rPr>
          <w:instrText xml:space="preserve"> PAGEREF _Toc482911768 \h </w:instrText>
        </w:r>
        <w:r w:rsidR="003C2F3B">
          <w:rPr>
            <w:noProof/>
            <w:webHidden/>
          </w:rPr>
        </w:r>
        <w:r w:rsidR="003C2F3B">
          <w:rPr>
            <w:noProof/>
            <w:webHidden/>
          </w:rPr>
          <w:fldChar w:fldCharType="separate"/>
        </w:r>
        <w:r w:rsidR="003C2F3B">
          <w:rPr>
            <w:noProof/>
            <w:webHidden/>
          </w:rPr>
          <w:t>120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69" w:history="1">
        <w:r w:rsidR="003C2F3B" w:rsidRPr="004E024B">
          <w:rPr>
            <w:rStyle w:val="Hyperlink"/>
            <w:noProof/>
          </w:rPr>
          <w:t>APÊNDICE C – Programação do Arduino Nano Botões</w:t>
        </w:r>
        <w:r w:rsidR="003C2F3B">
          <w:rPr>
            <w:noProof/>
            <w:webHidden/>
          </w:rPr>
          <w:tab/>
        </w:r>
        <w:r w:rsidR="003C2F3B">
          <w:rPr>
            <w:noProof/>
            <w:webHidden/>
          </w:rPr>
          <w:fldChar w:fldCharType="begin"/>
        </w:r>
        <w:r w:rsidR="003C2F3B">
          <w:rPr>
            <w:noProof/>
            <w:webHidden/>
          </w:rPr>
          <w:instrText xml:space="preserve"> PAGEREF _Toc482911769 \h </w:instrText>
        </w:r>
        <w:r w:rsidR="003C2F3B">
          <w:rPr>
            <w:noProof/>
            <w:webHidden/>
          </w:rPr>
        </w:r>
        <w:r w:rsidR="003C2F3B">
          <w:rPr>
            <w:noProof/>
            <w:webHidden/>
          </w:rPr>
          <w:fldChar w:fldCharType="separate"/>
        </w:r>
        <w:r w:rsidR="003C2F3B">
          <w:rPr>
            <w:noProof/>
            <w:webHidden/>
          </w:rPr>
          <w:t>129</w:t>
        </w:r>
        <w:r w:rsidR="003C2F3B">
          <w:rPr>
            <w:noProof/>
            <w:webHidden/>
          </w:rPr>
          <w:fldChar w:fldCharType="end"/>
        </w:r>
      </w:hyperlink>
    </w:p>
    <w:p w:rsidR="0009147F" w:rsidRDefault="00982E2C" w:rsidP="00982E2C">
      <w:pPr>
        <w:autoSpaceDE w:val="0"/>
        <w:autoSpaceDN w:val="0"/>
        <w:adjustRightInd w:val="0"/>
        <w:ind w:firstLine="0"/>
        <w:jc w:val="center"/>
        <w:rPr>
          <w:rFonts w:cs="Arial"/>
          <w:b/>
          <w:szCs w:val="24"/>
          <w:lang w:eastAsia="pt-BR"/>
        </w:rPr>
      </w:pPr>
      <w:r>
        <w:rPr>
          <w:rFonts w:cs="Arial"/>
          <w:b/>
          <w:szCs w:val="24"/>
          <w:lang w:eastAsia="pt-BR"/>
        </w:rPr>
        <w:fldChar w:fldCharType="end"/>
      </w:r>
    </w:p>
    <w:p w:rsidR="00A43466" w:rsidRDefault="00A43466">
      <w:pPr>
        <w:spacing w:line="240" w:lineRule="auto"/>
        <w:rPr>
          <w:rFonts w:cs="Arial"/>
          <w:b/>
          <w:color w:val="FF0000"/>
          <w:szCs w:val="24"/>
          <w:lang w:eastAsia="pt-BR"/>
        </w:rPr>
      </w:pPr>
      <w:r>
        <w:rPr>
          <w:rFonts w:cs="Arial"/>
          <w:b/>
          <w:color w:val="FF0000"/>
          <w:szCs w:val="24"/>
          <w:lang w:eastAsia="pt-BR"/>
        </w:rPr>
        <w:br w:type="page"/>
      </w:r>
    </w:p>
    <w:p w:rsidR="00323E75" w:rsidRDefault="00323E75" w:rsidP="00323E75">
      <w:pPr>
        <w:autoSpaceDE w:val="0"/>
        <w:autoSpaceDN w:val="0"/>
        <w:adjustRightInd w:val="0"/>
        <w:ind w:firstLine="0"/>
        <w:jc w:val="center"/>
        <w:rPr>
          <w:rFonts w:cs="Arial"/>
          <w:b/>
          <w:bCs/>
          <w:szCs w:val="24"/>
        </w:rPr>
      </w:pPr>
      <w:r>
        <w:rPr>
          <w:rFonts w:cs="Arial"/>
          <w:b/>
          <w:bCs/>
          <w:szCs w:val="24"/>
        </w:rPr>
        <w:lastRenderedPageBreak/>
        <w:t>LISTA DE ANEXOS</w:t>
      </w:r>
    </w:p>
    <w:p w:rsidR="00A71B74" w:rsidRDefault="00A71B74" w:rsidP="00323E75">
      <w:pPr>
        <w:autoSpaceDE w:val="0"/>
        <w:autoSpaceDN w:val="0"/>
        <w:adjustRightInd w:val="0"/>
        <w:ind w:firstLine="0"/>
        <w:jc w:val="center"/>
        <w:rPr>
          <w:rFonts w:cs="Arial"/>
          <w:b/>
          <w:bCs/>
          <w:szCs w:val="24"/>
        </w:rPr>
      </w:pPr>
    </w:p>
    <w:p w:rsidR="003C2F3B" w:rsidRDefault="00A71B74">
      <w:pPr>
        <w:pStyle w:val="ndicedeilustraes"/>
        <w:tabs>
          <w:tab w:val="right" w:leader="dot" w:pos="9062"/>
        </w:tabs>
        <w:rPr>
          <w:rFonts w:asciiTheme="minorHAnsi" w:eastAsiaTheme="minorEastAsia" w:hAnsiTheme="minorHAnsi" w:cstheme="minorBidi"/>
          <w:noProof/>
          <w:sz w:val="22"/>
          <w:lang w:eastAsia="pt-BR"/>
        </w:rPr>
      </w:pPr>
      <w:r>
        <w:rPr>
          <w:rFonts w:cs="Arial"/>
          <w:b/>
          <w:bCs/>
          <w:szCs w:val="24"/>
        </w:rPr>
        <w:fldChar w:fldCharType="begin"/>
      </w:r>
      <w:r>
        <w:rPr>
          <w:rFonts w:cs="Arial"/>
          <w:b/>
          <w:bCs/>
          <w:szCs w:val="24"/>
        </w:rPr>
        <w:instrText xml:space="preserve"> TOC \h \z \c "ANEXO" </w:instrText>
      </w:r>
      <w:r>
        <w:rPr>
          <w:rFonts w:cs="Arial"/>
          <w:b/>
          <w:bCs/>
          <w:szCs w:val="24"/>
        </w:rPr>
        <w:fldChar w:fldCharType="separate"/>
      </w:r>
      <w:hyperlink w:anchor="_Toc482911770" w:history="1">
        <w:r w:rsidR="003C2F3B" w:rsidRPr="0049539C">
          <w:rPr>
            <w:rStyle w:val="Hyperlink"/>
            <w:noProof/>
          </w:rPr>
          <w:t>ANEXO A – Características Elétricas Datasheet do REGULADOR LM350</w:t>
        </w:r>
        <w:r w:rsidR="003C2F3B">
          <w:rPr>
            <w:noProof/>
            <w:webHidden/>
          </w:rPr>
          <w:tab/>
        </w:r>
        <w:r w:rsidR="003C2F3B">
          <w:rPr>
            <w:noProof/>
            <w:webHidden/>
          </w:rPr>
          <w:fldChar w:fldCharType="begin"/>
        </w:r>
        <w:r w:rsidR="003C2F3B">
          <w:rPr>
            <w:noProof/>
            <w:webHidden/>
          </w:rPr>
          <w:instrText xml:space="preserve"> PAGEREF _Toc482911770 \h </w:instrText>
        </w:r>
        <w:r w:rsidR="003C2F3B">
          <w:rPr>
            <w:noProof/>
            <w:webHidden/>
          </w:rPr>
        </w:r>
        <w:r w:rsidR="003C2F3B">
          <w:rPr>
            <w:noProof/>
            <w:webHidden/>
          </w:rPr>
          <w:fldChar w:fldCharType="separate"/>
        </w:r>
        <w:r w:rsidR="003C2F3B">
          <w:rPr>
            <w:noProof/>
            <w:webHidden/>
          </w:rPr>
          <w:t>97</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1" w:history="1">
        <w:r w:rsidR="003C2F3B" w:rsidRPr="0049539C">
          <w:rPr>
            <w:rStyle w:val="Hyperlink"/>
            <w:noProof/>
          </w:rPr>
          <w:t>ANEXO B – Datasheet do OPTOACOPLADOR 4N25</w:t>
        </w:r>
        <w:r w:rsidR="003C2F3B">
          <w:rPr>
            <w:noProof/>
            <w:webHidden/>
          </w:rPr>
          <w:tab/>
        </w:r>
        <w:r w:rsidR="003C2F3B">
          <w:rPr>
            <w:noProof/>
            <w:webHidden/>
          </w:rPr>
          <w:fldChar w:fldCharType="begin"/>
        </w:r>
        <w:r w:rsidR="003C2F3B">
          <w:rPr>
            <w:noProof/>
            <w:webHidden/>
          </w:rPr>
          <w:instrText xml:space="preserve"> PAGEREF _Toc482911771 \h </w:instrText>
        </w:r>
        <w:r w:rsidR="003C2F3B">
          <w:rPr>
            <w:noProof/>
            <w:webHidden/>
          </w:rPr>
        </w:r>
        <w:r w:rsidR="003C2F3B">
          <w:rPr>
            <w:noProof/>
            <w:webHidden/>
          </w:rPr>
          <w:fldChar w:fldCharType="separate"/>
        </w:r>
        <w:r w:rsidR="003C2F3B">
          <w:rPr>
            <w:noProof/>
            <w:webHidden/>
          </w:rPr>
          <w:t>98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2" w:history="1">
        <w:r w:rsidR="003C2F3B" w:rsidRPr="0049539C">
          <w:rPr>
            <w:rStyle w:val="Hyperlink"/>
            <w:noProof/>
          </w:rPr>
          <w:t>ANEXO C – Características do Datasheet do INVERSOR 4011</w:t>
        </w:r>
        <w:r w:rsidR="003C2F3B">
          <w:rPr>
            <w:noProof/>
            <w:webHidden/>
          </w:rPr>
          <w:tab/>
        </w:r>
        <w:r w:rsidR="003C2F3B">
          <w:rPr>
            <w:noProof/>
            <w:webHidden/>
          </w:rPr>
          <w:fldChar w:fldCharType="begin"/>
        </w:r>
        <w:r w:rsidR="003C2F3B">
          <w:rPr>
            <w:noProof/>
            <w:webHidden/>
          </w:rPr>
          <w:instrText xml:space="preserve"> PAGEREF _Toc482911772 \h </w:instrText>
        </w:r>
        <w:r w:rsidR="003C2F3B">
          <w:rPr>
            <w:noProof/>
            <w:webHidden/>
          </w:rPr>
        </w:r>
        <w:r w:rsidR="003C2F3B">
          <w:rPr>
            <w:noProof/>
            <w:webHidden/>
          </w:rPr>
          <w:fldChar w:fldCharType="separate"/>
        </w:r>
        <w:r w:rsidR="003C2F3B">
          <w:rPr>
            <w:noProof/>
            <w:webHidden/>
          </w:rPr>
          <w:t>99</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3" w:history="1">
        <w:r w:rsidR="003C2F3B" w:rsidRPr="0049539C">
          <w:rPr>
            <w:rStyle w:val="Hyperlink"/>
            <w:noProof/>
          </w:rPr>
          <w:t>ANEXO D – Características Elétricas segundo Datasheet do IRF 4905</w:t>
        </w:r>
        <w:r w:rsidR="003C2F3B">
          <w:rPr>
            <w:noProof/>
            <w:webHidden/>
          </w:rPr>
          <w:tab/>
        </w:r>
        <w:r w:rsidR="003C2F3B">
          <w:rPr>
            <w:noProof/>
            <w:webHidden/>
          </w:rPr>
          <w:fldChar w:fldCharType="begin"/>
        </w:r>
        <w:r w:rsidR="003C2F3B">
          <w:rPr>
            <w:noProof/>
            <w:webHidden/>
          </w:rPr>
          <w:instrText xml:space="preserve"> PAGEREF _Toc482911773 \h </w:instrText>
        </w:r>
        <w:r w:rsidR="003C2F3B">
          <w:rPr>
            <w:noProof/>
            <w:webHidden/>
          </w:rPr>
        </w:r>
        <w:r w:rsidR="003C2F3B">
          <w:rPr>
            <w:noProof/>
            <w:webHidden/>
          </w:rPr>
          <w:fldChar w:fldCharType="separate"/>
        </w:r>
        <w:r w:rsidR="003C2F3B">
          <w:rPr>
            <w:noProof/>
            <w:webHidden/>
          </w:rPr>
          <w:t>100</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4" w:history="1">
        <w:r w:rsidR="003C2F3B" w:rsidRPr="0049539C">
          <w:rPr>
            <w:rStyle w:val="Hyperlink"/>
            <w:noProof/>
          </w:rPr>
          <w:t>ANEXO E – Características elétricas segundo Datasheet do IRF 3205</w:t>
        </w:r>
        <w:r w:rsidR="003C2F3B">
          <w:rPr>
            <w:noProof/>
            <w:webHidden/>
          </w:rPr>
          <w:tab/>
        </w:r>
        <w:r w:rsidR="003C2F3B">
          <w:rPr>
            <w:noProof/>
            <w:webHidden/>
          </w:rPr>
          <w:fldChar w:fldCharType="begin"/>
        </w:r>
        <w:r w:rsidR="003C2F3B">
          <w:rPr>
            <w:noProof/>
            <w:webHidden/>
          </w:rPr>
          <w:instrText xml:space="preserve"> PAGEREF _Toc482911774 \h </w:instrText>
        </w:r>
        <w:r w:rsidR="003C2F3B">
          <w:rPr>
            <w:noProof/>
            <w:webHidden/>
          </w:rPr>
        </w:r>
        <w:r w:rsidR="003C2F3B">
          <w:rPr>
            <w:noProof/>
            <w:webHidden/>
          </w:rPr>
          <w:fldChar w:fldCharType="separate"/>
        </w:r>
        <w:r w:rsidR="003C2F3B">
          <w:rPr>
            <w:noProof/>
            <w:webHidden/>
          </w:rPr>
          <w:t>101</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5" w:history="1">
        <w:r w:rsidR="003C2F3B" w:rsidRPr="0049539C">
          <w:rPr>
            <w:rStyle w:val="Hyperlink"/>
            <w:noProof/>
          </w:rPr>
          <w:t>ANEXO F – Características elétricas segundo Datasheet do Driver L293D</w:t>
        </w:r>
        <w:r w:rsidR="003C2F3B">
          <w:rPr>
            <w:noProof/>
            <w:webHidden/>
          </w:rPr>
          <w:tab/>
        </w:r>
        <w:r w:rsidR="003C2F3B">
          <w:rPr>
            <w:noProof/>
            <w:webHidden/>
          </w:rPr>
          <w:fldChar w:fldCharType="begin"/>
        </w:r>
        <w:r w:rsidR="003C2F3B">
          <w:rPr>
            <w:noProof/>
            <w:webHidden/>
          </w:rPr>
          <w:instrText xml:space="preserve"> PAGEREF _Toc482911775 \h </w:instrText>
        </w:r>
        <w:r w:rsidR="003C2F3B">
          <w:rPr>
            <w:noProof/>
            <w:webHidden/>
          </w:rPr>
        </w:r>
        <w:r w:rsidR="003C2F3B">
          <w:rPr>
            <w:noProof/>
            <w:webHidden/>
          </w:rPr>
          <w:fldChar w:fldCharType="separate"/>
        </w:r>
        <w:r w:rsidR="003C2F3B">
          <w:rPr>
            <w:noProof/>
            <w:webHidden/>
          </w:rPr>
          <w:t>102</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6" w:history="1">
        <w:r w:rsidR="003C2F3B" w:rsidRPr="0049539C">
          <w:rPr>
            <w:rStyle w:val="Hyperlink"/>
            <w:noProof/>
          </w:rPr>
          <w:t>ANEXO G – Comando de voz módulo V3.1 Fabricante Elechouse</w:t>
        </w:r>
        <w:r w:rsidR="003C2F3B">
          <w:rPr>
            <w:noProof/>
            <w:webHidden/>
          </w:rPr>
          <w:tab/>
        </w:r>
        <w:r w:rsidR="003C2F3B">
          <w:rPr>
            <w:noProof/>
            <w:webHidden/>
          </w:rPr>
          <w:fldChar w:fldCharType="begin"/>
        </w:r>
        <w:r w:rsidR="003C2F3B">
          <w:rPr>
            <w:noProof/>
            <w:webHidden/>
          </w:rPr>
          <w:instrText xml:space="preserve"> PAGEREF _Toc482911776 \h </w:instrText>
        </w:r>
        <w:r w:rsidR="003C2F3B">
          <w:rPr>
            <w:noProof/>
            <w:webHidden/>
          </w:rPr>
        </w:r>
        <w:r w:rsidR="003C2F3B">
          <w:rPr>
            <w:noProof/>
            <w:webHidden/>
          </w:rPr>
          <w:fldChar w:fldCharType="separate"/>
        </w:r>
        <w:r w:rsidR="003C2F3B">
          <w:rPr>
            <w:noProof/>
            <w:webHidden/>
          </w:rPr>
          <w:t>103</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7" w:history="1">
        <w:r w:rsidR="003C2F3B" w:rsidRPr="0049539C">
          <w:rPr>
            <w:rStyle w:val="Hyperlink"/>
            <w:noProof/>
          </w:rPr>
          <w:t>ANEXO H – Pinos e Características elétricas do Display ILI 9325</w:t>
        </w:r>
        <w:r w:rsidR="003C2F3B">
          <w:rPr>
            <w:noProof/>
            <w:webHidden/>
          </w:rPr>
          <w:tab/>
        </w:r>
        <w:r w:rsidR="003C2F3B">
          <w:rPr>
            <w:noProof/>
            <w:webHidden/>
          </w:rPr>
          <w:fldChar w:fldCharType="begin"/>
        </w:r>
        <w:r w:rsidR="003C2F3B">
          <w:rPr>
            <w:noProof/>
            <w:webHidden/>
          </w:rPr>
          <w:instrText xml:space="preserve"> PAGEREF _Toc482911777 \h </w:instrText>
        </w:r>
        <w:r w:rsidR="003C2F3B">
          <w:rPr>
            <w:noProof/>
            <w:webHidden/>
          </w:rPr>
        </w:r>
        <w:r w:rsidR="003C2F3B">
          <w:rPr>
            <w:noProof/>
            <w:webHidden/>
          </w:rPr>
          <w:fldChar w:fldCharType="separate"/>
        </w:r>
        <w:r w:rsidR="003C2F3B">
          <w:rPr>
            <w:noProof/>
            <w:webHidden/>
          </w:rPr>
          <w:t>108</w:t>
        </w:r>
        <w:r w:rsidR="003C2F3B">
          <w:rPr>
            <w:noProof/>
            <w:webHidden/>
          </w:rPr>
          <w:fldChar w:fldCharType="end"/>
        </w:r>
      </w:hyperlink>
    </w:p>
    <w:p w:rsidR="003C2F3B" w:rsidRDefault="006813C9">
      <w:pPr>
        <w:pStyle w:val="ndicedeilustraes"/>
        <w:tabs>
          <w:tab w:val="right" w:leader="dot" w:pos="9062"/>
        </w:tabs>
        <w:rPr>
          <w:rFonts w:asciiTheme="minorHAnsi" w:eastAsiaTheme="minorEastAsia" w:hAnsiTheme="minorHAnsi" w:cstheme="minorBidi"/>
          <w:noProof/>
          <w:sz w:val="22"/>
          <w:lang w:eastAsia="pt-BR"/>
        </w:rPr>
      </w:pPr>
      <w:hyperlink w:anchor="_Toc482911778" w:history="1">
        <w:r w:rsidR="003C2F3B" w:rsidRPr="0049539C">
          <w:rPr>
            <w:rStyle w:val="Hyperlink"/>
            <w:noProof/>
          </w:rPr>
          <w:t>ANEXO I – Pinos do módulo de som WTV 020</w:t>
        </w:r>
        <w:r w:rsidR="003C2F3B">
          <w:rPr>
            <w:noProof/>
            <w:webHidden/>
          </w:rPr>
          <w:tab/>
        </w:r>
        <w:r w:rsidR="003C2F3B">
          <w:rPr>
            <w:noProof/>
            <w:webHidden/>
          </w:rPr>
          <w:fldChar w:fldCharType="begin"/>
        </w:r>
        <w:r w:rsidR="003C2F3B">
          <w:rPr>
            <w:noProof/>
            <w:webHidden/>
          </w:rPr>
          <w:instrText xml:space="preserve"> PAGEREF _Toc482911778 \h </w:instrText>
        </w:r>
        <w:r w:rsidR="003C2F3B">
          <w:rPr>
            <w:noProof/>
            <w:webHidden/>
          </w:rPr>
        </w:r>
        <w:r w:rsidR="003C2F3B">
          <w:rPr>
            <w:noProof/>
            <w:webHidden/>
          </w:rPr>
          <w:fldChar w:fldCharType="separate"/>
        </w:r>
        <w:r w:rsidR="003C2F3B">
          <w:rPr>
            <w:noProof/>
            <w:webHidden/>
          </w:rPr>
          <w:t>112</w:t>
        </w:r>
        <w:r w:rsidR="003C2F3B">
          <w:rPr>
            <w:noProof/>
            <w:webHidden/>
          </w:rPr>
          <w:fldChar w:fldCharType="end"/>
        </w:r>
      </w:hyperlink>
    </w:p>
    <w:p w:rsidR="00323E75" w:rsidRDefault="00A71B74" w:rsidP="00FB4C4E">
      <w:pPr>
        <w:autoSpaceDE w:val="0"/>
        <w:autoSpaceDN w:val="0"/>
        <w:adjustRightInd w:val="0"/>
        <w:ind w:firstLine="0"/>
        <w:jc w:val="center"/>
        <w:rPr>
          <w:rFonts w:cs="Arial"/>
          <w:b/>
          <w:bCs/>
          <w:szCs w:val="24"/>
        </w:rPr>
      </w:pPr>
      <w:r>
        <w:rPr>
          <w:rFonts w:cs="Arial"/>
          <w:b/>
          <w:bCs/>
          <w:szCs w:val="24"/>
        </w:rPr>
        <w:fldChar w:fldCharType="end"/>
      </w: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rsidP="00FB4C4E">
      <w:pPr>
        <w:autoSpaceDE w:val="0"/>
        <w:autoSpaceDN w:val="0"/>
        <w:adjustRightInd w:val="0"/>
        <w:ind w:firstLine="0"/>
        <w:jc w:val="center"/>
        <w:rPr>
          <w:rFonts w:cs="Arial"/>
          <w:b/>
          <w:bCs/>
          <w:szCs w:val="24"/>
        </w:rPr>
      </w:pPr>
    </w:p>
    <w:p w:rsidR="00323E75" w:rsidRDefault="00323E75">
      <w:pPr>
        <w:spacing w:line="240" w:lineRule="auto"/>
        <w:ind w:firstLine="0"/>
        <w:jc w:val="left"/>
        <w:rPr>
          <w:rFonts w:cs="Arial"/>
          <w:b/>
          <w:bCs/>
          <w:szCs w:val="24"/>
        </w:rPr>
      </w:pPr>
      <w:r>
        <w:rPr>
          <w:rFonts w:cs="Arial"/>
          <w:b/>
          <w:bCs/>
          <w:szCs w:val="24"/>
        </w:rPr>
        <w:br w:type="page"/>
      </w:r>
    </w:p>
    <w:p w:rsidR="0009147F" w:rsidRDefault="0009147F" w:rsidP="00FB4C4E">
      <w:pPr>
        <w:autoSpaceDE w:val="0"/>
        <w:autoSpaceDN w:val="0"/>
        <w:adjustRightInd w:val="0"/>
        <w:ind w:firstLine="0"/>
        <w:jc w:val="center"/>
        <w:rPr>
          <w:rFonts w:cs="Arial"/>
          <w:b/>
          <w:bCs/>
          <w:szCs w:val="24"/>
        </w:rPr>
      </w:pPr>
      <w:r>
        <w:rPr>
          <w:rFonts w:cs="Arial"/>
          <w:b/>
          <w:bCs/>
          <w:szCs w:val="24"/>
        </w:rPr>
        <w:lastRenderedPageBreak/>
        <w:t xml:space="preserve">LISTA DE </w:t>
      </w:r>
      <w:r w:rsidR="00E44B52">
        <w:rPr>
          <w:rFonts w:cs="Arial"/>
          <w:b/>
          <w:bCs/>
          <w:szCs w:val="24"/>
        </w:rPr>
        <w:t>SIGLAS</w:t>
      </w:r>
    </w:p>
    <w:p w:rsidR="0009147F" w:rsidRDefault="0009147F" w:rsidP="000D4CC8">
      <w:pPr>
        <w:rPr>
          <w:rFonts w:cs="Arial"/>
          <w:color w:val="000000"/>
          <w:szCs w:val="24"/>
          <w:lang w:eastAsia="pt-BR"/>
        </w:rPr>
      </w:pPr>
    </w:p>
    <w:p w:rsidR="0009147F" w:rsidRDefault="0009147F" w:rsidP="000D4CC8">
      <w:pPr>
        <w:rPr>
          <w:rFonts w:cs="Arial"/>
          <w:color w:val="000000"/>
          <w:szCs w:val="24"/>
          <w:lang w:eastAsia="pt-BR"/>
        </w:rPr>
      </w:pPr>
      <w:r>
        <w:rPr>
          <w:rFonts w:cs="Arial"/>
          <w:color w:val="000000"/>
          <w:szCs w:val="24"/>
          <w:lang w:eastAsia="pt-BR"/>
        </w:rPr>
        <w:t>ABNT</w:t>
      </w:r>
      <w:r>
        <w:rPr>
          <w:rFonts w:cs="Arial"/>
          <w:color w:val="000000"/>
          <w:szCs w:val="24"/>
          <w:lang w:eastAsia="pt-BR"/>
        </w:rPr>
        <w:tab/>
      </w:r>
      <w:r>
        <w:rPr>
          <w:rFonts w:cs="Arial"/>
          <w:color w:val="000000"/>
          <w:szCs w:val="24"/>
          <w:lang w:eastAsia="pt-BR"/>
        </w:rPr>
        <w:tab/>
        <w:t>Associação Brasileira de Normas Técnicas</w:t>
      </w:r>
    </w:p>
    <w:p w:rsidR="0009147F" w:rsidRDefault="0009147F" w:rsidP="000D4CC8">
      <w:pPr>
        <w:rPr>
          <w:rFonts w:cs="Arial"/>
          <w:color w:val="000000"/>
          <w:szCs w:val="24"/>
          <w:lang w:eastAsia="pt-BR"/>
        </w:rPr>
      </w:pPr>
      <w:r>
        <w:rPr>
          <w:rFonts w:cs="Arial"/>
          <w:color w:val="000000"/>
          <w:szCs w:val="24"/>
          <w:lang w:eastAsia="pt-BR"/>
        </w:rPr>
        <w:t>CA</w:t>
      </w:r>
      <w:r>
        <w:rPr>
          <w:rFonts w:cs="Arial"/>
          <w:color w:val="000000"/>
          <w:szCs w:val="24"/>
          <w:lang w:eastAsia="pt-BR"/>
        </w:rPr>
        <w:tab/>
      </w:r>
      <w:r>
        <w:rPr>
          <w:rFonts w:cs="Arial"/>
          <w:color w:val="000000"/>
          <w:szCs w:val="24"/>
          <w:lang w:eastAsia="pt-BR"/>
        </w:rPr>
        <w:tab/>
        <w:t>Corrente Alternada</w:t>
      </w:r>
    </w:p>
    <w:p w:rsidR="00911E40" w:rsidRDefault="00911E40" w:rsidP="000D4CC8">
      <w:pPr>
        <w:rPr>
          <w:rFonts w:cs="Arial"/>
          <w:color w:val="000000"/>
          <w:szCs w:val="24"/>
          <w:lang w:eastAsia="pt-BR"/>
        </w:rPr>
      </w:pPr>
      <w:r>
        <w:rPr>
          <w:rFonts w:cs="Arial"/>
          <w:color w:val="000000"/>
          <w:szCs w:val="24"/>
          <w:lang w:eastAsia="pt-BR"/>
        </w:rPr>
        <w:t>CAT</w:t>
      </w:r>
      <w:r>
        <w:rPr>
          <w:rFonts w:cs="Arial"/>
          <w:color w:val="000000"/>
          <w:szCs w:val="24"/>
          <w:lang w:eastAsia="pt-BR"/>
        </w:rPr>
        <w:tab/>
      </w:r>
      <w:r>
        <w:rPr>
          <w:rFonts w:cs="Arial"/>
          <w:color w:val="000000"/>
          <w:szCs w:val="24"/>
          <w:lang w:eastAsia="pt-BR"/>
        </w:rPr>
        <w:tab/>
      </w:r>
      <w:r>
        <w:t>Comitê de Ajudas Técnicas</w:t>
      </w:r>
    </w:p>
    <w:p w:rsidR="0056365F" w:rsidRDefault="0056365F" w:rsidP="000D4CC8">
      <w:pPr>
        <w:rPr>
          <w:rFonts w:cs="Arial"/>
          <w:color w:val="000000"/>
          <w:szCs w:val="24"/>
          <w:lang w:eastAsia="pt-BR"/>
        </w:rPr>
      </w:pPr>
      <w:r>
        <w:rPr>
          <w:rFonts w:cs="Arial"/>
          <w:color w:val="000000"/>
          <w:szCs w:val="24"/>
          <w:lang w:eastAsia="pt-BR"/>
        </w:rPr>
        <w:t>CB</w:t>
      </w:r>
      <w:r>
        <w:rPr>
          <w:rFonts w:cs="Arial"/>
          <w:color w:val="000000"/>
          <w:szCs w:val="24"/>
          <w:lang w:eastAsia="pt-BR"/>
        </w:rPr>
        <w:tab/>
      </w:r>
      <w:r>
        <w:rPr>
          <w:rFonts w:cs="Arial"/>
          <w:color w:val="000000"/>
          <w:szCs w:val="24"/>
          <w:lang w:eastAsia="pt-BR"/>
        </w:rPr>
        <w:tab/>
      </w:r>
      <w:r w:rsidR="00170E7D">
        <w:rPr>
          <w:rFonts w:cs="Arial"/>
          <w:color w:val="000000"/>
          <w:szCs w:val="24"/>
          <w:lang w:eastAsia="pt-BR"/>
        </w:rPr>
        <w:t>Comitê Brasileiro</w:t>
      </w:r>
    </w:p>
    <w:p w:rsidR="0009147F" w:rsidRDefault="0009147F" w:rsidP="000D4CC8">
      <w:pPr>
        <w:rPr>
          <w:rFonts w:cs="Arial"/>
          <w:color w:val="000000"/>
          <w:szCs w:val="24"/>
          <w:lang w:eastAsia="pt-BR"/>
        </w:rPr>
      </w:pPr>
      <w:r>
        <w:rPr>
          <w:rFonts w:cs="Arial"/>
          <w:color w:val="000000"/>
          <w:szCs w:val="24"/>
          <w:lang w:eastAsia="pt-BR"/>
        </w:rPr>
        <w:t>CI</w:t>
      </w:r>
      <w:r>
        <w:rPr>
          <w:rFonts w:cs="Arial"/>
          <w:color w:val="000000"/>
          <w:szCs w:val="24"/>
          <w:lang w:eastAsia="pt-BR"/>
        </w:rPr>
        <w:tab/>
      </w:r>
      <w:r>
        <w:rPr>
          <w:rFonts w:cs="Arial"/>
          <w:color w:val="000000"/>
          <w:szCs w:val="24"/>
          <w:lang w:eastAsia="pt-BR"/>
        </w:rPr>
        <w:tab/>
        <w:t>Circuito Integrado</w:t>
      </w:r>
    </w:p>
    <w:p w:rsidR="0009147F" w:rsidRDefault="0009147F" w:rsidP="000D4CC8">
      <w:pPr>
        <w:rPr>
          <w:rFonts w:cs="Arial"/>
          <w:color w:val="000000"/>
          <w:szCs w:val="24"/>
          <w:lang w:eastAsia="pt-BR"/>
        </w:rPr>
      </w:pPr>
      <w:r>
        <w:rPr>
          <w:rFonts w:cs="Arial"/>
          <w:color w:val="000000"/>
          <w:szCs w:val="24"/>
          <w:lang w:eastAsia="pt-BR"/>
        </w:rPr>
        <w:t>CC</w:t>
      </w:r>
      <w:r>
        <w:rPr>
          <w:rFonts w:cs="Arial"/>
          <w:color w:val="000000"/>
          <w:szCs w:val="24"/>
          <w:lang w:eastAsia="pt-BR"/>
        </w:rPr>
        <w:tab/>
      </w:r>
      <w:r>
        <w:rPr>
          <w:rFonts w:cs="Arial"/>
          <w:color w:val="000000"/>
          <w:szCs w:val="24"/>
          <w:lang w:eastAsia="pt-BR"/>
        </w:rPr>
        <w:tab/>
        <w:t>Corrente Contínua</w:t>
      </w:r>
    </w:p>
    <w:p w:rsidR="004733B5" w:rsidRDefault="004733B5" w:rsidP="000D4CC8">
      <w:pPr>
        <w:rPr>
          <w:rFonts w:cs="Arial"/>
          <w:color w:val="000000"/>
          <w:szCs w:val="24"/>
          <w:lang w:eastAsia="pt-BR"/>
        </w:rPr>
      </w:pPr>
      <w:r>
        <w:rPr>
          <w:rFonts w:cs="Arial"/>
          <w:color w:val="000000"/>
          <w:szCs w:val="24"/>
          <w:lang w:eastAsia="pt-BR"/>
        </w:rPr>
        <w:t>CMOS</w:t>
      </w:r>
      <w:r>
        <w:rPr>
          <w:rFonts w:cs="Arial"/>
          <w:color w:val="000000"/>
          <w:szCs w:val="24"/>
          <w:lang w:eastAsia="pt-BR"/>
        </w:rPr>
        <w:tab/>
        <w:t>S</w:t>
      </w:r>
      <w:r w:rsidRPr="004733B5">
        <w:rPr>
          <w:rFonts w:cs="Arial"/>
          <w:color w:val="000000"/>
          <w:szCs w:val="24"/>
          <w:lang w:eastAsia="pt-BR"/>
        </w:rPr>
        <w:t>emicondutor de metal-óxido complementar</w:t>
      </w:r>
    </w:p>
    <w:p w:rsidR="00AE0EA9" w:rsidRDefault="00AE0EA9" w:rsidP="000D4CC8">
      <w:pPr>
        <w:rPr>
          <w:rFonts w:cs="Arial"/>
          <w:color w:val="000000"/>
          <w:szCs w:val="24"/>
          <w:lang w:eastAsia="pt-BR"/>
        </w:rPr>
      </w:pPr>
      <w:r>
        <w:rPr>
          <w:rFonts w:cs="Arial"/>
          <w:color w:val="000000"/>
          <w:szCs w:val="24"/>
          <w:lang w:eastAsia="pt-BR"/>
        </w:rPr>
        <w:t>GNU</w:t>
      </w:r>
      <w:r>
        <w:rPr>
          <w:rFonts w:cs="Arial"/>
          <w:color w:val="000000"/>
          <w:szCs w:val="24"/>
          <w:lang w:eastAsia="pt-BR"/>
        </w:rPr>
        <w:tab/>
      </w:r>
      <w:r>
        <w:rPr>
          <w:rFonts w:cs="Arial"/>
          <w:color w:val="000000"/>
          <w:szCs w:val="24"/>
          <w:lang w:eastAsia="pt-BR"/>
        </w:rPr>
        <w:tab/>
        <w:t>Licença Pública Geral</w:t>
      </w:r>
    </w:p>
    <w:p w:rsidR="0009147F" w:rsidRDefault="0009147F" w:rsidP="009A7BDB">
      <w:pPr>
        <w:rPr>
          <w:rFonts w:cs="Arial"/>
          <w:color w:val="000000"/>
          <w:szCs w:val="24"/>
          <w:lang w:eastAsia="pt-BR"/>
        </w:rPr>
      </w:pPr>
      <w:r>
        <w:rPr>
          <w:rFonts w:cs="Arial"/>
          <w:color w:val="000000"/>
          <w:szCs w:val="24"/>
          <w:lang w:eastAsia="pt-BR"/>
        </w:rPr>
        <w:t>IBGE</w:t>
      </w:r>
      <w:r>
        <w:rPr>
          <w:rFonts w:cs="Arial"/>
          <w:color w:val="000000"/>
          <w:szCs w:val="24"/>
          <w:lang w:eastAsia="pt-BR"/>
        </w:rPr>
        <w:tab/>
      </w:r>
      <w:r>
        <w:rPr>
          <w:rFonts w:cs="Arial"/>
          <w:color w:val="000000"/>
          <w:szCs w:val="24"/>
          <w:lang w:eastAsia="pt-BR"/>
        </w:rPr>
        <w:tab/>
      </w:r>
      <w:r w:rsidRPr="0022336B">
        <w:rPr>
          <w:rFonts w:cs="Arial"/>
          <w:color w:val="000000"/>
          <w:szCs w:val="24"/>
          <w:lang w:eastAsia="pt-BR"/>
        </w:rPr>
        <w:t>Institu</w:t>
      </w:r>
      <w:r>
        <w:rPr>
          <w:rFonts w:cs="Arial"/>
          <w:color w:val="000000"/>
          <w:szCs w:val="24"/>
          <w:lang w:eastAsia="pt-BR"/>
        </w:rPr>
        <w:t>t</w:t>
      </w:r>
      <w:r w:rsidRPr="0022336B">
        <w:rPr>
          <w:rFonts w:cs="Arial"/>
          <w:color w:val="000000"/>
          <w:szCs w:val="24"/>
          <w:lang w:eastAsia="pt-BR"/>
        </w:rPr>
        <w:t>o Brasileiro de Geografia e Estatística</w:t>
      </w:r>
    </w:p>
    <w:p w:rsidR="0009147F" w:rsidRDefault="0009147F" w:rsidP="00831603">
      <w:pPr>
        <w:rPr>
          <w:rFonts w:cs="Arial"/>
          <w:color w:val="000000"/>
          <w:szCs w:val="24"/>
          <w:lang w:eastAsia="pt-BR"/>
        </w:rPr>
      </w:pPr>
      <w:r>
        <w:rPr>
          <w:rFonts w:cs="Arial"/>
          <w:color w:val="000000"/>
          <w:szCs w:val="24"/>
          <w:lang w:eastAsia="pt-BR"/>
        </w:rPr>
        <w:t>IDE</w:t>
      </w:r>
      <w:r>
        <w:rPr>
          <w:rFonts w:cs="Arial"/>
          <w:color w:val="000000"/>
          <w:szCs w:val="24"/>
          <w:lang w:eastAsia="pt-BR"/>
        </w:rPr>
        <w:tab/>
      </w:r>
      <w:r>
        <w:rPr>
          <w:rFonts w:cs="Arial"/>
          <w:color w:val="000000"/>
          <w:szCs w:val="24"/>
          <w:lang w:eastAsia="pt-BR"/>
        </w:rPr>
        <w:tab/>
        <w:t>Ambiente de Desenvolvimento Integrado</w:t>
      </w:r>
    </w:p>
    <w:p w:rsidR="007F3315" w:rsidRDefault="007F3315" w:rsidP="00831603">
      <w:pPr>
        <w:rPr>
          <w:rFonts w:cs="Arial"/>
          <w:color w:val="000000"/>
          <w:szCs w:val="24"/>
          <w:lang w:eastAsia="pt-BR"/>
        </w:rPr>
      </w:pPr>
      <w:r>
        <w:rPr>
          <w:rFonts w:cs="Arial"/>
          <w:color w:val="000000"/>
          <w:szCs w:val="24"/>
          <w:lang w:eastAsia="pt-BR"/>
        </w:rPr>
        <w:t>IHM</w:t>
      </w:r>
      <w:r>
        <w:rPr>
          <w:rFonts w:cs="Arial"/>
          <w:color w:val="000000"/>
          <w:szCs w:val="24"/>
          <w:lang w:eastAsia="pt-BR"/>
        </w:rPr>
        <w:tab/>
      </w:r>
      <w:r>
        <w:rPr>
          <w:rFonts w:cs="Arial"/>
          <w:color w:val="000000"/>
          <w:szCs w:val="24"/>
          <w:lang w:eastAsia="pt-BR"/>
        </w:rPr>
        <w:tab/>
        <w:t>Interface Homem Máquina</w:t>
      </w:r>
    </w:p>
    <w:p w:rsidR="00DE6219" w:rsidRDefault="00DE6219" w:rsidP="00831603">
      <w:pPr>
        <w:rPr>
          <w:rFonts w:cs="Arial"/>
          <w:color w:val="000000"/>
          <w:szCs w:val="24"/>
          <w:lang w:eastAsia="pt-BR"/>
        </w:rPr>
      </w:pPr>
      <w:r>
        <w:rPr>
          <w:rFonts w:cs="Arial"/>
          <w:color w:val="000000"/>
          <w:szCs w:val="24"/>
          <w:lang w:eastAsia="pt-BR"/>
        </w:rPr>
        <w:t>LED</w:t>
      </w:r>
      <w:r>
        <w:rPr>
          <w:rFonts w:cs="Arial"/>
          <w:color w:val="000000"/>
          <w:szCs w:val="24"/>
          <w:lang w:eastAsia="pt-BR"/>
        </w:rPr>
        <w:tab/>
      </w:r>
      <w:r>
        <w:rPr>
          <w:rFonts w:cs="Arial"/>
          <w:color w:val="000000"/>
          <w:szCs w:val="24"/>
          <w:lang w:eastAsia="pt-BR"/>
        </w:rPr>
        <w:tab/>
        <w:t xml:space="preserve">Diodo Emissor de Luz </w:t>
      </w:r>
    </w:p>
    <w:p w:rsidR="004733B5" w:rsidRDefault="00437F7C" w:rsidP="00831603">
      <w:pPr>
        <w:rPr>
          <w:rFonts w:cs="Arial"/>
          <w:color w:val="000000"/>
          <w:szCs w:val="24"/>
          <w:lang w:eastAsia="pt-BR"/>
        </w:rPr>
      </w:pPr>
      <w:r>
        <w:rPr>
          <w:rFonts w:cs="Arial"/>
          <w:color w:val="000000"/>
          <w:szCs w:val="24"/>
          <w:lang w:eastAsia="pt-BR"/>
        </w:rPr>
        <w:t>MOSFET</w:t>
      </w:r>
      <w:r w:rsidR="004733B5">
        <w:rPr>
          <w:rFonts w:cs="Arial"/>
          <w:color w:val="000000"/>
          <w:szCs w:val="24"/>
          <w:lang w:eastAsia="pt-BR"/>
        </w:rPr>
        <w:tab/>
      </w:r>
      <w:r w:rsidR="00583726">
        <w:rPr>
          <w:rFonts w:cs="Arial"/>
          <w:color w:val="000000"/>
          <w:szCs w:val="24"/>
          <w:lang w:eastAsia="pt-BR"/>
        </w:rPr>
        <w:t>Metal Óxido Semicondutor – Transistor de Efeito de Campo</w:t>
      </w:r>
    </w:p>
    <w:p w:rsidR="00AB6B72" w:rsidRDefault="00AB6B72" w:rsidP="00831603">
      <w:pPr>
        <w:rPr>
          <w:rFonts w:cs="Arial"/>
          <w:color w:val="000000"/>
          <w:szCs w:val="24"/>
          <w:lang w:eastAsia="pt-BR"/>
        </w:rPr>
      </w:pPr>
      <w:r>
        <w:rPr>
          <w:rFonts w:cs="Arial"/>
          <w:color w:val="000000"/>
          <w:szCs w:val="24"/>
          <w:lang w:eastAsia="pt-BR"/>
        </w:rPr>
        <w:t>NA</w:t>
      </w:r>
      <w:r>
        <w:rPr>
          <w:rFonts w:cs="Arial"/>
          <w:color w:val="000000"/>
          <w:szCs w:val="24"/>
          <w:lang w:eastAsia="pt-BR"/>
        </w:rPr>
        <w:tab/>
      </w:r>
      <w:r>
        <w:rPr>
          <w:rFonts w:cs="Arial"/>
          <w:color w:val="000000"/>
          <w:szCs w:val="24"/>
          <w:lang w:eastAsia="pt-BR"/>
        </w:rPr>
        <w:tab/>
        <w:t>Normal Aberto</w:t>
      </w:r>
    </w:p>
    <w:p w:rsidR="0056365F" w:rsidRDefault="0056365F" w:rsidP="00AB6B72">
      <w:pPr>
        <w:rPr>
          <w:rFonts w:cs="Arial"/>
          <w:color w:val="000000"/>
          <w:szCs w:val="24"/>
          <w:lang w:eastAsia="pt-BR"/>
        </w:rPr>
      </w:pPr>
      <w:r>
        <w:rPr>
          <w:rFonts w:cs="Arial"/>
          <w:color w:val="000000"/>
          <w:szCs w:val="24"/>
          <w:lang w:eastAsia="pt-BR"/>
        </w:rPr>
        <w:t>NBR</w:t>
      </w:r>
      <w:r>
        <w:rPr>
          <w:rFonts w:cs="Arial"/>
          <w:color w:val="000000"/>
          <w:szCs w:val="24"/>
          <w:lang w:eastAsia="pt-BR"/>
        </w:rPr>
        <w:tab/>
      </w:r>
      <w:r>
        <w:rPr>
          <w:rFonts w:cs="Arial"/>
          <w:color w:val="000000"/>
          <w:szCs w:val="24"/>
          <w:lang w:eastAsia="pt-BR"/>
        </w:rPr>
        <w:tab/>
        <w:t>Norma Brasileira Regulamentadora</w:t>
      </w:r>
    </w:p>
    <w:p w:rsidR="00AB6B72" w:rsidRDefault="00AB6B72" w:rsidP="00AB6B72">
      <w:pPr>
        <w:rPr>
          <w:rFonts w:cs="Arial"/>
          <w:color w:val="000000"/>
          <w:szCs w:val="24"/>
          <w:lang w:eastAsia="pt-BR"/>
        </w:rPr>
      </w:pPr>
      <w:r>
        <w:rPr>
          <w:rFonts w:cs="Arial"/>
          <w:color w:val="000000"/>
          <w:szCs w:val="24"/>
          <w:lang w:eastAsia="pt-BR"/>
        </w:rPr>
        <w:t>NF</w:t>
      </w:r>
      <w:r>
        <w:rPr>
          <w:rFonts w:cs="Arial"/>
          <w:color w:val="000000"/>
          <w:szCs w:val="24"/>
          <w:lang w:eastAsia="pt-BR"/>
        </w:rPr>
        <w:tab/>
      </w:r>
      <w:r>
        <w:rPr>
          <w:rFonts w:cs="Arial"/>
          <w:color w:val="000000"/>
          <w:szCs w:val="24"/>
          <w:lang w:eastAsia="pt-BR"/>
        </w:rPr>
        <w:tab/>
        <w:t>Normal Fechado</w:t>
      </w:r>
    </w:p>
    <w:p w:rsidR="0056365F" w:rsidRDefault="0056365F" w:rsidP="00AB6B72">
      <w:pPr>
        <w:rPr>
          <w:rFonts w:cs="Arial"/>
          <w:color w:val="000000"/>
          <w:szCs w:val="24"/>
          <w:lang w:eastAsia="pt-BR"/>
        </w:rPr>
      </w:pPr>
      <w:r>
        <w:rPr>
          <w:rFonts w:cs="Arial"/>
          <w:color w:val="000000"/>
          <w:szCs w:val="24"/>
          <w:lang w:eastAsia="pt-BR"/>
        </w:rPr>
        <w:t>NM</w:t>
      </w:r>
      <w:r>
        <w:rPr>
          <w:rFonts w:cs="Arial"/>
          <w:color w:val="000000"/>
          <w:szCs w:val="24"/>
          <w:lang w:eastAsia="pt-BR"/>
        </w:rPr>
        <w:tab/>
      </w:r>
      <w:r>
        <w:rPr>
          <w:rFonts w:cs="Arial"/>
          <w:color w:val="000000"/>
          <w:szCs w:val="24"/>
          <w:lang w:eastAsia="pt-BR"/>
        </w:rPr>
        <w:tab/>
        <w:t>Normatização do Mercosul</w:t>
      </w:r>
    </w:p>
    <w:p w:rsidR="004733B5" w:rsidRDefault="004733B5" w:rsidP="00AB6B72">
      <w:pPr>
        <w:rPr>
          <w:rFonts w:cs="Arial"/>
          <w:color w:val="000000"/>
          <w:szCs w:val="24"/>
          <w:lang w:eastAsia="pt-BR"/>
        </w:rPr>
      </w:pPr>
      <w:r>
        <w:rPr>
          <w:rFonts w:cs="Arial"/>
          <w:color w:val="000000"/>
          <w:szCs w:val="24"/>
          <w:lang w:eastAsia="pt-BR"/>
        </w:rPr>
        <w:t>PMOS</w:t>
      </w:r>
      <w:r>
        <w:rPr>
          <w:rFonts w:cs="Arial"/>
          <w:color w:val="000000"/>
          <w:szCs w:val="24"/>
          <w:lang w:eastAsia="pt-BR"/>
        </w:rPr>
        <w:tab/>
      </w:r>
      <w:r>
        <w:rPr>
          <w:rFonts w:cs="Arial"/>
          <w:color w:val="000000"/>
          <w:szCs w:val="24"/>
          <w:lang w:eastAsia="pt-BR"/>
        </w:rPr>
        <w:tab/>
        <w:t>Semicondutor de metal-óxido Canal P</w:t>
      </w:r>
    </w:p>
    <w:p w:rsidR="0009147F" w:rsidRDefault="0009147F" w:rsidP="001678F0">
      <w:pPr>
        <w:rPr>
          <w:rFonts w:cs="Arial"/>
          <w:color w:val="000000"/>
          <w:szCs w:val="24"/>
          <w:lang w:eastAsia="pt-BR"/>
        </w:rPr>
      </w:pPr>
      <w:r>
        <w:rPr>
          <w:rFonts w:cs="Arial"/>
          <w:color w:val="000000"/>
          <w:szCs w:val="24"/>
          <w:lang w:eastAsia="pt-BR"/>
        </w:rPr>
        <w:t>PWM</w:t>
      </w:r>
      <w:r>
        <w:rPr>
          <w:rFonts w:cs="Arial"/>
          <w:color w:val="000000"/>
          <w:szCs w:val="24"/>
          <w:lang w:eastAsia="pt-BR"/>
        </w:rPr>
        <w:tab/>
      </w:r>
      <w:r>
        <w:rPr>
          <w:rFonts w:cs="Arial"/>
          <w:color w:val="000000"/>
          <w:szCs w:val="24"/>
          <w:lang w:eastAsia="pt-BR"/>
        </w:rPr>
        <w:tab/>
        <w:t>Modulação de Largura de Pulso</w:t>
      </w:r>
    </w:p>
    <w:p w:rsidR="00911E40" w:rsidRDefault="00911E40" w:rsidP="001678F0">
      <w:pPr>
        <w:rPr>
          <w:rFonts w:cs="Arial"/>
          <w:color w:val="000000"/>
          <w:szCs w:val="24"/>
          <w:lang w:eastAsia="pt-BR"/>
        </w:rPr>
      </w:pPr>
      <w:r>
        <w:rPr>
          <w:rFonts w:cs="Arial"/>
          <w:color w:val="000000"/>
          <w:szCs w:val="24"/>
          <w:lang w:eastAsia="pt-BR"/>
        </w:rPr>
        <w:t>TA</w:t>
      </w:r>
      <w:r>
        <w:rPr>
          <w:rFonts w:cs="Arial"/>
          <w:color w:val="000000"/>
          <w:szCs w:val="24"/>
          <w:lang w:eastAsia="pt-BR"/>
        </w:rPr>
        <w:tab/>
      </w:r>
      <w:r>
        <w:rPr>
          <w:rFonts w:cs="Arial"/>
          <w:color w:val="000000"/>
          <w:szCs w:val="24"/>
          <w:lang w:eastAsia="pt-BR"/>
        </w:rPr>
        <w:tab/>
        <w:t>Tecnologia Assistiva</w:t>
      </w:r>
    </w:p>
    <w:p w:rsidR="00251CEF" w:rsidRDefault="00251CEF" w:rsidP="001678F0">
      <w:pPr>
        <w:rPr>
          <w:rFonts w:cs="Arial"/>
          <w:color w:val="000000"/>
          <w:szCs w:val="24"/>
          <w:lang w:eastAsia="pt-BR"/>
        </w:rPr>
      </w:pPr>
      <w:r w:rsidRPr="007951FB">
        <w:rPr>
          <w:rFonts w:cs="Arial"/>
          <w:szCs w:val="24"/>
          <w:lang w:eastAsia="pt-BR"/>
        </w:rPr>
        <w:t>TTL</w:t>
      </w:r>
      <w:r w:rsidR="008A117E">
        <w:rPr>
          <w:rFonts w:cs="Arial"/>
          <w:szCs w:val="24"/>
          <w:lang w:eastAsia="pt-BR"/>
        </w:rPr>
        <w:tab/>
      </w:r>
      <w:r w:rsidR="008A117E">
        <w:rPr>
          <w:rFonts w:cs="Arial"/>
          <w:szCs w:val="24"/>
          <w:lang w:eastAsia="pt-BR"/>
        </w:rPr>
        <w:tab/>
        <w:t xml:space="preserve">Transistor </w:t>
      </w:r>
      <w:r w:rsidR="004733B5">
        <w:rPr>
          <w:rFonts w:cs="Arial"/>
          <w:szCs w:val="24"/>
          <w:lang w:eastAsia="pt-BR"/>
        </w:rPr>
        <w:t xml:space="preserve">Transistor </w:t>
      </w:r>
      <w:r w:rsidR="008A117E">
        <w:rPr>
          <w:rFonts w:cs="Arial"/>
          <w:szCs w:val="24"/>
          <w:lang w:eastAsia="pt-BR"/>
        </w:rPr>
        <w:t>Lógico</w:t>
      </w:r>
    </w:p>
    <w:p w:rsidR="0009147F" w:rsidRDefault="0009147F" w:rsidP="00180878">
      <w:pPr>
        <w:rPr>
          <w:rFonts w:cs="Arial"/>
          <w:color w:val="000000"/>
          <w:szCs w:val="24"/>
          <w:lang w:eastAsia="pt-BR"/>
        </w:rPr>
      </w:pPr>
      <w:r>
        <w:rPr>
          <w:rFonts w:cs="Arial"/>
          <w:color w:val="000000"/>
          <w:szCs w:val="24"/>
          <w:lang w:eastAsia="pt-BR"/>
        </w:rPr>
        <w:t xml:space="preserve">USB </w:t>
      </w:r>
      <w:r>
        <w:rPr>
          <w:rFonts w:cs="Arial"/>
          <w:color w:val="000000"/>
          <w:szCs w:val="24"/>
          <w:lang w:eastAsia="pt-BR"/>
        </w:rPr>
        <w:tab/>
      </w:r>
      <w:r>
        <w:rPr>
          <w:rFonts w:cs="Arial"/>
          <w:color w:val="000000"/>
          <w:szCs w:val="24"/>
          <w:lang w:eastAsia="pt-BR"/>
        </w:rPr>
        <w:tab/>
        <w:t>Porta Universal</w:t>
      </w:r>
    </w:p>
    <w:p w:rsidR="00A43466" w:rsidRDefault="00A43466" w:rsidP="00831603">
      <w:pPr>
        <w:rPr>
          <w:rFonts w:cs="Arial"/>
          <w:color w:val="000000"/>
          <w:szCs w:val="24"/>
          <w:lang w:eastAsia="pt-BR"/>
        </w:rPr>
        <w:sectPr w:rsidR="00A43466" w:rsidSect="001A06AD">
          <w:headerReference w:type="default" r:id="rId8"/>
          <w:endnotePr>
            <w:numFmt w:val="decimal"/>
          </w:endnotePr>
          <w:pgSz w:w="11907" w:h="16839" w:code="9"/>
          <w:pgMar w:top="1701" w:right="1134" w:bottom="1134" w:left="1701" w:header="709" w:footer="709" w:gutter="0"/>
          <w:pgNumType w:start="1"/>
          <w:cols w:space="708"/>
          <w:docGrid w:linePitch="360"/>
        </w:sectPr>
      </w:pPr>
    </w:p>
    <w:p w:rsidR="009E19D1" w:rsidRDefault="009E19D1">
      <w:pPr>
        <w:spacing w:line="240" w:lineRule="auto"/>
        <w:rPr>
          <w:rFonts w:cs="Arial"/>
          <w:color w:val="000000"/>
          <w:szCs w:val="24"/>
          <w:lang w:eastAsia="pt-BR"/>
        </w:rPr>
      </w:pPr>
      <w:r>
        <w:rPr>
          <w:rFonts w:cs="Arial"/>
          <w:color w:val="000000"/>
          <w:szCs w:val="24"/>
          <w:lang w:eastAsia="pt-BR"/>
        </w:rPr>
        <w:lastRenderedPageBreak/>
        <w:br w:type="page"/>
      </w:r>
    </w:p>
    <w:p w:rsidR="00946675" w:rsidRDefault="00051402" w:rsidP="00252CF7">
      <w:pPr>
        <w:pStyle w:val="Ttulo1"/>
      </w:pPr>
      <w:bookmarkStart w:id="1" w:name="_Toc482911630"/>
      <w:r>
        <w:lastRenderedPageBreak/>
        <w:t>INTRODU</w:t>
      </w:r>
      <w:r w:rsidR="003F3CFE">
        <w:t>Ç</w:t>
      </w:r>
      <w:r>
        <w:t>ÃO</w:t>
      </w:r>
      <w:bookmarkEnd w:id="1"/>
    </w:p>
    <w:p w:rsidR="00C06125" w:rsidRDefault="00455501" w:rsidP="00C06125">
      <w:pPr>
        <w:ind w:firstLine="708"/>
        <w:rPr>
          <w:rFonts w:cs="Arial"/>
          <w:szCs w:val="24"/>
          <w:lang w:eastAsia="pt-BR"/>
        </w:rPr>
      </w:pPr>
      <w:r>
        <w:rPr>
          <w:rFonts w:cs="Arial"/>
          <w:szCs w:val="24"/>
        </w:rPr>
        <w:t xml:space="preserve">O presente estudo tem o intuito de fazer uso dos recursos oferecidos pela tecnologia para facilitar a superação das barreiras encontradas por pessoas com deficiências e </w:t>
      </w:r>
      <w:r w:rsidR="0010701F">
        <w:rPr>
          <w:rFonts w:cs="Arial"/>
          <w:szCs w:val="24"/>
        </w:rPr>
        <w:t xml:space="preserve">por </w:t>
      </w:r>
      <w:r>
        <w:rPr>
          <w:rFonts w:cs="Arial"/>
          <w:szCs w:val="24"/>
        </w:rPr>
        <w:t xml:space="preserve">idosos. Diversos termos são utilizados para denominar a pessoa que apresenta deficiência ou que nasceu com ela, como por exemplo, portador de deficiência, portador de necessidades especiais, pessoa portadora de necessidades especiais. Mas </w:t>
      </w:r>
      <w:r w:rsidR="00FA11B9">
        <w:rPr>
          <w:rFonts w:cs="Arial"/>
          <w:szCs w:val="24"/>
        </w:rPr>
        <w:t>o</w:t>
      </w:r>
      <w:r w:rsidR="009C259B">
        <w:rPr>
          <w:rFonts w:cs="Arial"/>
          <w:szCs w:val="24"/>
        </w:rPr>
        <w:t xml:space="preserve"> tratamento</w:t>
      </w:r>
      <w:r w:rsidR="00FA11B9">
        <w:rPr>
          <w:rFonts w:cs="Arial"/>
          <w:szCs w:val="24"/>
        </w:rPr>
        <w:t xml:space="preserve"> correto </w:t>
      </w:r>
      <w:r w:rsidR="009C259B">
        <w:rPr>
          <w:rFonts w:cs="Arial"/>
          <w:szCs w:val="24"/>
        </w:rPr>
        <w:t xml:space="preserve">a ser usado </w:t>
      </w:r>
      <w:r w:rsidR="00FA11B9">
        <w:rPr>
          <w:rFonts w:cs="Arial"/>
          <w:szCs w:val="24"/>
        </w:rPr>
        <w:t>é pessoa</w:t>
      </w:r>
      <w:r>
        <w:rPr>
          <w:rFonts w:cs="Arial"/>
          <w:szCs w:val="24"/>
        </w:rPr>
        <w:t xml:space="preserve"> com deficiência, ou s</w:t>
      </w:r>
      <w:r w:rsidR="009C259B">
        <w:rPr>
          <w:rFonts w:cs="Arial"/>
          <w:szCs w:val="24"/>
        </w:rPr>
        <w:t xml:space="preserve">eja, não significa que ela esteja doente ou </w:t>
      </w:r>
      <w:r>
        <w:rPr>
          <w:rFonts w:cs="Arial"/>
          <w:szCs w:val="24"/>
        </w:rPr>
        <w:t xml:space="preserve">ineficiente, esta nova denominação significa que ela é como qualquer outra pessoa e apresenta diferenças, pois nenhum ser é igual a outro. </w:t>
      </w:r>
      <w:r>
        <w:rPr>
          <w:rFonts w:cs="Arial"/>
          <w:szCs w:val="24"/>
          <w:lang w:eastAsia="pt-BR"/>
        </w:rPr>
        <w:t>A defici</w:t>
      </w:r>
      <w:r w:rsidR="009C259B">
        <w:rPr>
          <w:rFonts w:cs="Arial"/>
          <w:szCs w:val="24"/>
          <w:lang w:eastAsia="pt-BR"/>
        </w:rPr>
        <w:t xml:space="preserve">ência não se restringe a </w:t>
      </w:r>
      <w:r>
        <w:rPr>
          <w:rFonts w:cs="Arial"/>
          <w:szCs w:val="24"/>
          <w:lang w:eastAsia="pt-BR"/>
        </w:rPr>
        <w:t xml:space="preserve">cadeirantes, </w:t>
      </w:r>
      <w:r w:rsidR="009C259B">
        <w:rPr>
          <w:rFonts w:cs="Arial"/>
          <w:szCs w:val="24"/>
          <w:lang w:eastAsia="pt-BR"/>
        </w:rPr>
        <w:t xml:space="preserve">abrange as </w:t>
      </w:r>
      <w:r>
        <w:rPr>
          <w:rFonts w:cs="Arial"/>
          <w:szCs w:val="24"/>
          <w:lang w:eastAsia="pt-BR"/>
        </w:rPr>
        <w:t>deficiência</w:t>
      </w:r>
      <w:r w:rsidR="009C259B">
        <w:rPr>
          <w:rFonts w:cs="Arial"/>
          <w:szCs w:val="24"/>
          <w:lang w:eastAsia="pt-BR"/>
        </w:rPr>
        <w:t xml:space="preserve">s física, </w:t>
      </w:r>
      <w:r>
        <w:rPr>
          <w:rFonts w:cs="Arial"/>
          <w:szCs w:val="24"/>
          <w:lang w:eastAsia="pt-BR"/>
        </w:rPr>
        <w:t xml:space="preserve">visual, auditiva, </w:t>
      </w:r>
      <w:r w:rsidR="009C259B">
        <w:rPr>
          <w:rFonts w:cs="Arial"/>
          <w:szCs w:val="24"/>
          <w:lang w:eastAsia="pt-BR"/>
        </w:rPr>
        <w:t>m</w:t>
      </w:r>
      <w:r>
        <w:rPr>
          <w:rFonts w:cs="Arial"/>
          <w:szCs w:val="24"/>
          <w:lang w:eastAsia="pt-BR"/>
        </w:rPr>
        <w:t>ental,</w:t>
      </w:r>
      <w:r w:rsidR="009C259B">
        <w:rPr>
          <w:rFonts w:cs="Arial"/>
          <w:szCs w:val="24"/>
          <w:lang w:eastAsia="pt-BR"/>
        </w:rPr>
        <w:t xml:space="preserve"> </w:t>
      </w:r>
      <w:r>
        <w:rPr>
          <w:rFonts w:cs="Arial"/>
          <w:szCs w:val="24"/>
          <w:lang w:eastAsia="pt-BR"/>
        </w:rPr>
        <w:t>múltipla e mobilidade reduzida</w:t>
      </w:r>
      <w:r>
        <w:rPr>
          <w:rFonts w:cs="Arial"/>
          <w:szCs w:val="24"/>
        </w:rPr>
        <w:t xml:space="preserve">. Apesar de existirem normas que assegurem o direito dessa população, o panorama que é encontrado na sociedade é outro. A falta de acessibilidade, um espaço físico adequado, uma comunicação adaptada, inclusive, dentro de sua </w:t>
      </w:r>
      <w:r>
        <w:rPr>
          <w:rFonts w:cs="Arial"/>
          <w:szCs w:val="24"/>
          <w:lang w:eastAsia="pt-BR"/>
        </w:rPr>
        <w:t xml:space="preserve">residência, oferecem limitações. Essas pessoas acabam </w:t>
      </w:r>
      <w:r w:rsidRPr="00574FCA">
        <w:rPr>
          <w:rFonts w:cs="Arial"/>
          <w:szCs w:val="24"/>
          <w:lang w:eastAsia="pt-BR"/>
        </w:rPr>
        <w:t>ficando incapacitadas de seguir a vida ind</w:t>
      </w:r>
      <w:r>
        <w:rPr>
          <w:rFonts w:cs="Arial"/>
          <w:szCs w:val="24"/>
          <w:lang w:eastAsia="pt-BR"/>
        </w:rPr>
        <w:t xml:space="preserve">ependente do auxílio de outros. Os idosos, devido à dificuldade de locomoção, também necessitam de autonomia, mobilidade e segurança. </w:t>
      </w:r>
    </w:p>
    <w:p w:rsidR="00455501" w:rsidRPr="00C06125" w:rsidRDefault="0043662C" w:rsidP="00C06125">
      <w:pPr>
        <w:ind w:firstLine="708"/>
        <w:rPr>
          <w:rFonts w:cs="Arial"/>
          <w:szCs w:val="24"/>
          <w:lang w:eastAsia="pt-BR"/>
        </w:rPr>
      </w:pPr>
      <w:r>
        <w:rPr>
          <w:rFonts w:cs="Arial"/>
          <w:szCs w:val="24"/>
          <w:lang w:eastAsia="pt-BR"/>
        </w:rPr>
        <w:t>Com o objetivo de</w:t>
      </w:r>
      <w:r w:rsidR="00455501">
        <w:rPr>
          <w:rFonts w:cs="Arial"/>
          <w:szCs w:val="24"/>
          <w:lang w:eastAsia="pt-BR"/>
        </w:rPr>
        <w:t xml:space="preserve"> </w:t>
      </w:r>
      <w:r w:rsidR="00455501">
        <w:rPr>
          <w:rFonts w:cs="Arial"/>
          <w:szCs w:val="24"/>
        </w:rPr>
        <w:t>amplia</w:t>
      </w:r>
      <w:r>
        <w:rPr>
          <w:rFonts w:cs="Arial"/>
          <w:szCs w:val="24"/>
        </w:rPr>
        <w:t>r</w:t>
      </w:r>
      <w:r w:rsidR="00455501">
        <w:rPr>
          <w:rFonts w:cs="Arial"/>
          <w:szCs w:val="24"/>
        </w:rPr>
        <w:t xml:space="preserve"> </w:t>
      </w:r>
      <w:r>
        <w:rPr>
          <w:rFonts w:cs="Arial"/>
          <w:szCs w:val="24"/>
        </w:rPr>
        <w:t>as</w:t>
      </w:r>
      <w:r w:rsidR="00455501">
        <w:rPr>
          <w:rFonts w:cs="Arial"/>
          <w:szCs w:val="24"/>
        </w:rPr>
        <w:t xml:space="preserve"> habilidades ou torna</w:t>
      </w:r>
      <w:r w:rsidR="009C259B">
        <w:rPr>
          <w:rFonts w:cs="Arial"/>
          <w:szCs w:val="24"/>
        </w:rPr>
        <w:t xml:space="preserve">r executável a realização de funções </w:t>
      </w:r>
      <w:r w:rsidR="00455501">
        <w:rPr>
          <w:rFonts w:cs="Arial"/>
          <w:szCs w:val="24"/>
        </w:rPr>
        <w:t>que antes não era</w:t>
      </w:r>
      <w:r w:rsidR="009C259B">
        <w:rPr>
          <w:rFonts w:cs="Arial"/>
          <w:szCs w:val="24"/>
        </w:rPr>
        <w:t>m</w:t>
      </w:r>
      <w:r w:rsidR="00455501">
        <w:rPr>
          <w:rFonts w:cs="Arial"/>
          <w:szCs w:val="24"/>
        </w:rPr>
        <w:t xml:space="preserve"> possíve</w:t>
      </w:r>
      <w:r w:rsidR="009C259B">
        <w:rPr>
          <w:rFonts w:cs="Arial"/>
          <w:szCs w:val="24"/>
        </w:rPr>
        <w:t xml:space="preserve">is de </w:t>
      </w:r>
      <w:r w:rsidR="00455501">
        <w:rPr>
          <w:rFonts w:cs="Arial"/>
          <w:szCs w:val="24"/>
        </w:rPr>
        <w:t>ser</w:t>
      </w:r>
      <w:r w:rsidR="009C259B">
        <w:rPr>
          <w:rFonts w:cs="Arial"/>
          <w:szCs w:val="24"/>
        </w:rPr>
        <w:t>em</w:t>
      </w:r>
      <w:r w:rsidR="00455501">
        <w:rPr>
          <w:rFonts w:cs="Arial"/>
          <w:szCs w:val="24"/>
        </w:rPr>
        <w:t xml:space="preserve"> realizada</w:t>
      </w:r>
      <w:r w:rsidR="009C259B">
        <w:rPr>
          <w:rFonts w:cs="Arial"/>
          <w:szCs w:val="24"/>
        </w:rPr>
        <w:t>s</w:t>
      </w:r>
      <w:r w:rsidR="00455501">
        <w:rPr>
          <w:rFonts w:cs="Arial"/>
          <w:szCs w:val="24"/>
        </w:rPr>
        <w:t xml:space="preserve"> por circunstâncias de deficiência ou envelhecimento, </w:t>
      </w:r>
      <w:r w:rsidR="00455501">
        <w:rPr>
          <w:rFonts w:cs="Arial"/>
          <w:szCs w:val="24"/>
          <w:lang w:eastAsia="pt-BR"/>
        </w:rPr>
        <w:t>util</w:t>
      </w:r>
      <w:r w:rsidR="009C259B">
        <w:rPr>
          <w:rFonts w:cs="Arial"/>
          <w:szCs w:val="24"/>
          <w:lang w:eastAsia="pt-BR"/>
        </w:rPr>
        <w:t xml:space="preserve">izou-se a Tecnologia Assistiva. Esta </w:t>
      </w:r>
      <w:r w:rsidR="00455501">
        <w:rPr>
          <w:rFonts w:cs="Arial"/>
          <w:szCs w:val="24"/>
        </w:rPr>
        <w:t xml:space="preserve">visa a uma maior independência na vida dessas pessoas, favorecendo, então uma melhor </w:t>
      </w:r>
      <w:r w:rsidR="00583726">
        <w:rPr>
          <w:rFonts w:cs="Arial"/>
          <w:szCs w:val="24"/>
        </w:rPr>
        <w:t>condição de qualidade de vida e inserção</w:t>
      </w:r>
      <w:r w:rsidR="00455501">
        <w:rPr>
          <w:rFonts w:cs="Arial"/>
          <w:szCs w:val="24"/>
        </w:rPr>
        <w:t xml:space="preserve"> social. Trata-se de um termo ainda novo e seu conceito deve ser entendido como um auxílio através dos recursos que a tecnologia apresenta para</w:t>
      </w:r>
      <w:r w:rsidR="00455501" w:rsidRPr="004E3F28">
        <w:rPr>
          <w:rFonts w:cs="Arial"/>
          <w:szCs w:val="24"/>
        </w:rPr>
        <w:t xml:space="preserve"> facilitar a vida de todos, principalmente </w:t>
      </w:r>
      <w:r w:rsidR="00455501">
        <w:rPr>
          <w:rFonts w:cs="Arial"/>
          <w:szCs w:val="24"/>
        </w:rPr>
        <w:t>para a pessoa deficiente e o idoso. A Tecnologia Assistiva é classificada em categorias, como por exemplo,</w:t>
      </w:r>
      <w:r w:rsidR="00455501">
        <w:rPr>
          <w:rFonts w:cs="Arial"/>
          <w:color w:val="FF0000"/>
          <w:szCs w:val="24"/>
        </w:rPr>
        <w:t xml:space="preserve"> </w:t>
      </w:r>
      <w:r w:rsidR="00455501" w:rsidRPr="006E6BDC">
        <w:rPr>
          <w:rFonts w:cs="Arial"/>
          <w:bCs/>
        </w:rPr>
        <w:t xml:space="preserve">Comunicação aumentativa, Sistema de controle de ambiente, Projeto arquitetônico para acessibilidade, Auxílios de mobilidade, </w:t>
      </w:r>
      <w:r w:rsidR="00455501" w:rsidRPr="006E6BDC">
        <w:rPr>
          <w:rFonts w:cs="Arial"/>
        </w:rPr>
        <w:t xml:space="preserve">Auxílios para </w:t>
      </w:r>
      <w:r w:rsidR="00455501" w:rsidRPr="006E6BDC">
        <w:rPr>
          <w:rFonts w:cs="Arial"/>
          <w:bCs/>
        </w:rPr>
        <w:t>cegos ou àqueles com visão</w:t>
      </w:r>
      <w:r w:rsidR="00455501" w:rsidRPr="006E6BDC">
        <w:rPr>
          <w:rFonts w:cs="Arial"/>
        </w:rPr>
        <w:t xml:space="preserve"> subnormal</w:t>
      </w:r>
      <w:r w:rsidR="00455501" w:rsidRPr="006E6BDC">
        <w:rPr>
          <w:rFonts w:cs="Arial"/>
          <w:bCs/>
        </w:rPr>
        <w:t xml:space="preserve"> e </w:t>
      </w:r>
      <w:r w:rsidR="00455501" w:rsidRPr="006E6BDC">
        <w:rPr>
          <w:rFonts w:cs="Arial"/>
        </w:rPr>
        <w:t xml:space="preserve">Auxílios para </w:t>
      </w:r>
      <w:r w:rsidR="00455501" w:rsidRPr="006E6BDC">
        <w:rPr>
          <w:rFonts w:cs="Arial"/>
          <w:bCs/>
        </w:rPr>
        <w:t>surdos ou com d</w:t>
      </w:r>
      <w:r w:rsidR="00455501" w:rsidRPr="006E6BDC">
        <w:rPr>
          <w:rFonts w:cs="Arial"/>
        </w:rPr>
        <w:t xml:space="preserve">éficit </w:t>
      </w:r>
      <w:r w:rsidR="00455501" w:rsidRPr="006E6BDC">
        <w:rPr>
          <w:rFonts w:cs="Arial"/>
          <w:bCs/>
        </w:rPr>
        <w:t>a</w:t>
      </w:r>
      <w:r w:rsidR="00455501" w:rsidRPr="006E6BDC">
        <w:rPr>
          <w:rFonts w:cs="Arial"/>
        </w:rPr>
        <w:t>uditivo.</w:t>
      </w:r>
      <w:r w:rsidR="00455501">
        <w:rPr>
          <w:rFonts w:cs="Arial"/>
          <w:bCs/>
        </w:rPr>
        <w:t xml:space="preserve"> </w:t>
      </w:r>
      <w:r w:rsidR="009C259B">
        <w:rPr>
          <w:rFonts w:cs="Arial"/>
          <w:bCs/>
        </w:rPr>
        <w:t>Es</w:t>
      </w:r>
      <w:r w:rsidR="00455501">
        <w:rPr>
          <w:rFonts w:cs="Arial"/>
          <w:bCs/>
        </w:rPr>
        <w:t>sas</w:t>
      </w:r>
      <w:r w:rsidR="00455501" w:rsidRPr="00037772">
        <w:rPr>
          <w:rFonts w:cs="Arial"/>
          <w:bCs/>
        </w:rPr>
        <w:t xml:space="preserve"> tecnologias modernas, de fácil acesso, baixo custo, alta interoperabilidade, escalabilidade e portabilidade</w:t>
      </w:r>
      <w:r w:rsidR="00455501">
        <w:rPr>
          <w:rFonts w:cs="Arial"/>
          <w:bCs/>
        </w:rPr>
        <w:t xml:space="preserve"> na automatização de elevadores</w:t>
      </w:r>
      <w:r w:rsidR="009C259B">
        <w:rPr>
          <w:rFonts w:cs="Arial"/>
          <w:bCs/>
        </w:rPr>
        <w:t xml:space="preserve"> tê</w:t>
      </w:r>
      <w:r w:rsidR="00455501" w:rsidRPr="00037772">
        <w:rPr>
          <w:rFonts w:cs="Arial"/>
          <w:bCs/>
        </w:rPr>
        <w:t>m como foco princip</w:t>
      </w:r>
      <w:r w:rsidR="009C259B">
        <w:rPr>
          <w:rFonts w:cs="Arial"/>
          <w:bCs/>
        </w:rPr>
        <w:t>al aqueles que possuem</w:t>
      </w:r>
      <w:r w:rsidR="00455501">
        <w:rPr>
          <w:rFonts w:cs="Arial"/>
          <w:bCs/>
        </w:rPr>
        <w:t xml:space="preserve"> necessidade </w:t>
      </w:r>
      <w:r w:rsidR="00455501" w:rsidRPr="00037772">
        <w:rPr>
          <w:rFonts w:cs="Arial"/>
          <w:bCs/>
        </w:rPr>
        <w:t xml:space="preserve">de </w:t>
      </w:r>
      <w:r w:rsidR="00455501">
        <w:rPr>
          <w:rFonts w:cs="Arial"/>
          <w:bCs/>
        </w:rPr>
        <w:t>a</w:t>
      </w:r>
      <w:r w:rsidR="0010701F">
        <w:rPr>
          <w:rFonts w:cs="Arial"/>
          <w:bCs/>
        </w:rPr>
        <w:t>cessibilidade. A</w:t>
      </w:r>
      <w:r w:rsidR="00455501" w:rsidRPr="00037772">
        <w:rPr>
          <w:rFonts w:cs="Arial"/>
          <w:bCs/>
        </w:rPr>
        <w:t xml:space="preserve">s tecnologias foram buscadas de forma a atendê-los majoritariamente, tendo o cuidado de não se exigir </w:t>
      </w:r>
      <w:r w:rsidR="00455501" w:rsidRPr="00037772">
        <w:rPr>
          <w:rFonts w:cs="Arial"/>
          <w:bCs/>
        </w:rPr>
        <w:lastRenderedPageBreak/>
        <w:t>dos usuários maior sacrifício para usá-las, e sim facilitar ao máximo seu uso, de forma intuitiva.</w:t>
      </w:r>
    </w:p>
    <w:p w:rsidR="00455501" w:rsidRPr="00026812" w:rsidRDefault="00455501" w:rsidP="00455501">
      <w:pPr>
        <w:ind w:firstLine="708"/>
        <w:rPr>
          <w:rFonts w:cs="Arial"/>
          <w:szCs w:val="24"/>
        </w:rPr>
      </w:pPr>
      <w:r w:rsidRPr="00026812">
        <w:rPr>
          <w:rFonts w:cs="Arial"/>
          <w:szCs w:val="24"/>
        </w:rPr>
        <w:t>Um protótipo de elevador</w:t>
      </w:r>
      <w:r>
        <w:rPr>
          <w:rFonts w:cs="Arial"/>
          <w:szCs w:val="24"/>
        </w:rPr>
        <w:t xml:space="preserve"> de dois pavimentos</w:t>
      </w:r>
      <w:r w:rsidRPr="00026812">
        <w:rPr>
          <w:rFonts w:cs="Arial"/>
          <w:szCs w:val="24"/>
        </w:rPr>
        <w:t xml:space="preserve"> foi construído para demonstrar a aplicação da Automação a um meio de transporte a fim de minimizar alguns dos problemas de acessibilidade e mobilidade </w:t>
      </w:r>
      <w:r w:rsidR="00F842FF">
        <w:rPr>
          <w:rFonts w:cs="Arial"/>
          <w:szCs w:val="24"/>
        </w:rPr>
        <w:t>encontradas por pessoas</w:t>
      </w:r>
      <w:r w:rsidRPr="00026812">
        <w:rPr>
          <w:rFonts w:cs="Arial"/>
          <w:szCs w:val="24"/>
        </w:rPr>
        <w:t xml:space="preserve"> com deficiência</w:t>
      </w:r>
      <w:r w:rsidR="00F842FF">
        <w:rPr>
          <w:rFonts w:cs="Arial"/>
          <w:szCs w:val="24"/>
        </w:rPr>
        <w:t>s</w:t>
      </w:r>
      <w:r>
        <w:rPr>
          <w:rFonts w:cs="Arial"/>
          <w:szCs w:val="24"/>
        </w:rPr>
        <w:t xml:space="preserve"> e</w:t>
      </w:r>
      <w:r w:rsidR="00666D65">
        <w:rPr>
          <w:rFonts w:cs="Arial"/>
          <w:szCs w:val="24"/>
        </w:rPr>
        <w:t xml:space="preserve"> para os</w:t>
      </w:r>
      <w:r>
        <w:rPr>
          <w:rFonts w:cs="Arial"/>
          <w:szCs w:val="24"/>
        </w:rPr>
        <w:t xml:space="preserve"> idosos</w:t>
      </w:r>
      <w:r w:rsidRPr="00026812">
        <w:rPr>
          <w:rFonts w:cs="Arial"/>
          <w:szCs w:val="24"/>
        </w:rPr>
        <w:t xml:space="preserve">. A técnica visa unir elementos </w:t>
      </w:r>
      <w:r w:rsidR="00666D65">
        <w:rPr>
          <w:rFonts w:cs="Arial"/>
          <w:szCs w:val="24"/>
        </w:rPr>
        <w:t xml:space="preserve">eletrônicos </w:t>
      </w:r>
      <w:r w:rsidRPr="00026812">
        <w:rPr>
          <w:rFonts w:cs="Arial"/>
          <w:szCs w:val="24"/>
        </w:rPr>
        <w:t>de entrada</w:t>
      </w:r>
      <w:r w:rsidR="00666D65">
        <w:rPr>
          <w:rFonts w:cs="Arial"/>
          <w:szCs w:val="24"/>
        </w:rPr>
        <w:t xml:space="preserve"> para o sistema, isto é, a interação dos equipamentos e do usuário em relação ao conjunto de controladores,</w:t>
      </w:r>
      <w:r w:rsidRPr="00026812">
        <w:rPr>
          <w:rFonts w:cs="Arial"/>
          <w:szCs w:val="24"/>
        </w:rPr>
        <w:t xml:space="preserve"> </w:t>
      </w:r>
      <w:r w:rsidR="00666D65">
        <w:rPr>
          <w:rFonts w:cs="Arial"/>
          <w:szCs w:val="24"/>
        </w:rPr>
        <w:t>sendo estes elementos</w:t>
      </w:r>
      <w:r w:rsidRPr="00026812">
        <w:rPr>
          <w:rFonts w:cs="Arial"/>
          <w:szCs w:val="24"/>
        </w:rPr>
        <w:t xml:space="preserve"> sensores, botões de acionamento local, acionadores remotos físicos ou virtuais a elementos de saída tais como indicadores luminosos, indicadores sonoros, visualização virtual</w:t>
      </w:r>
      <w:r w:rsidR="00E32983">
        <w:rPr>
          <w:rFonts w:cs="Arial"/>
          <w:szCs w:val="24"/>
        </w:rPr>
        <w:t>izada</w:t>
      </w:r>
      <w:r w:rsidR="00FA757D">
        <w:rPr>
          <w:rFonts w:cs="Arial"/>
          <w:szCs w:val="24"/>
        </w:rPr>
        <w:t xml:space="preserve">, </w:t>
      </w:r>
      <w:r w:rsidR="00E32983">
        <w:rPr>
          <w:rFonts w:cs="Arial"/>
          <w:szCs w:val="24"/>
        </w:rPr>
        <w:t>motores</w:t>
      </w:r>
      <w:r w:rsidR="00FA757D">
        <w:rPr>
          <w:rFonts w:cs="Arial"/>
          <w:szCs w:val="24"/>
        </w:rPr>
        <w:t xml:space="preserve"> e etc</w:t>
      </w:r>
      <w:r w:rsidR="00E32983">
        <w:rPr>
          <w:rFonts w:cs="Arial"/>
          <w:szCs w:val="24"/>
        </w:rPr>
        <w:t>.</w:t>
      </w:r>
      <w:r w:rsidR="0010701F">
        <w:rPr>
          <w:rFonts w:cs="Arial"/>
          <w:szCs w:val="24"/>
        </w:rPr>
        <w:t xml:space="preserve"> </w:t>
      </w:r>
      <w:r w:rsidR="00E32983">
        <w:rPr>
          <w:rFonts w:cs="Arial"/>
          <w:szCs w:val="24"/>
        </w:rPr>
        <w:t>E</w:t>
      </w:r>
      <w:r w:rsidR="0010701F">
        <w:rPr>
          <w:rFonts w:cs="Arial"/>
          <w:szCs w:val="24"/>
        </w:rPr>
        <w:t xml:space="preserve"> esta união </w:t>
      </w:r>
      <w:r w:rsidR="007B2A0D">
        <w:rPr>
          <w:rFonts w:cs="Arial"/>
          <w:szCs w:val="24"/>
        </w:rPr>
        <w:t>c</w:t>
      </w:r>
      <w:r w:rsidR="0010701F">
        <w:rPr>
          <w:rFonts w:cs="Arial"/>
          <w:szCs w:val="24"/>
        </w:rPr>
        <w:t>oncentra</w:t>
      </w:r>
      <w:r w:rsidR="007B2A0D">
        <w:rPr>
          <w:rFonts w:cs="Arial"/>
          <w:szCs w:val="24"/>
        </w:rPr>
        <w:t>-se</w:t>
      </w:r>
      <w:r w:rsidR="0043662C">
        <w:rPr>
          <w:rFonts w:cs="Arial"/>
          <w:szCs w:val="24"/>
        </w:rPr>
        <w:t xml:space="preserve"> em</w:t>
      </w:r>
      <w:r w:rsidRPr="00026812">
        <w:rPr>
          <w:rFonts w:cs="Arial"/>
          <w:szCs w:val="24"/>
        </w:rPr>
        <w:t xml:space="preserve"> controladores microprocessados.</w:t>
      </w:r>
    </w:p>
    <w:p w:rsidR="00455501" w:rsidRPr="00152B2F" w:rsidRDefault="00455501" w:rsidP="00455501">
      <w:pPr>
        <w:ind w:firstLine="708"/>
        <w:rPr>
          <w:rFonts w:cs="Arial"/>
          <w:szCs w:val="24"/>
        </w:rPr>
      </w:pPr>
      <w:r w:rsidRPr="00152B2F">
        <w:rPr>
          <w:rFonts w:cs="Arial"/>
          <w:szCs w:val="24"/>
        </w:rPr>
        <w:t>A concepção física se deu através de um protótipo de cabine de elevador e de uma fachada, que simulam juntos a interatividade do usuário com o meio de transporte. Foi feito de maneira que o usuário utilize da mesma forma simples e intuitiva</w:t>
      </w:r>
      <w:r>
        <w:rPr>
          <w:rFonts w:cs="Arial"/>
          <w:szCs w:val="24"/>
        </w:rPr>
        <w:t>, como já é feito nos demais elevadores,</w:t>
      </w:r>
      <w:r w:rsidRPr="00152B2F">
        <w:rPr>
          <w:rFonts w:cs="Arial"/>
          <w:szCs w:val="24"/>
        </w:rPr>
        <w:t xml:space="preserve"> contan</w:t>
      </w:r>
      <w:r>
        <w:rPr>
          <w:rFonts w:cs="Arial"/>
          <w:szCs w:val="24"/>
        </w:rPr>
        <w:t>d</w:t>
      </w:r>
      <w:r w:rsidRPr="00152B2F">
        <w:rPr>
          <w:rFonts w:cs="Arial"/>
          <w:szCs w:val="24"/>
        </w:rPr>
        <w:t>o, porém com o diferencial das adaptações visuais e sonoras que permitem à fácil e rápida informação do q</w:t>
      </w:r>
      <w:r w:rsidR="00A964F0">
        <w:rPr>
          <w:rFonts w:cs="Arial"/>
          <w:szCs w:val="24"/>
        </w:rPr>
        <w:t>ue o usuário necessita, além d</w:t>
      </w:r>
      <w:r w:rsidRPr="00152B2F">
        <w:rPr>
          <w:rFonts w:cs="Arial"/>
          <w:szCs w:val="24"/>
        </w:rPr>
        <w:t>a reposição do</w:t>
      </w:r>
      <w:r w:rsidR="00A964F0">
        <w:rPr>
          <w:rFonts w:cs="Arial"/>
          <w:szCs w:val="24"/>
        </w:rPr>
        <w:t>s painéis de controle internos e a</w:t>
      </w:r>
      <w:r w:rsidRPr="00152B2F">
        <w:rPr>
          <w:rFonts w:cs="Arial"/>
          <w:szCs w:val="24"/>
        </w:rPr>
        <w:t xml:space="preserve"> virtualização dos comandos remotos.</w:t>
      </w:r>
    </w:p>
    <w:p w:rsidR="00455501" w:rsidRPr="00152B2F" w:rsidRDefault="00455501" w:rsidP="00455501">
      <w:pPr>
        <w:ind w:firstLine="708"/>
        <w:rPr>
          <w:rFonts w:cs="Arial"/>
          <w:szCs w:val="24"/>
        </w:rPr>
      </w:pPr>
      <w:r w:rsidRPr="00152B2F">
        <w:rPr>
          <w:rFonts w:cs="Arial"/>
          <w:szCs w:val="24"/>
        </w:rPr>
        <w:t xml:space="preserve">Foi salientada no projeto a questão da segurança do usuário e do equipamento, além de seguir as normas vigentes concernentes ao uso de elevadores por pessoas </w:t>
      </w:r>
      <w:r>
        <w:rPr>
          <w:rFonts w:cs="Arial"/>
          <w:szCs w:val="24"/>
        </w:rPr>
        <w:t>com deficiência</w:t>
      </w:r>
      <w:r w:rsidRPr="00152B2F">
        <w:rPr>
          <w:rFonts w:cs="Arial"/>
          <w:szCs w:val="24"/>
        </w:rPr>
        <w:t xml:space="preserve"> de acessibilidade, foi introduzido um sistema de monitoração remota, que possibilita tanto uma empresa de segurança fazer a monitoração do uso do elevador, como uma empresa de manutenção fazer diagnósticos remotos, ou até mesmo o próprio usuário e seus familiares gerenciarem o uso do elevador.</w:t>
      </w:r>
    </w:p>
    <w:p w:rsidR="00455501" w:rsidRPr="00152B2F" w:rsidRDefault="00455501" w:rsidP="00455501">
      <w:pPr>
        <w:ind w:firstLine="708"/>
        <w:rPr>
          <w:rFonts w:cs="Arial"/>
          <w:szCs w:val="24"/>
        </w:rPr>
      </w:pPr>
      <w:r w:rsidRPr="00152B2F">
        <w:rPr>
          <w:rFonts w:cs="Arial"/>
          <w:szCs w:val="24"/>
        </w:rPr>
        <w:t>Apesar de estas tecnologias terem sido aplicadas a um pro</w:t>
      </w:r>
      <w:r>
        <w:rPr>
          <w:rFonts w:cs="Arial"/>
          <w:szCs w:val="24"/>
        </w:rPr>
        <w:t>tótipo de elevador residencial de</w:t>
      </w:r>
      <w:r w:rsidRPr="00152B2F">
        <w:rPr>
          <w:rFonts w:cs="Arial"/>
          <w:szCs w:val="24"/>
        </w:rPr>
        <w:t xml:space="preserve"> dois pavimentos, com pequenas modificações </w:t>
      </w:r>
      <w:r w:rsidR="000730BF">
        <w:rPr>
          <w:rFonts w:cs="Arial"/>
          <w:szCs w:val="24"/>
        </w:rPr>
        <w:t>poderá possibilitar</w:t>
      </w:r>
      <w:r w:rsidRPr="00152B2F">
        <w:rPr>
          <w:rFonts w:cs="Arial"/>
          <w:szCs w:val="24"/>
        </w:rPr>
        <w:t xml:space="preserve"> </w:t>
      </w:r>
      <w:r w:rsidR="000730BF">
        <w:rPr>
          <w:rFonts w:cs="Arial"/>
          <w:szCs w:val="24"/>
        </w:rPr>
        <w:t xml:space="preserve">a </w:t>
      </w:r>
      <w:r w:rsidRPr="00152B2F">
        <w:rPr>
          <w:rFonts w:cs="Arial"/>
          <w:szCs w:val="24"/>
        </w:rPr>
        <w:t xml:space="preserve">aplicação para inúmeros pavimentos, </w:t>
      </w:r>
      <w:r w:rsidR="0043662C">
        <w:rPr>
          <w:rFonts w:cs="Arial"/>
          <w:szCs w:val="24"/>
        </w:rPr>
        <w:t>do mesmo modo</w:t>
      </w:r>
      <w:r w:rsidRPr="00152B2F">
        <w:rPr>
          <w:rFonts w:cs="Arial"/>
          <w:szCs w:val="24"/>
        </w:rPr>
        <w:t xml:space="preserve"> pode-se portar a aplicação da tecnologia a outros meios de transporte, como plataformas elevatórias, escadas rolantes, esteiras rolantes, pois a lógica foi construída em módulos e os control</w:t>
      </w:r>
      <w:r w:rsidR="00490287">
        <w:rPr>
          <w:rFonts w:cs="Arial"/>
          <w:szCs w:val="24"/>
        </w:rPr>
        <w:t xml:space="preserve">adores também são modulares, </w:t>
      </w:r>
      <w:r w:rsidRPr="00152B2F">
        <w:rPr>
          <w:rFonts w:cs="Arial"/>
          <w:szCs w:val="24"/>
        </w:rPr>
        <w:t>comunicando</w:t>
      </w:r>
      <w:r w:rsidR="00490287">
        <w:rPr>
          <w:rFonts w:cs="Arial"/>
          <w:szCs w:val="24"/>
        </w:rPr>
        <w:t>-se</w:t>
      </w:r>
      <w:r w:rsidRPr="00152B2F">
        <w:rPr>
          <w:rFonts w:cs="Arial"/>
          <w:szCs w:val="24"/>
        </w:rPr>
        <w:t xml:space="preserve"> em rede serial, ou seja, cada módulo é autônomo, dedicado a um sistema</w:t>
      </w:r>
      <w:r w:rsidR="00131099">
        <w:rPr>
          <w:rFonts w:cs="Arial"/>
          <w:szCs w:val="24"/>
        </w:rPr>
        <w:t>.</w:t>
      </w:r>
    </w:p>
    <w:p w:rsidR="0009147F" w:rsidRPr="00051402" w:rsidRDefault="00F341CD" w:rsidP="006B56EA">
      <w:pPr>
        <w:pStyle w:val="Ttulo2"/>
      </w:pPr>
      <w:bookmarkStart w:id="2" w:name="_Toc482911631"/>
      <w:r>
        <w:lastRenderedPageBreak/>
        <w:t>Justificativa</w:t>
      </w:r>
      <w:bookmarkEnd w:id="2"/>
    </w:p>
    <w:p w:rsidR="00455501" w:rsidRPr="00214D19" w:rsidRDefault="00455501" w:rsidP="00455501">
      <w:pPr>
        <w:autoSpaceDE w:val="0"/>
        <w:autoSpaceDN w:val="0"/>
        <w:adjustRightInd w:val="0"/>
        <w:ind w:firstLine="708"/>
        <w:rPr>
          <w:rFonts w:cs="Arial"/>
          <w:szCs w:val="24"/>
        </w:rPr>
      </w:pPr>
      <w:r>
        <w:rPr>
          <w:rFonts w:cs="Arial"/>
          <w:szCs w:val="24"/>
          <w:lang w:eastAsia="pt-BR"/>
        </w:rPr>
        <w:t>Com o auxílio da Tecnologia Assistiva buscou-se c</w:t>
      </w:r>
      <w:r w:rsidRPr="00214D19">
        <w:rPr>
          <w:rFonts w:cs="Arial"/>
          <w:szCs w:val="24"/>
          <w:lang w:eastAsia="pt-BR"/>
        </w:rPr>
        <w:t xml:space="preserve">riar novas oportunidades de qualidade de vida para </w:t>
      </w:r>
      <w:r>
        <w:rPr>
          <w:rFonts w:cs="Arial"/>
          <w:szCs w:val="24"/>
          <w:lang w:eastAsia="pt-BR"/>
        </w:rPr>
        <w:t>as pessoas com deficiência física,</w:t>
      </w:r>
      <w:r w:rsidR="00583726">
        <w:rPr>
          <w:rFonts w:cs="Arial"/>
          <w:szCs w:val="24"/>
          <w:lang w:eastAsia="pt-BR"/>
        </w:rPr>
        <w:t xml:space="preserve"> </w:t>
      </w:r>
      <w:r>
        <w:rPr>
          <w:rFonts w:cs="Arial"/>
          <w:szCs w:val="24"/>
          <w:lang w:eastAsia="pt-BR"/>
        </w:rPr>
        <w:t xml:space="preserve">visual, </w:t>
      </w:r>
      <w:r w:rsidR="00583726">
        <w:rPr>
          <w:rFonts w:cs="Arial"/>
          <w:szCs w:val="24"/>
          <w:lang w:eastAsia="pt-BR"/>
        </w:rPr>
        <w:t xml:space="preserve">auditiva, </w:t>
      </w:r>
      <w:r>
        <w:rPr>
          <w:rFonts w:cs="Arial"/>
          <w:szCs w:val="24"/>
          <w:lang w:eastAsia="pt-BR"/>
        </w:rPr>
        <w:t xml:space="preserve">mental, múltipla e mobilidade reduzida e também para os idosos, auxiliando-os a vencer dificuldades </w:t>
      </w:r>
      <w:r w:rsidR="00B7030B">
        <w:rPr>
          <w:rFonts w:cs="Arial"/>
          <w:szCs w:val="24"/>
          <w:lang w:eastAsia="pt-BR"/>
        </w:rPr>
        <w:t>na sua rotina</w:t>
      </w:r>
      <w:r>
        <w:rPr>
          <w:rFonts w:cs="Arial"/>
          <w:szCs w:val="24"/>
          <w:lang w:eastAsia="pt-BR"/>
        </w:rPr>
        <w:t>, além de ampliação do conhecimento</w:t>
      </w:r>
      <w:r w:rsidRPr="00214D19">
        <w:rPr>
          <w:rFonts w:cs="Arial"/>
          <w:szCs w:val="24"/>
          <w:lang w:eastAsia="pt-BR"/>
        </w:rPr>
        <w:t xml:space="preserve"> n</w:t>
      </w:r>
      <w:r>
        <w:rPr>
          <w:rFonts w:cs="Arial"/>
          <w:szCs w:val="24"/>
          <w:lang w:eastAsia="pt-BR"/>
        </w:rPr>
        <w:t>a área de Automação Residencial.</w:t>
      </w:r>
    </w:p>
    <w:p w:rsidR="0009147F" w:rsidRPr="00583726" w:rsidRDefault="0009147F" w:rsidP="006B56EA">
      <w:pPr>
        <w:pStyle w:val="Ttulo2"/>
      </w:pPr>
      <w:bookmarkStart w:id="3" w:name="_Toc466010541"/>
      <w:bookmarkStart w:id="4" w:name="_Toc466021391"/>
      <w:bookmarkStart w:id="5" w:name="_Toc482911632"/>
      <w:r w:rsidRPr="00583726">
        <w:t>Objetivos</w:t>
      </w:r>
      <w:bookmarkEnd w:id="3"/>
      <w:bookmarkEnd w:id="4"/>
      <w:bookmarkEnd w:id="5"/>
    </w:p>
    <w:p w:rsidR="0009147F" w:rsidRPr="0015699D" w:rsidRDefault="0009147F" w:rsidP="00283ABC">
      <w:pPr>
        <w:pStyle w:val="Ttulo3"/>
      </w:pPr>
      <w:bookmarkStart w:id="6" w:name="_Toc466010542"/>
      <w:bookmarkStart w:id="7" w:name="_Toc466021392"/>
      <w:bookmarkStart w:id="8" w:name="_Toc482911633"/>
      <w:r w:rsidRPr="0015699D">
        <w:t>Objetivo Geral</w:t>
      </w:r>
      <w:bookmarkEnd w:id="6"/>
      <w:bookmarkEnd w:id="7"/>
      <w:bookmarkEnd w:id="8"/>
    </w:p>
    <w:p w:rsidR="00455501" w:rsidRDefault="00455501" w:rsidP="00455501">
      <w:pPr>
        <w:rPr>
          <w:rFonts w:cs="Arial"/>
          <w:szCs w:val="24"/>
        </w:rPr>
      </w:pPr>
      <w:bookmarkStart w:id="9" w:name="_Toc466010543"/>
      <w:bookmarkStart w:id="10" w:name="_Toc466021393"/>
      <w:r>
        <w:rPr>
          <w:rFonts w:cs="Arial"/>
          <w:szCs w:val="24"/>
        </w:rPr>
        <w:t xml:space="preserve">Este projeto tem como finalidade automatizar um </w:t>
      </w:r>
      <w:r w:rsidR="004A5B4D">
        <w:rPr>
          <w:rFonts w:cs="Arial"/>
          <w:szCs w:val="24"/>
        </w:rPr>
        <w:t>protótipo de e</w:t>
      </w:r>
      <w:r w:rsidRPr="00214D19">
        <w:rPr>
          <w:rFonts w:cs="Arial"/>
          <w:szCs w:val="24"/>
        </w:rPr>
        <w:t xml:space="preserve">levador </w:t>
      </w:r>
      <w:r w:rsidR="004A5B4D">
        <w:rPr>
          <w:rFonts w:cs="Arial"/>
          <w:szCs w:val="24"/>
        </w:rPr>
        <w:t>r</w:t>
      </w:r>
      <w:r w:rsidRPr="00214D19">
        <w:rPr>
          <w:rFonts w:cs="Arial"/>
          <w:szCs w:val="24"/>
        </w:rPr>
        <w:t xml:space="preserve">esidencial </w:t>
      </w:r>
      <w:r>
        <w:rPr>
          <w:rFonts w:cs="Arial"/>
          <w:szCs w:val="24"/>
        </w:rPr>
        <w:t xml:space="preserve">de dois pavimentos </w:t>
      </w:r>
      <w:r w:rsidRPr="00214D19">
        <w:rPr>
          <w:rFonts w:cs="Arial"/>
          <w:szCs w:val="24"/>
        </w:rPr>
        <w:t xml:space="preserve">e suas diversas aplicações para </w:t>
      </w:r>
      <w:r>
        <w:rPr>
          <w:rFonts w:cs="Arial"/>
          <w:szCs w:val="24"/>
        </w:rPr>
        <w:t>pessoas com deficiências e idosos.</w:t>
      </w:r>
    </w:p>
    <w:p w:rsidR="0009147F" w:rsidRPr="00311CBC" w:rsidRDefault="0009147F" w:rsidP="00283ABC">
      <w:pPr>
        <w:pStyle w:val="Ttulo3"/>
      </w:pPr>
      <w:bookmarkStart w:id="11" w:name="_Toc482911634"/>
      <w:r w:rsidRPr="00311CBC">
        <w:t>Objetivo Específico</w:t>
      </w:r>
      <w:bookmarkEnd w:id="9"/>
      <w:bookmarkEnd w:id="10"/>
      <w:bookmarkEnd w:id="11"/>
    </w:p>
    <w:p w:rsidR="00455501" w:rsidRPr="000C7440" w:rsidRDefault="00455501" w:rsidP="00455501">
      <w:pPr>
        <w:rPr>
          <w:rFonts w:cs="Arial"/>
          <w:szCs w:val="24"/>
        </w:rPr>
      </w:pPr>
      <w:r w:rsidRPr="000C7440">
        <w:rPr>
          <w:rFonts w:cs="Arial"/>
          <w:szCs w:val="24"/>
        </w:rPr>
        <w:t xml:space="preserve">Aplicar os conhecimentos adquiridos ao longo do percurso de formação profissional, através da interdisciplinaridade, automatizar-se-á um protótipo de elevador de dois andares no âmbito residencial para </w:t>
      </w:r>
      <w:r>
        <w:rPr>
          <w:rFonts w:cs="Arial"/>
          <w:szCs w:val="24"/>
        </w:rPr>
        <w:t>pessoas com deficiências</w:t>
      </w:r>
      <w:r w:rsidR="00FA11B9">
        <w:rPr>
          <w:rFonts w:cs="Arial"/>
          <w:szCs w:val="24"/>
        </w:rPr>
        <w:t xml:space="preserve"> e idosos.</w:t>
      </w:r>
    </w:p>
    <w:p w:rsidR="00455501" w:rsidRPr="000C7440" w:rsidRDefault="004A5B4D" w:rsidP="00455501">
      <w:pPr>
        <w:rPr>
          <w:rFonts w:cs="Arial"/>
          <w:szCs w:val="24"/>
        </w:rPr>
      </w:pPr>
      <w:r>
        <w:rPr>
          <w:rFonts w:cs="Arial"/>
          <w:szCs w:val="24"/>
        </w:rPr>
        <w:t>Apesar de se tratar de um p</w:t>
      </w:r>
      <w:r w:rsidR="00455501" w:rsidRPr="000C7440">
        <w:rPr>
          <w:rFonts w:cs="Arial"/>
          <w:szCs w:val="24"/>
        </w:rPr>
        <w:t xml:space="preserve">rotótipo, este </w:t>
      </w:r>
      <w:r>
        <w:rPr>
          <w:rFonts w:cs="Arial"/>
          <w:szCs w:val="24"/>
        </w:rPr>
        <w:t>e</w:t>
      </w:r>
      <w:r w:rsidR="00455501" w:rsidRPr="000C7440">
        <w:rPr>
          <w:rFonts w:cs="Arial"/>
          <w:szCs w:val="24"/>
        </w:rPr>
        <w:t xml:space="preserve">levador seguirá </w:t>
      </w:r>
      <w:r w:rsidR="00131099">
        <w:rPr>
          <w:rFonts w:cs="Arial"/>
          <w:szCs w:val="24"/>
        </w:rPr>
        <w:t xml:space="preserve">algumas </w:t>
      </w:r>
      <w:r w:rsidR="00455501" w:rsidRPr="000C7440">
        <w:rPr>
          <w:rFonts w:cs="Arial"/>
          <w:szCs w:val="24"/>
        </w:rPr>
        <w:t>normas nacionais vigentes</w:t>
      </w:r>
      <w:r w:rsidR="00131099">
        <w:rPr>
          <w:rFonts w:cs="Arial"/>
          <w:szCs w:val="24"/>
        </w:rPr>
        <w:t xml:space="preserve"> adaptad</w:t>
      </w:r>
      <w:r w:rsidR="00FA11B9">
        <w:rPr>
          <w:rFonts w:cs="Arial"/>
          <w:szCs w:val="24"/>
        </w:rPr>
        <w:t>a</w:t>
      </w:r>
      <w:r w:rsidR="00131099">
        <w:rPr>
          <w:rFonts w:cs="Arial"/>
          <w:szCs w:val="24"/>
        </w:rPr>
        <w:t>s ao projeto</w:t>
      </w:r>
      <w:r w:rsidR="00455501" w:rsidRPr="000C7440">
        <w:rPr>
          <w:rFonts w:cs="Arial"/>
          <w:szCs w:val="24"/>
        </w:rPr>
        <w:t xml:space="preserve">, e futuramente poderá ser aplicado em residências visando </w:t>
      </w:r>
      <w:r w:rsidR="00455501">
        <w:rPr>
          <w:rFonts w:cs="Arial"/>
          <w:szCs w:val="24"/>
        </w:rPr>
        <w:t>uma maior comodidade</w:t>
      </w:r>
      <w:r w:rsidR="00983791">
        <w:rPr>
          <w:rFonts w:cs="Arial"/>
          <w:szCs w:val="24"/>
        </w:rPr>
        <w:t xml:space="preserve"> às</w:t>
      </w:r>
      <w:r w:rsidR="00455501" w:rsidRPr="000C7440">
        <w:rPr>
          <w:rFonts w:cs="Arial"/>
          <w:szCs w:val="24"/>
        </w:rPr>
        <w:t xml:space="preserve"> </w:t>
      </w:r>
      <w:r w:rsidR="00455501">
        <w:rPr>
          <w:rFonts w:cs="Arial"/>
          <w:szCs w:val="24"/>
        </w:rPr>
        <w:t>pessoas com deficiência</w:t>
      </w:r>
      <w:r w:rsidR="00983791">
        <w:rPr>
          <w:rFonts w:cs="Arial"/>
          <w:szCs w:val="24"/>
        </w:rPr>
        <w:t>s</w:t>
      </w:r>
      <w:r w:rsidR="00FA11B9">
        <w:rPr>
          <w:rFonts w:cs="Arial"/>
          <w:szCs w:val="24"/>
        </w:rPr>
        <w:t xml:space="preserve"> e idosos.</w:t>
      </w:r>
    </w:p>
    <w:p w:rsidR="00455501" w:rsidRPr="000C7440" w:rsidRDefault="00455501" w:rsidP="00455501">
      <w:pPr>
        <w:rPr>
          <w:rFonts w:cs="Arial"/>
          <w:szCs w:val="24"/>
        </w:rPr>
      </w:pPr>
      <w:r w:rsidRPr="000C7440">
        <w:rPr>
          <w:rFonts w:cs="Arial"/>
          <w:szCs w:val="24"/>
        </w:rPr>
        <w:t xml:space="preserve">Ampliar conhecimentos na área de Automação Residencial com o uso </w:t>
      </w:r>
      <w:r>
        <w:rPr>
          <w:rFonts w:cs="Arial"/>
          <w:szCs w:val="24"/>
        </w:rPr>
        <w:t>de microcontroladores</w:t>
      </w:r>
      <w:r w:rsidR="00FA11B9">
        <w:rPr>
          <w:rFonts w:cs="Arial"/>
          <w:szCs w:val="24"/>
        </w:rPr>
        <w:t>.</w:t>
      </w:r>
    </w:p>
    <w:p w:rsidR="0009147F" w:rsidRPr="00A87E3D" w:rsidRDefault="0009147F" w:rsidP="006B56EA">
      <w:pPr>
        <w:pStyle w:val="Ttulo2"/>
      </w:pPr>
      <w:bookmarkStart w:id="12" w:name="_Toc466010544"/>
      <w:bookmarkStart w:id="13" w:name="_Toc466021394"/>
      <w:bookmarkStart w:id="14" w:name="_Toc482911635"/>
      <w:r w:rsidRPr="00A87E3D">
        <w:t>Metodologia</w:t>
      </w:r>
      <w:bookmarkEnd w:id="12"/>
      <w:bookmarkEnd w:id="13"/>
      <w:bookmarkEnd w:id="14"/>
    </w:p>
    <w:p w:rsidR="00455501" w:rsidRDefault="00455501" w:rsidP="00455501">
      <w:bookmarkStart w:id="15" w:name="_Toc466010545"/>
      <w:bookmarkStart w:id="16" w:name="_Toc466021395"/>
      <w:r w:rsidRPr="006471B6">
        <w:t xml:space="preserve">Coletaram-se informações de forma empírica, ou seja, baseado em testes e simulações. </w:t>
      </w:r>
      <w:r>
        <w:t>O</w:t>
      </w:r>
      <w:r w:rsidRPr="006471B6">
        <w:t xml:space="preserve">s equipamentos utilizados </w:t>
      </w:r>
      <w:r>
        <w:t>foram</w:t>
      </w:r>
      <w:r w:rsidRPr="006471B6">
        <w:t xml:space="preserve"> definidos através de cálculos</w:t>
      </w:r>
      <w:r>
        <w:t xml:space="preserve"> ou testes reais </w:t>
      </w:r>
      <w:r w:rsidRPr="006471B6">
        <w:t>e minuciosamente avaliados visando o melhor desempenho. Analisar</w:t>
      </w:r>
      <w:r w:rsidR="00131099">
        <w:t>am-se</w:t>
      </w:r>
      <w:r w:rsidRPr="006471B6">
        <w:t xml:space="preserve"> os dados de forma experimental atra</w:t>
      </w:r>
      <w:r w:rsidR="00983791">
        <w:t>vés de um p</w:t>
      </w:r>
      <w:r>
        <w:t xml:space="preserve">rotótipo de </w:t>
      </w:r>
      <w:r w:rsidR="00983791">
        <w:t>e</w:t>
      </w:r>
      <w:r>
        <w:t>levador.</w:t>
      </w:r>
    </w:p>
    <w:p w:rsidR="00455501" w:rsidRPr="00455501" w:rsidRDefault="00455501" w:rsidP="006B56EA">
      <w:pPr>
        <w:pStyle w:val="Ttulo2"/>
      </w:pPr>
      <w:bookmarkStart w:id="17" w:name="_Toc482911636"/>
      <w:r w:rsidRPr="00455501">
        <w:lastRenderedPageBreak/>
        <w:t>Estruturação do TCC</w:t>
      </w:r>
      <w:bookmarkEnd w:id="17"/>
      <w:r w:rsidRPr="00455501">
        <w:t xml:space="preserve"> </w:t>
      </w:r>
    </w:p>
    <w:p w:rsidR="00455501" w:rsidRPr="00532D93" w:rsidRDefault="00455501" w:rsidP="00455501">
      <w:pPr>
        <w:ind w:firstLine="708"/>
        <w:rPr>
          <w:rFonts w:cs="Arial"/>
          <w:color w:val="000000"/>
          <w:szCs w:val="24"/>
        </w:rPr>
      </w:pPr>
      <w:r w:rsidRPr="00532D93">
        <w:rPr>
          <w:rFonts w:cs="Arial"/>
          <w:color w:val="000000"/>
          <w:szCs w:val="24"/>
        </w:rPr>
        <w:t xml:space="preserve">Inicialmente este trabalho </w:t>
      </w:r>
      <w:r>
        <w:rPr>
          <w:rFonts w:cs="Arial"/>
          <w:color w:val="000000"/>
          <w:szCs w:val="24"/>
        </w:rPr>
        <w:t>demonstra</w:t>
      </w:r>
      <w:r w:rsidRPr="00532D93">
        <w:rPr>
          <w:rFonts w:cs="Arial"/>
          <w:color w:val="000000"/>
          <w:szCs w:val="24"/>
        </w:rPr>
        <w:t xml:space="preserve"> em seu capítulo 2 a Fundamentação Teórica, ou seja, os principais conceitos teóricos necessários para</w:t>
      </w:r>
      <w:r w:rsidR="00FA11B9">
        <w:rPr>
          <w:rFonts w:cs="Arial"/>
          <w:color w:val="000000"/>
          <w:szCs w:val="24"/>
        </w:rPr>
        <w:t xml:space="preserve"> execução do projeto. Desta forma</w:t>
      </w:r>
      <w:r w:rsidR="00B7030B">
        <w:rPr>
          <w:rFonts w:cs="Arial"/>
          <w:color w:val="000000"/>
          <w:szCs w:val="24"/>
        </w:rPr>
        <w:t>, para elaborá-lo</w:t>
      </w:r>
      <w:r w:rsidRPr="00532D93">
        <w:rPr>
          <w:rFonts w:cs="Arial"/>
          <w:color w:val="000000"/>
          <w:szCs w:val="24"/>
        </w:rPr>
        <w:t xml:space="preserve"> fez-se necessário </w:t>
      </w:r>
      <w:r w:rsidR="00FA11B9">
        <w:rPr>
          <w:rFonts w:cs="Arial"/>
          <w:color w:val="000000"/>
          <w:szCs w:val="24"/>
        </w:rPr>
        <w:t>conhecer</w:t>
      </w:r>
      <w:r w:rsidRPr="00532D93">
        <w:rPr>
          <w:rFonts w:cs="Arial"/>
          <w:color w:val="000000"/>
          <w:szCs w:val="24"/>
        </w:rPr>
        <w:t xml:space="preserve"> o histórico de elevadores e suas respecti</w:t>
      </w:r>
      <w:r w:rsidR="00FA11B9">
        <w:rPr>
          <w:rFonts w:cs="Arial"/>
          <w:color w:val="000000"/>
          <w:szCs w:val="24"/>
        </w:rPr>
        <w:t>vas normas para sua construção. N</w:t>
      </w:r>
      <w:r w:rsidRPr="00532D93">
        <w:rPr>
          <w:rFonts w:cs="Arial"/>
          <w:color w:val="000000"/>
          <w:szCs w:val="24"/>
        </w:rPr>
        <w:t xml:space="preserve">a sequência, </w:t>
      </w:r>
      <w:r w:rsidR="00FA11B9">
        <w:rPr>
          <w:rFonts w:cs="Arial"/>
          <w:color w:val="000000"/>
          <w:szCs w:val="24"/>
        </w:rPr>
        <w:t>existe</w:t>
      </w:r>
      <w:r w:rsidRPr="00532D93">
        <w:rPr>
          <w:rFonts w:cs="Arial"/>
          <w:color w:val="000000"/>
          <w:szCs w:val="24"/>
        </w:rPr>
        <w:t xml:space="preserve"> um</w:t>
      </w:r>
      <w:r w:rsidR="00C2603C">
        <w:rPr>
          <w:rFonts w:cs="Arial"/>
          <w:color w:val="000000"/>
          <w:szCs w:val="24"/>
        </w:rPr>
        <w:t xml:space="preserve"> breve estudo sobre mercado de A</w:t>
      </w:r>
      <w:r w:rsidRPr="00532D93">
        <w:rPr>
          <w:rFonts w:cs="Arial"/>
          <w:color w:val="000000"/>
          <w:szCs w:val="24"/>
        </w:rPr>
        <w:t xml:space="preserve">utomação </w:t>
      </w:r>
      <w:r w:rsidR="00C2603C">
        <w:rPr>
          <w:rFonts w:cs="Arial"/>
          <w:color w:val="000000"/>
          <w:szCs w:val="24"/>
        </w:rPr>
        <w:t>R</w:t>
      </w:r>
      <w:r w:rsidRPr="00532D93">
        <w:rPr>
          <w:rFonts w:cs="Arial"/>
          <w:color w:val="000000"/>
          <w:szCs w:val="24"/>
        </w:rPr>
        <w:t>esidencial e algumas definições e dados sobre pessoas com deficiência</w:t>
      </w:r>
      <w:r w:rsidR="008B338F">
        <w:rPr>
          <w:rFonts w:cs="Arial"/>
          <w:color w:val="000000"/>
          <w:szCs w:val="24"/>
        </w:rPr>
        <w:t>s</w:t>
      </w:r>
      <w:r w:rsidRPr="00532D93">
        <w:rPr>
          <w:rFonts w:cs="Arial"/>
          <w:color w:val="000000"/>
          <w:szCs w:val="24"/>
        </w:rPr>
        <w:t xml:space="preserve"> e idosos. Segue-se com a abordagem sobre Tecnologia Assistiva e como tais tecnologias foram adaptadas ao </w:t>
      </w:r>
      <w:r w:rsidR="00131099">
        <w:rPr>
          <w:rFonts w:cs="Arial"/>
          <w:color w:val="000000"/>
          <w:szCs w:val="24"/>
        </w:rPr>
        <w:t>protótipo do elevador. Dividiu-se</w:t>
      </w:r>
      <w:r w:rsidRPr="00532D93">
        <w:rPr>
          <w:rFonts w:cs="Arial"/>
          <w:color w:val="000000"/>
          <w:szCs w:val="24"/>
        </w:rPr>
        <w:t xml:space="preserve"> os componentes utilizados </w:t>
      </w:r>
      <w:r w:rsidRPr="00BB55D5">
        <w:rPr>
          <w:rFonts w:cs="Arial"/>
          <w:color w:val="000000"/>
          <w:szCs w:val="24"/>
        </w:rPr>
        <w:t>para atendimento aos propósitos do projet</w:t>
      </w:r>
      <w:r>
        <w:rPr>
          <w:rFonts w:cs="Arial"/>
          <w:color w:val="000000"/>
          <w:szCs w:val="24"/>
        </w:rPr>
        <w:t xml:space="preserve">o </w:t>
      </w:r>
      <w:r w:rsidRPr="00532D93">
        <w:rPr>
          <w:rFonts w:cs="Arial"/>
          <w:color w:val="000000"/>
          <w:szCs w:val="24"/>
        </w:rPr>
        <w:t xml:space="preserve">em dois grupos: Hardware e software. </w:t>
      </w:r>
    </w:p>
    <w:p w:rsidR="00455501" w:rsidRPr="00532D93" w:rsidRDefault="00455501" w:rsidP="00455501">
      <w:pPr>
        <w:ind w:firstLine="708"/>
        <w:rPr>
          <w:rFonts w:cs="Arial"/>
          <w:color w:val="000000"/>
          <w:szCs w:val="24"/>
        </w:rPr>
      </w:pPr>
      <w:r w:rsidRPr="00532D93">
        <w:rPr>
          <w:rFonts w:cs="Arial"/>
          <w:color w:val="000000"/>
          <w:szCs w:val="24"/>
        </w:rPr>
        <w:t xml:space="preserve">No capítulo 3 </w:t>
      </w:r>
      <w:r w:rsidR="00A0312A">
        <w:rPr>
          <w:rFonts w:cs="Arial"/>
          <w:color w:val="000000"/>
          <w:szCs w:val="24"/>
        </w:rPr>
        <w:t>apresenta-se</w:t>
      </w:r>
      <w:r w:rsidR="00FA11B9">
        <w:rPr>
          <w:rFonts w:cs="Arial"/>
          <w:color w:val="000000"/>
          <w:szCs w:val="24"/>
        </w:rPr>
        <w:t xml:space="preserve"> a </w:t>
      </w:r>
      <w:r w:rsidRPr="00532D93">
        <w:rPr>
          <w:rFonts w:cs="Arial"/>
          <w:color w:val="000000"/>
          <w:szCs w:val="24"/>
        </w:rPr>
        <w:t>execu</w:t>
      </w:r>
      <w:r w:rsidR="00FA11B9">
        <w:rPr>
          <w:rFonts w:cs="Arial"/>
          <w:color w:val="000000"/>
          <w:szCs w:val="24"/>
        </w:rPr>
        <w:t>ção d</w:t>
      </w:r>
      <w:r w:rsidRPr="00532D93">
        <w:rPr>
          <w:rFonts w:cs="Arial"/>
          <w:color w:val="000000"/>
          <w:szCs w:val="24"/>
        </w:rPr>
        <w:t xml:space="preserve">a parte prática do projeto e as etapas de construção do protótipo. </w:t>
      </w:r>
    </w:p>
    <w:p w:rsidR="00455501" w:rsidRPr="00532D93" w:rsidRDefault="00455501" w:rsidP="00455501">
      <w:pPr>
        <w:ind w:firstLine="708"/>
        <w:rPr>
          <w:rFonts w:cs="Arial"/>
          <w:color w:val="000000"/>
          <w:szCs w:val="24"/>
        </w:rPr>
      </w:pPr>
      <w:r w:rsidRPr="00532D93">
        <w:rPr>
          <w:rFonts w:cs="Arial"/>
          <w:color w:val="000000"/>
          <w:szCs w:val="24"/>
        </w:rPr>
        <w:t>Po</w:t>
      </w:r>
      <w:r>
        <w:rPr>
          <w:rFonts w:cs="Arial"/>
          <w:color w:val="000000"/>
          <w:szCs w:val="24"/>
        </w:rPr>
        <w:t>r fim, no Capítulo 4, apresenta</w:t>
      </w:r>
      <w:r w:rsidR="002A4CD8">
        <w:rPr>
          <w:rFonts w:cs="Arial"/>
          <w:color w:val="000000"/>
          <w:szCs w:val="24"/>
        </w:rPr>
        <w:t>m</w:t>
      </w:r>
      <w:r w:rsidRPr="00532D93">
        <w:rPr>
          <w:rFonts w:cs="Arial"/>
          <w:color w:val="000000"/>
          <w:szCs w:val="24"/>
        </w:rPr>
        <w:t>-se algumas considerações finais sobre o estudo da Tecnologia Assistiva para promoção de uma qualidade de vida para pessoas com deficiência</w:t>
      </w:r>
      <w:r w:rsidR="009F4D23">
        <w:rPr>
          <w:rFonts w:cs="Arial"/>
          <w:color w:val="000000"/>
          <w:szCs w:val="24"/>
        </w:rPr>
        <w:t>s</w:t>
      </w:r>
      <w:r w:rsidRPr="00532D93">
        <w:rPr>
          <w:rFonts w:cs="Arial"/>
          <w:color w:val="000000"/>
          <w:szCs w:val="24"/>
        </w:rPr>
        <w:t xml:space="preserve"> e idosos.</w:t>
      </w:r>
    </w:p>
    <w:p w:rsidR="00455501" w:rsidRPr="00532D93" w:rsidRDefault="002A4CD8" w:rsidP="00455501">
      <w:pPr>
        <w:ind w:firstLine="708"/>
        <w:rPr>
          <w:rFonts w:cs="Arial"/>
          <w:color w:val="000000"/>
          <w:szCs w:val="24"/>
        </w:rPr>
      </w:pPr>
      <w:r>
        <w:rPr>
          <w:rFonts w:cs="Arial"/>
          <w:color w:val="000000"/>
          <w:szCs w:val="24"/>
        </w:rPr>
        <w:t>O</w:t>
      </w:r>
      <w:r w:rsidR="00455501" w:rsidRPr="00532D93">
        <w:rPr>
          <w:rFonts w:cs="Arial"/>
          <w:color w:val="000000"/>
          <w:szCs w:val="24"/>
        </w:rPr>
        <w:t xml:space="preserve"> capítulo 5 </w:t>
      </w:r>
      <w:r w:rsidR="00A0312A">
        <w:rPr>
          <w:rFonts w:cs="Arial"/>
          <w:color w:val="000000"/>
          <w:szCs w:val="24"/>
        </w:rPr>
        <w:t xml:space="preserve">apresenta-se </w:t>
      </w:r>
      <w:r w:rsidR="00455501" w:rsidRPr="00532D93">
        <w:rPr>
          <w:rFonts w:cs="Arial"/>
          <w:color w:val="000000"/>
          <w:szCs w:val="24"/>
        </w:rPr>
        <w:t>os conjuntos de referências consultadas.</w:t>
      </w:r>
    </w:p>
    <w:p w:rsidR="00455501" w:rsidRDefault="00455501" w:rsidP="00455501"/>
    <w:p w:rsidR="006471B6" w:rsidRDefault="006471B6" w:rsidP="006471B6">
      <w:r>
        <w:br w:type="page"/>
      </w:r>
    </w:p>
    <w:p w:rsidR="0009147F" w:rsidRDefault="0009147F" w:rsidP="00252CF7">
      <w:pPr>
        <w:pStyle w:val="Ttulo1"/>
        <w:rPr>
          <w:rStyle w:val="Ttulo1Char"/>
          <w:b/>
          <w:bCs/>
          <w:caps/>
        </w:rPr>
      </w:pPr>
      <w:bookmarkStart w:id="18" w:name="_Toc482911637"/>
      <w:r w:rsidRPr="00260923">
        <w:rPr>
          <w:rStyle w:val="Ttulo1Char"/>
          <w:b/>
          <w:bCs/>
          <w:caps/>
        </w:rPr>
        <w:lastRenderedPageBreak/>
        <w:t>FUNDAMENTAÇÃO TEÓRICA</w:t>
      </w:r>
      <w:bookmarkEnd w:id="15"/>
      <w:bookmarkEnd w:id="16"/>
      <w:bookmarkEnd w:id="18"/>
    </w:p>
    <w:p w:rsidR="00CF01C3" w:rsidRDefault="00CF01C3" w:rsidP="00CF01C3">
      <w:bookmarkStart w:id="19" w:name="_Toc463899393"/>
      <w:bookmarkStart w:id="20" w:name="_Toc466010546"/>
      <w:bookmarkStart w:id="21" w:name="_Toc466021396"/>
      <w:r>
        <w:t xml:space="preserve">A Fundamentação Teórica </w:t>
      </w:r>
      <w:r w:rsidR="002A4CD8">
        <w:t xml:space="preserve">foi </w:t>
      </w:r>
      <w:r>
        <w:t>subdividida em histórico sobre elevadores e normas vigentes para pessoas com deficiência</w:t>
      </w:r>
      <w:r w:rsidR="004A5B4D">
        <w:t>s</w:t>
      </w:r>
      <w:r>
        <w:t xml:space="preserve">, </w:t>
      </w:r>
      <w:r w:rsidR="002A4CD8">
        <w:t>apresentando-se um</w:t>
      </w:r>
      <w:r w:rsidR="00C2603C">
        <w:t xml:space="preserve"> breve estudo sobre o m</w:t>
      </w:r>
      <w:r>
        <w:t xml:space="preserve">ercado de Automação Residencial, </w:t>
      </w:r>
      <w:r w:rsidR="002A4CD8">
        <w:t xml:space="preserve">e </w:t>
      </w:r>
      <w:r>
        <w:t>em seguida alguns conce</w:t>
      </w:r>
      <w:r w:rsidR="004A5B4D">
        <w:t>itos básicos sobre pessoas com d</w:t>
      </w:r>
      <w:r>
        <w:t>eficiên</w:t>
      </w:r>
      <w:r w:rsidR="002A4CD8">
        <w:t>cia</w:t>
      </w:r>
      <w:r w:rsidR="004A5B4D">
        <w:t>s</w:t>
      </w:r>
      <w:r w:rsidR="002A4CD8">
        <w:t xml:space="preserve"> e Idosos, com abordagem a conceitos da </w:t>
      </w:r>
      <w:r>
        <w:t xml:space="preserve">Tecnologia Assistiva e suas respectivas aplicações. Por fim, </w:t>
      </w:r>
      <w:r w:rsidR="002A4CD8">
        <w:t xml:space="preserve">apresentam-se </w:t>
      </w:r>
      <w:r>
        <w:t>os Hardwares e Softwares</w:t>
      </w:r>
      <w:r w:rsidR="004A5B4D">
        <w:t xml:space="preserve"> utilizados para construção do p</w:t>
      </w:r>
      <w:r>
        <w:t>rotótipo.</w:t>
      </w:r>
    </w:p>
    <w:p w:rsidR="00455501" w:rsidRDefault="00FD1E78" w:rsidP="006B56EA">
      <w:pPr>
        <w:pStyle w:val="Ttulo2"/>
      </w:pPr>
      <w:bookmarkStart w:id="22" w:name="_Toc482911638"/>
      <w:r>
        <w:t>Histórico sobre elevadores e normas vigentes</w:t>
      </w:r>
      <w:bookmarkEnd w:id="22"/>
    </w:p>
    <w:p w:rsidR="00CF01C3" w:rsidRPr="004441E2" w:rsidRDefault="00CF01C3" w:rsidP="00CF01C3">
      <w:r w:rsidRPr="004441E2">
        <w:t>O elevador é basicamente um mecanismo fechado de transporte vertical, seja de pessoas ou carga, que possui como pr</w:t>
      </w:r>
      <w:r w:rsidR="00432180">
        <w:t>incipais elementos,</w:t>
      </w:r>
      <w:r w:rsidRPr="004441E2">
        <w:t xml:space="preserve"> cabin</w:t>
      </w:r>
      <w:r w:rsidR="00C4250B">
        <w:t>e</w:t>
      </w:r>
      <w:r w:rsidRPr="004441E2">
        <w:t>, motor, cabos de aço, máquina e acessórios.</w:t>
      </w:r>
    </w:p>
    <w:p w:rsidR="00CF01C3" w:rsidRPr="004441E2" w:rsidRDefault="00CF01C3" w:rsidP="00CF01C3">
      <w:r w:rsidRPr="004441E2">
        <w:t>Desde o ano de 1500 a.C. já eram utilizados os elevadores, claro que de uma forma menos evoluída como na elevação das águas do Rio Nilo tracionados por animais e pessoas, onde os egípcios precisavam transportar grandes vasilhames com água e também na construção das pirâmides e etc. Outra forma de tração existente era com o auxílio de moinhos e rodas d’água.</w:t>
      </w:r>
    </w:p>
    <w:p w:rsidR="00CF01C3" w:rsidRPr="004441E2" w:rsidRDefault="00CF01C3" w:rsidP="00CF01C3">
      <w:r w:rsidRPr="004441E2">
        <w:t>Apenas com a Revolução Industrial surgiu a energia a vapor e hidráulica como forma de tração e posteriormente a energia elétrica.</w:t>
      </w:r>
    </w:p>
    <w:p w:rsidR="00CF01C3" w:rsidRDefault="00CF01C3" w:rsidP="00CF01C3">
      <w:pPr>
        <w:rPr>
          <w:sz w:val="28"/>
          <w:szCs w:val="28"/>
        </w:rPr>
      </w:pPr>
      <w:r w:rsidRPr="004441E2">
        <w:t xml:space="preserve">Os primeiros elevadores hidráulicos eram movidos </w:t>
      </w:r>
      <w:r w:rsidR="008E7856">
        <w:t>a</w:t>
      </w:r>
      <w:r w:rsidRPr="004441E2">
        <w:t xml:space="preserve"> água e até então não eram seguros, sendo utilizados apenas para o transporte vertical de cargas em minas, fábricas e armazéns. Um dos pioneiros na construção de elevadores foi o americano Elisha Graves Otis (03/08/1811 – 07/04/1861) que revolucionou a história dos elevadores ao apresentar em uma feira em Nova York em 1853 um dispositivo de segurança que travaria o elevador se o cabo responsável por içar a plataforma se rompesse. Com o sucesso de sua invenção, Otis possibilitou a construção de prédios ainda maiores, pois o transporte de pessoas tornava-se seguro. Porém os elevadores ainda eram movidos a vapor ou energia hidráulica, sendo tracionados por eletricidade apenas em 1880 pelo alemão Werner Von Siemens e consequentemente foram modernizados a partir do século XIX.</w:t>
      </w:r>
    </w:p>
    <w:p w:rsidR="00CF01C3" w:rsidRDefault="00CF01C3" w:rsidP="00CF01C3">
      <w:r>
        <w:t>Da necessidade de se estabelecerem normas foi fundada em 1940 a Associação Brasileira d</w:t>
      </w:r>
      <w:r w:rsidR="00A0312A">
        <w:t>e Normas Técnicas (ABNT) que é responsável por</w:t>
      </w:r>
      <w:r>
        <w:t xml:space="preserve"> </w:t>
      </w:r>
      <w:r w:rsidR="00C878AA">
        <w:t xml:space="preserve">estabelecer </w:t>
      </w:r>
      <w:r w:rsidR="00C878AA">
        <w:lastRenderedPageBreak/>
        <w:t xml:space="preserve">padrões técnicos </w:t>
      </w:r>
      <w:r>
        <w:t xml:space="preserve">no país. Dentre seus 58 comitês que são responsáveis pela formulação das normas, o Comitê Brasileiro de Acessibilidade (ABNT/CB-40), responsável pelas normas voltadas para acessibilidade de portadores de deficiência, desde 2000, atua para garantir o acesso dos mesmos. </w:t>
      </w:r>
    </w:p>
    <w:p w:rsidR="00CF01C3" w:rsidRDefault="00CF01C3" w:rsidP="00CF01C3">
      <w:r>
        <w:t>Para a construção do protótipo foram respeitadas algumas das normas da ABNT que tratam da acessibilidade de deficientes, conforme descrito abaixo:</w:t>
      </w:r>
    </w:p>
    <w:p w:rsidR="00794046" w:rsidRDefault="0056365F" w:rsidP="00794046">
      <w:r>
        <w:t xml:space="preserve">NBR 13994:2000 </w:t>
      </w:r>
      <w:r w:rsidR="00C878AA">
        <w:t>apresenta as diretrizes a serem seguidas na elaboração de elevadores destinados à deficientes</w:t>
      </w:r>
      <w:r w:rsidR="00794046">
        <w:t>, ou seja, não englobam quaisquer outros tipos de mecanismos de elevação tais como plataforma, elevador de cadeira de rodas para escadas, entre outros.</w:t>
      </w:r>
    </w:p>
    <w:p w:rsidR="0056365F" w:rsidRDefault="0056365F" w:rsidP="00CF01C3">
      <w:r>
        <w:t xml:space="preserve">NBR 9050:2015 </w:t>
      </w:r>
      <w:r w:rsidR="00C878AA">
        <w:t>fixa as normas para o acesso das pessoas com deficiência</w:t>
      </w:r>
      <w:r w:rsidR="009F4D23">
        <w:t>s</w:t>
      </w:r>
      <w:r w:rsidR="00C878AA">
        <w:t xml:space="preserve"> a espaços </w:t>
      </w:r>
      <w:r w:rsidR="00CE449A">
        <w:t xml:space="preserve">e equipamentos </w:t>
      </w:r>
      <w:r w:rsidR="00C878AA">
        <w:t>urbanos</w:t>
      </w:r>
      <w:r w:rsidR="00CF01C3">
        <w:t>.</w:t>
      </w:r>
      <w:r>
        <w:t xml:space="preserve"> </w:t>
      </w:r>
    </w:p>
    <w:p w:rsidR="00CF01C3" w:rsidRDefault="0056365F" w:rsidP="00CF01C3">
      <w:r>
        <w:t xml:space="preserve">NM 207:1999 </w:t>
      </w:r>
      <w:r w:rsidR="00C878AA">
        <w:t xml:space="preserve">define as regras de segurança para </w:t>
      </w:r>
      <w:r w:rsidR="00B00D02">
        <w:t xml:space="preserve">instalação de </w:t>
      </w:r>
      <w:r w:rsidR="00C878AA">
        <w:t>elevadores</w:t>
      </w:r>
      <w:r w:rsidR="00CF01C3">
        <w:t>.</w:t>
      </w:r>
    </w:p>
    <w:p w:rsidR="00794046" w:rsidRDefault="0056365F" w:rsidP="00CF01C3">
      <w:pPr>
        <w:rPr>
          <w:rFonts w:cs="Arial"/>
          <w:szCs w:val="24"/>
          <w:lang w:eastAsia="pt-BR"/>
        </w:rPr>
      </w:pPr>
      <w:r>
        <w:rPr>
          <w:rFonts w:cs="Arial"/>
          <w:szCs w:val="24"/>
          <w:lang w:eastAsia="pt-BR"/>
        </w:rPr>
        <w:t xml:space="preserve">NM 313:2007 </w:t>
      </w:r>
      <w:r w:rsidR="00794046">
        <w:rPr>
          <w:rFonts w:cs="Arial"/>
          <w:szCs w:val="24"/>
          <w:lang w:eastAsia="pt-BR"/>
        </w:rPr>
        <w:t>trata sobre elevadores de passageiros e inclui também requisitos para pessoas com deficiências.</w:t>
      </w:r>
    </w:p>
    <w:p w:rsidR="00794046" w:rsidRDefault="00794046" w:rsidP="00CF01C3">
      <w:r>
        <w:rPr>
          <w:rFonts w:cs="Arial"/>
          <w:szCs w:val="24"/>
          <w:lang w:eastAsia="pt-BR"/>
        </w:rPr>
        <w:t xml:space="preserve">Os requisitos destas normas foram seguidos na elaboração do </w:t>
      </w:r>
      <w:r w:rsidR="0056365F">
        <w:rPr>
          <w:rFonts w:cs="Arial"/>
          <w:szCs w:val="24"/>
          <w:lang w:eastAsia="pt-BR"/>
        </w:rPr>
        <w:t>projeto</w:t>
      </w:r>
      <w:r>
        <w:rPr>
          <w:rFonts w:cs="Arial"/>
          <w:szCs w:val="24"/>
          <w:lang w:eastAsia="pt-BR"/>
        </w:rPr>
        <w:t xml:space="preserve"> de elevador, porém nem todos foram possíveis </w:t>
      </w:r>
      <w:r w:rsidR="00432180">
        <w:rPr>
          <w:rFonts w:cs="Arial"/>
          <w:szCs w:val="24"/>
          <w:lang w:eastAsia="pt-BR"/>
        </w:rPr>
        <w:t xml:space="preserve">de </w:t>
      </w:r>
      <w:r>
        <w:rPr>
          <w:rFonts w:cs="Arial"/>
          <w:szCs w:val="24"/>
          <w:lang w:eastAsia="pt-BR"/>
        </w:rPr>
        <w:t>serem aplicados, devido ao tamanho reduzido</w:t>
      </w:r>
      <w:r w:rsidR="00170E7D">
        <w:rPr>
          <w:rFonts w:cs="Arial"/>
          <w:szCs w:val="24"/>
          <w:lang w:eastAsia="pt-BR"/>
        </w:rPr>
        <w:t xml:space="preserve"> do protótipo</w:t>
      </w:r>
      <w:r>
        <w:rPr>
          <w:rFonts w:cs="Arial"/>
          <w:szCs w:val="24"/>
          <w:lang w:eastAsia="pt-BR"/>
        </w:rPr>
        <w:t>.</w:t>
      </w:r>
    </w:p>
    <w:p w:rsidR="00A75212" w:rsidRPr="001D2CCE" w:rsidRDefault="00EA4ECE" w:rsidP="006B56EA">
      <w:pPr>
        <w:pStyle w:val="Ttulo2"/>
      </w:pPr>
      <w:bookmarkStart w:id="23" w:name="_Toc482911639"/>
      <w:r w:rsidRPr="001D2CCE">
        <w:t>Mercado de Automação Residencial</w:t>
      </w:r>
      <w:bookmarkEnd w:id="19"/>
      <w:bookmarkEnd w:id="20"/>
      <w:bookmarkEnd w:id="21"/>
      <w:bookmarkEnd w:id="23"/>
    </w:p>
    <w:p w:rsidR="00B869F8" w:rsidRPr="00D7387E" w:rsidRDefault="00B869F8" w:rsidP="00B869F8">
      <w:bookmarkStart w:id="24" w:name="_Toc463899394"/>
      <w:bookmarkStart w:id="25" w:name="_Toc466010547"/>
      <w:bookmarkStart w:id="26" w:name="_Toc466021397"/>
      <w:r>
        <w:t>O mercado de Automação R</w:t>
      </w:r>
      <w:r w:rsidRPr="00D7387E">
        <w:t>esidencial apresenta um crescimento significativo</w:t>
      </w:r>
      <w:r>
        <w:t>,</w:t>
      </w:r>
      <w:r w:rsidRPr="00D7387E">
        <w:t xml:space="preserve"> percebe-se que es</w:t>
      </w:r>
      <w:r w:rsidR="00B7030B">
        <w:t>tá surgindo um interesse maior d</w:t>
      </w:r>
      <w:r w:rsidRPr="00D7387E">
        <w:t>as pessoas em relação ao avanço da tecnologia.</w:t>
      </w:r>
      <w:r>
        <w:t xml:space="preserve"> Segundo MURATORI (2013) várias empresas estão investindo no ramo, desde as </w:t>
      </w:r>
      <w:r w:rsidR="00B7030B">
        <w:t>pequenas até as multinacionais</w:t>
      </w:r>
      <w:r>
        <w:t>.</w:t>
      </w:r>
    </w:p>
    <w:p w:rsidR="00B869F8" w:rsidRPr="00D7387E" w:rsidRDefault="00B869F8" w:rsidP="00B869F8">
      <w:r w:rsidRPr="00D7387E">
        <w:t>É extremamente importante dar atenção ao crescimento deste mercado, pois hoje temos poucos profissionais capacitados para atender a toda essa demanda.</w:t>
      </w:r>
    </w:p>
    <w:p w:rsidR="00B869F8" w:rsidRDefault="00B869F8" w:rsidP="00B869F8">
      <w:pPr>
        <w:rPr>
          <w:szCs w:val="24"/>
        </w:rPr>
      </w:pPr>
      <w:r>
        <w:rPr>
          <w:szCs w:val="24"/>
        </w:rPr>
        <w:t>Ultimamente, os fabricantes de equipamentos e profissionais promoveram grandes esforços para alavancar o processo de Automação Residencial. O objetivo é fazer um projeto voltado para atender as necessidades dos clientes e que o</w:t>
      </w:r>
      <w:r w:rsidR="00B7030B">
        <w:rPr>
          <w:szCs w:val="24"/>
        </w:rPr>
        <w:t>s</w:t>
      </w:r>
      <w:r>
        <w:rPr>
          <w:szCs w:val="24"/>
        </w:rPr>
        <w:t xml:space="preserve"> mesmo</w:t>
      </w:r>
      <w:r w:rsidR="00B7030B">
        <w:rPr>
          <w:szCs w:val="24"/>
        </w:rPr>
        <w:t>s</w:t>
      </w:r>
      <w:r>
        <w:rPr>
          <w:szCs w:val="24"/>
        </w:rPr>
        <w:t xml:space="preserve"> perceba</w:t>
      </w:r>
      <w:r w:rsidR="00B7030B">
        <w:rPr>
          <w:szCs w:val="24"/>
        </w:rPr>
        <w:t>m</w:t>
      </w:r>
      <w:r>
        <w:rPr>
          <w:szCs w:val="24"/>
        </w:rPr>
        <w:t xml:space="preserve"> a importância dessa área e seus benefícios, não só em sua vida pessoal, mas t</w:t>
      </w:r>
      <w:r w:rsidR="00432180">
        <w:rPr>
          <w:szCs w:val="24"/>
        </w:rPr>
        <w:t>ambém na valorização do imóvel, d</w:t>
      </w:r>
      <w:r>
        <w:rPr>
          <w:szCs w:val="24"/>
        </w:rPr>
        <w:t xml:space="preserve">e acordo com </w:t>
      </w:r>
      <w:r w:rsidRPr="00E10F60">
        <w:rPr>
          <w:szCs w:val="24"/>
        </w:rPr>
        <w:t>Muratori (2014)</w:t>
      </w:r>
      <w:r>
        <w:t>.</w:t>
      </w:r>
    </w:p>
    <w:p w:rsidR="00B869F8" w:rsidRPr="00D7387E" w:rsidRDefault="00B869F8" w:rsidP="00B869F8">
      <w:r w:rsidRPr="00D7387E">
        <w:t>Segundo dados da Associação Brasileira de Automa</w:t>
      </w:r>
      <w:r>
        <w:t>ção Residencial AURESIDE (2013):</w:t>
      </w:r>
    </w:p>
    <w:p w:rsidR="00B869F8" w:rsidRPr="001C11FB" w:rsidRDefault="00B869F8" w:rsidP="00B869F8">
      <w:pPr>
        <w:pStyle w:val="NormalWeb"/>
        <w:shd w:val="clear" w:color="auto" w:fill="FFFFFF"/>
        <w:spacing w:before="0" w:beforeAutospacing="0" w:after="165" w:afterAutospacing="0"/>
        <w:ind w:left="2268"/>
        <w:rPr>
          <w:rFonts w:ascii="Arial" w:hAnsi="Arial" w:cs="Arial"/>
          <w:sz w:val="20"/>
          <w:szCs w:val="20"/>
        </w:rPr>
      </w:pPr>
      <w:r w:rsidRPr="001C11FB">
        <w:rPr>
          <w:rFonts w:ascii="Arial" w:hAnsi="Arial" w:cs="Arial"/>
          <w:sz w:val="20"/>
          <w:szCs w:val="20"/>
        </w:rPr>
        <w:lastRenderedPageBreak/>
        <w:t>O Brasil teria hoje pelo menos 1,8 milhões de residências com potencial para utilizar sistemas automatizados. No entanto este número é de, no máximo, 300 mil neste final de 2013. Ou seja, já temos um déficit de pelo menos 1,5 milhão</w:t>
      </w:r>
      <w:r>
        <w:rPr>
          <w:rFonts w:ascii="Arial" w:hAnsi="Arial" w:cs="Arial"/>
          <w:sz w:val="20"/>
          <w:szCs w:val="20"/>
        </w:rPr>
        <w:t xml:space="preserve"> [sic] </w:t>
      </w:r>
      <w:r w:rsidRPr="001C11FB">
        <w:rPr>
          <w:rFonts w:ascii="Arial" w:hAnsi="Arial" w:cs="Arial"/>
          <w:sz w:val="20"/>
          <w:szCs w:val="20"/>
        </w:rPr>
        <w:t xml:space="preserve">de residências que precisariam ser atendidas imediatamente. </w:t>
      </w:r>
    </w:p>
    <w:p w:rsidR="00B869F8" w:rsidRDefault="00B869F8" w:rsidP="00B869F8">
      <w:pPr>
        <w:rPr>
          <w:rFonts w:cs="Arial"/>
        </w:rPr>
      </w:pPr>
      <w:r w:rsidRPr="00B869F8">
        <w:t>Para atender a essa crescente demanda, necessita-se urgentemente de profissionais habilitados</w:t>
      </w:r>
      <w:r w:rsidRPr="00D7387E">
        <w:rPr>
          <w:rFonts w:cs="Arial"/>
        </w:rPr>
        <w:t>.</w:t>
      </w:r>
    </w:p>
    <w:p w:rsidR="0009147F" w:rsidRPr="00E10F60" w:rsidRDefault="00455501" w:rsidP="006B56EA">
      <w:pPr>
        <w:pStyle w:val="Ttulo2"/>
      </w:pPr>
      <w:bookmarkStart w:id="27" w:name="_Toc482911640"/>
      <w:r>
        <w:t>Pessoas com deficiência</w:t>
      </w:r>
      <w:r w:rsidR="0009147F" w:rsidRPr="00311CBC">
        <w:t xml:space="preserve"> e Idosos</w:t>
      </w:r>
      <w:bookmarkEnd w:id="24"/>
      <w:bookmarkEnd w:id="25"/>
      <w:bookmarkEnd w:id="26"/>
      <w:bookmarkEnd w:id="27"/>
    </w:p>
    <w:p w:rsidR="00842692" w:rsidRDefault="00842692" w:rsidP="00842692">
      <w:bookmarkStart w:id="28" w:name="_Toc463899399"/>
      <w:r>
        <w:t xml:space="preserve">Na </w:t>
      </w:r>
      <w:r w:rsidRPr="002B2F4D">
        <w:t>Norma Brasileira</w:t>
      </w:r>
      <w:r>
        <w:t xml:space="preserve"> ABNT NBR 13994 (2000</w:t>
      </w:r>
      <w:r w:rsidRPr="002B2F4D">
        <w:t>)</w:t>
      </w:r>
      <w:r>
        <w:t xml:space="preserve"> encontram-se as definições para </w:t>
      </w:r>
      <w:r>
        <w:rPr>
          <w:lang w:eastAsia="pt-BR"/>
        </w:rPr>
        <w:t>a deficiência física, deficiência visual, deficiência auditiva, deficiência mental, deficiência múltipla e mobilidade reduzida</w:t>
      </w:r>
      <w:r w:rsidR="00B7030B">
        <w:t>. Todas referem-se à</w:t>
      </w:r>
      <w:r>
        <w:t xml:space="preserve"> pesso</w:t>
      </w:r>
      <w:r w:rsidR="00B7030B">
        <w:t>a portadora de deficiência como</w:t>
      </w:r>
      <w:r>
        <w:t>:</w:t>
      </w:r>
    </w:p>
    <w:p w:rsidR="00842692" w:rsidRDefault="00842692" w:rsidP="001977A4">
      <w:pPr>
        <w:spacing w:after="166" w:line="240" w:lineRule="auto"/>
        <w:ind w:left="2268"/>
        <w:rPr>
          <w:rFonts w:cs="Arial"/>
          <w:szCs w:val="24"/>
          <w:lang w:eastAsia="pt-BR"/>
        </w:rPr>
      </w:pPr>
      <w:r>
        <w:rPr>
          <w:rFonts w:cs="Arial"/>
          <w:sz w:val="20"/>
          <w:szCs w:val="20"/>
        </w:rPr>
        <w:t>A</w:t>
      </w:r>
      <w:r w:rsidRPr="00F55BAE">
        <w:rPr>
          <w:rFonts w:cs="Arial"/>
          <w:sz w:val="20"/>
          <w:szCs w:val="20"/>
        </w:rPr>
        <w:t>quela pessoa que apresenta, em caráter temporário ou permanente, perdas ou reduções de sua estrutura ou função fisiológica, anatômica, mental ou sensorial, que gerem incapacidade para certas atividades, segundo padrões de comportamento e valores culturais.</w:t>
      </w:r>
      <w:r>
        <w:rPr>
          <w:rFonts w:cs="Arial"/>
          <w:szCs w:val="24"/>
        </w:rPr>
        <w:t xml:space="preserve"> </w:t>
      </w:r>
    </w:p>
    <w:p w:rsidR="00842692" w:rsidRDefault="00842692" w:rsidP="00842692">
      <w:pPr>
        <w:rPr>
          <w:lang w:eastAsia="pt-BR"/>
        </w:rPr>
      </w:pPr>
      <w:r>
        <w:rPr>
          <w:lang w:eastAsia="pt-BR"/>
        </w:rPr>
        <w:t xml:space="preserve">Essas pessoas enfrentam diversas dificuldades no seu dia a dia, nas ruas, ou até mesmo dentro de sua própria residência, tem o obstáculo de não poder transitar sem o auxílio de outros.  </w:t>
      </w:r>
    </w:p>
    <w:p w:rsidR="00842692" w:rsidRDefault="00842692" w:rsidP="00842692">
      <w:pPr>
        <w:rPr>
          <w:lang w:eastAsia="pt-BR"/>
        </w:rPr>
      </w:pPr>
      <w:r w:rsidRPr="00D00BDF">
        <w:rPr>
          <w:lang w:eastAsia="pt-BR"/>
        </w:rPr>
        <w:t>Segundo dados do IBGE(2015)</w:t>
      </w:r>
      <w:r>
        <w:rPr>
          <w:lang w:eastAsia="pt-BR"/>
        </w:rPr>
        <w:t xml:space="preserve">: </w:t>
      </w:r>
      <w:r w:rsidRPr="00D00BDF">
        <w:rPr>
          <w:lang w:eastAsia="pt-BR"/>
        </w:rPr>
        <w:t xml:space="preserve">6,2% da população brasileira têm algum tipo de deficiência, </w:t>
      </w:r>
      <w:r>
        <w:rPr>
          <w:lang w:eastAsia="pt-BR"/>
        </w:rPr>
        <w:t>e ainda 1,3% da população tê</w:t>
      </w:r>
      <w:r w:rsidRPr="00D00BDF">
        <w:rPr>
          <w:lang w:eastAsia="pt-BR"/>
        </w:rPr>
        <w:t>m algum tipo de deficiência física e quase a metade deste total (46,8%) têm grau intenso ou muito intenso de limitações.</w:t>
      </w:r>
      <w:r w:rsidR="008C5351">
        <w:rPr>
          <w:lang w:eastAsia="pt-BR"/>
        </w:rPr>
        <w:t xml:space="preserve"> Dados oficiais variam, </w:t>
      </w:r>
      <w:r w:rsidR="00911E40">
        <w:rPr>
          <w:lang w:eastAsia="pt-BR"/>
        </w:rPr>
        <w:t>de acordo com as categorias de deficiências englobadas.</w:t>
      </w:r>
    </w:p>
    <w:p w:rsidR="00842692" w:rsidRDefault="00842692" w:rsidP="00842692">
      <w:pPr>
        <w:rPr>
          <w:color w:val="000000"/>
          <w:lang w:eastAsia="pt-BR"/>
        </w:rPr>
      </w:pPr>
      <w:r>
        <w:rPr>
          <w:lang w:eastAsia="pt-BR"/>
        </w:rPr>
        <w:t xml:space="preserve">O Comitê Brasileiro de Acessibilidade desenvolveu a NBR 9050/2015, que determina </w:t>
      </w:r>
      <w:r w:rsidRPr="00B14748">
        <w:rPr>
          <w:color w:val="000000"/>
          <w:lang w:eastAsia="pt-BR"/>
        </w:rPr>
        <w:t>a aplicação de parâmetros técnicos a serem seguidos na construção de edifícios e equipamentos urbanos</w:t>
      </w:r>
      <w:r>
        <w:rPr>
          <w:color w:val="000000"/>
          <w:lang w:eastAsia="pt-BR"/>
        </w:rPr>
        <w:t>,</w:t>
      </w:r>
      <w:r w:rsidRPr="00B14748">
        <w:rPr>
          <w:color w:val="000000"/>
          <w:lang w:eastAsia="pt-BR"/>
        </w:rPr>
        <w:t xml:space="preserve"> entre outros</w:t>
      </w:r>
      <w:r>
        <w:rPr>
          <w:color w:val="000000"/>
          <w:lang w:eastAsia="pt-BR"/>
        </w:rPr>
        <w:t>. Apesar disso, b</w:t>
      </w:r>
      <w:r w:rsidRPr="00B14748">
        <w:rPr>
          <w:color w:val="000000"/>
          <w:lang w:eastAsia="pt-BR"/>
        </w:rPr>
        <w:t xml:space="preserve">asta </w:t>
      </w:r>
      <w:r>
        <w:rPr>
          <w:color w:val="000000"/>
          <w:lang w:eastAsia="pt-BR"/>
        </w:rPr>
        <w:t>olharmos</w:t>
      </w:r>
      <w:r w:rsidRPr="00B14748">
        <w:rPr>
          <w:color w:val="000000"/>
          <w:lang w:eastAsia="pt-BR"/>
        </w:rPr>
        <w:t xml:space="preserve"> em volta e </w:t>
      </w:r>
      <w:r>
        <w:rPr>
          <w:color w:val="000000"/>
          <w:lang w:eastAsia="pt-BR"/>
        </w:rPr>
        <w:t>observar</w:t>
      </w:r>
      <w:r w:rsidRPr="00B14748">
        <w:rPr>
          <w:color w:val="000000"/>
          <w:lang w:eastAsia="pt-BR"/>
        </w:rPr>
        <w:t xml:space="preserve"> que ainda tem</w:t>
      </w:r>
      <w:r>
        <w:rPr>
          <w:color w:val="000000"/>
          <w:lang w:eastAsia="pt-BR"/>
        </w:rPr>
        <w:t>os</w:t>
      </w:r>
      <w:r w:rsidRPr="00B14748">
        <w:rPr>
          <w:color w:val="000000"/>
          <w:lang w:eastAsia="pt-BR"/>
        </w:rPr>
        <w:t xml:space="preserve"> muito a melhorar, hoje em dia é fácil localizar calçadas em </w:t>
      </w:r>
      <w:r>
        <w:rPr>
          <w:color w:val="000000"/>
          <w:lang w:eastAsia="pt-BR"/>
        </w:rPr>
        <w:t>péssimo</w:t>
      </w:r>
      <w:r w:rsidRPr="00B14748">
        <w:rPr>
          <w:color w:val="000000"/>
          <w:lang w:eastAsia="pt-BR"/>
        </w:rPr>
        <w:t xml:space="preserve"> estado de conservação, escassez de guia de rebaixamento de piso,</w:t>
      </w:r>
      <w:r w:rsidR="00EF62CD">
        <w:rPr>
          <w:color w:val="000000"/>
          <w:lang w:eastAsia="pt-BR"/>
        </w:rPr>
        <w:t xml:space="preserve"> comércios sem rampa de acesso e</w:t>
      </w:r>
      <w:r w:rsidRPr="00B14748">
        <w:rPr>
          <w:color w:val="000000"/>
          <w:lang w:eastAsia="pt-BR"/>
        </w:rPr>
        <w:t xml:space="preserve"> sem banheiros adaptados</w:t>
      </w:r>
      <w:r w:rsidR="00983791">
        <w:rPr>
          <w:color w:val="000000"/>
          <w:lang w:eastAsia="pt-BR"/>
        </w:rPr>
        <w:t xml:space="preserve"> e etc.</w:t>
      </w:r>
      <w:r w:rsidRPr="00B14748">
        <w:rPr>
          <w:color w:val="000000"/>
          <w:lang w:eastAsia="pt-BR"/>
        </w:rPr>
        <w:t xml:space="preserve"> </w:t>
      </w:r>
    </w:p>
    <w:p w:rsidR="00842692" w:rsidRDefault="00842692" w:rsidP="00842692">
      <w:pPr>
        <w:rPr>
          <w:color w:val="000000"/>
          <w:lang w:eastAsia="pt-BR"/>
        </w:rPr>
      </w:pPr>
      <w:r>
        <w:rPr>
          <w:color w:val="000000"/>
          <w:lang w:eastAsia="pt-BR"/>
        </w:rPr>
        <w:t>Outra dificuldade, é a falta de</w:t>
      </w:r>
      <w:r w:rsidRPr="00B14748">
        <w:rPr>
          <w:color w:val="000000"/>
          <w:lang w:eastAsia="pt-BR"/>
        </w:rPr>
        <w:t xml:space="preserve"> oportunidade de </w:t>
      </w:r>
      <w:r>
        <w:rPr>
          <w:color w:val="000000"/>
          <w:lang w:eastAsia="pt-BR"/>
        </w:rPr>
        <w:t>entrar e permanecer no mercado de trabalho, atualmente a Lei Nº 8.213, de 24 de Julho de 1991, em seu art.93</w:t>
      </w:r>
      <w:r>
        <w:rPr>
          <w:lang w:eastAsia="pt-BR"/>
        </w:rPr>
        <w:t xml:space="preserve">, </w:t>
      </w:r>
      <w:r w:rsidRPr="00B14748">
        <w:rPr>
          <w:color w:val="000000"/>
          <w:lang w:eastAsia="pt-BR"/>
        </w:rPr>
        <w:t xml:space="preserve">assegura </w:t>
      </w:r>
      <w:r>
        <w:rPr>
          <w:color w:val="000000"/>
          <w:lang w:eastAsia="pt-BR"/>
        </w:rPr>
        <w:t>a</w:t>
      </w:r>
      <w:r w:rsidRPr="00B14748">
        <w:rPr>
          <w:color w:val="000000"/>
          <w:lang w:eastAsia="pt-BR"/>
        </w:rPr>
        <w:t xml:space="preserve">o deficiente ter </w:t>
      </w:r>
      <w:r>
        <w:rPr>
          <w:color w:val="000000"/>
          <w:lang w:eastAsia="pt-BR"/>
        </w:rPr>
        <w:t xml:space="preserve">a </w:t>
      </w:r>
      <w:r w:rsidRPr="00B14748">
        <w:rPr>
          <w:color w:val="000000"/>
          <w:lang w:eastAsia="pt-BR"/>
        </w:rPr>
        <w:t>oportunidade de trabalho em qualquer empresa</w:t>
      </w:r>
      <w:r>
        <w:rPr>
          <w:color w:val="000000"/>
          <w:lang w:eastAsia="pt-BR"/>
        </w:rPr>
        <w:t>, para se adequar a essa determinação é necessário que se tenha um número de pessoas com deficiência,</w:t>
      </w:r>
      <w:r w:rsidRPr="00B14748">
        <w:rPr>
          <w:color w:val="000000"/>
          <w:lang w:eastAsia="pt-BR"/>
        </w:rPr>
        <w:t xml:space="preserve"> dependendo do quadro de funcionários. </w:t>
      </w:r>
      <w:r>
        <w:rPr>
          <w:color w:val="000000"/>
          <w:lang w:eastAsia="pt-BR"/>
        </w:rPr>
        <w:t>U</w:t>
      </w:r>
      <w:r w:rsidRPr="00B14748">
        <w:rPr>
          <w:color w:val="000000"/>
          <w:lang w:eastAsia="pt-BR"/>
        </w:rPr>
        <w:t xml:space="preserve">ma pequena empresa que possui de </w:t>
      </w:r>
      <w:smartTag w:uri="urn:schemas-microsoft-com:office:smarttags" w:element="metricconverter">
        <w:smartTagPr>
          <w:attr w:name="ProductID" w:val="100 a"/>
        </w:smartTagPr>
        <w:r w:rsidRPr="00B14748">
          <w:rPr>
            <w:color w:val="000000"/>
            <w:lang w:eastAsia="pt-BR"/>
          </w:rPr>
          <w:t>100 a</w:t>
        </w:r>
      </w:smartTag>
      <w:r w:rsidRPr="00B14748">
        <w:rPr>
          <w:color w:val="000000"/>
          <w:lang w:eastAsia="pt-BR"/>
        </w:rPr>
        <w:t xml:space="preserve"> 200 funcionários perante</w:t>
      </w:r>
      <w:r w:rsidR="00B7030B">
        <w:rPr>
          <w:color w:val="000000"/>
          <w:lang w:eastAsia="pt-BR"/>
        </w:rPr>
        <w:t xml:space="preserve"> a</w:t>
      </w:r>
      <w:r w:rsidRPr="00B14748">
        <w:rPr>
          <w:color w:val="000000"/>
          <w:lang w:eastAsia="pt-BR"/>
        </w:rPr>
        <w:t xml:space="preserve"> lei é obrigada a ter uma cota de 2% de </w:t>
      </w:r>
      <w:r w:rsidRPr="00B14748">
        <w:rPr>
          <w:color w:val="000000"/>
          <w:lang w:eastAsia="pt-BR"/>
        </w:rPr>
        <w:lastRenderedPageBreak/>
        <w:t xml:space="preserve">deficientes do efetivo da empresa, se for uma empresa que possui de </w:t>
      </w:r>
      <w:smartTag w:uri="urn:schemas-microsoft-com:office:smarttags" w:element="metricconverter">
        <w:smartTagPr>
          <w:attr w:name="ProductID" w:val="201 a"/>
        </w:smartTagPr>
        <w:r w:rsidRPr="00B14748">
          <w:rPr>
            <w:color w:val="000000"/>
            <w:lang w:eastAsia="pt-BR"/>
          </w:rPr>
          <w:t>201 a</w:t>
        </w:r>
      </w:smartTag>
      <w:r w:rsidRPr="00B14748">
        <w:rPr>
          <w:color w:val="000000"/>
          <w:lang w:eastAsia="pt-BR"/>
        </w:rPr>
        <w:t xml:space="preserve"> 500 funcionários</w:t>
      </w:r>
      <w:r>
        <w:rPr>
          <w:color w:val="000000"/>
          <w:lang w:eastAsia="pt-BR"/>
        </w:rPr>
        <w:t>,</w:t>
      </w:r>
      <w:r w:rsidRPr="00B14748">
        <w:rPr>
          <w:color w:val="000000"/>
          <w:lang w:eastAsia="pt-BR"/>
        </w:rPr>
        <w:t xml:space="preserve"> será de 3% do efetivo, se for o caso de uma empresa de porte médio</w:t>
      </w:r>
      <w:r>
        <w:rPr>
          <w:color w:val="000000"/>
          <w:lang w:eastAsia="pt-BR"/>
        </w:rPr>
        <w:t>, na qual</w:t>
      </w:r>
      <w:r w:rsidRPr="00B14748">
        <w:rPr>
          <w:color w:val="000000"/>
          <w:lang w:eastAsia="pt-BR"/>
        </w:rPr>
        <w:t xml:space="preserve"> possui </w:t>
      </w:r>
      <w:smartTag w:uri="urn:schemas-microsoft-com:office:smarttags" w:element="metricconverter">
        <w:smartTagPr>
          <w:attr w:name="ProductID" w:val="501 a"/>
        </w:smartTagPr>
        <w:r w:rsidRPr="00B14748">
          <w:rPr>
            <w:color w:val="000000"/>
            <w:lang w:eastAsia="pt-BR"/>
          </w:rPr>
          <w:t>501 a</w:t>
        </w:r>
      </w:smartTag>
      <w:r w:rsidRPr="00B14748">
        <w:rPr>
          <w:color w:val="000000"/>
          <w:lang w:eastAsia="pt-BR"/>
        </w:rPr>
        <w:t xml:space="preserve"> 1000 funcionários</w:t>
      </w:r>
      <w:r>
        <w:rPr>
          <w:color w:val="000000"/>
          <w:lang w:eastAsia="pt-BR"/>
        </w:rPr>
        <w:t>,</w:t>
      </w:r>
      <w:r w:rsidRPr="00B14748">
        <w:rPr>
          <w:color w:val="000000"/>
          <w:lang w:eastAsia="pt-BR"/>
        </w:rPr>
        <w:t xml:space="preserve"> a cota será de 4% do efetivo e no caso das grandes empresas</w:t>
      </w:r>
      <w:r>
        <w:rPr>
          <w:color w:val="000000"/>
          <w:lang w:eastAsia="pt-BR"/>
        </w:rPr>
        <w:t>,</w:t>
      </w:r>
      <w:r w:rsidRPr="00B14748">
        <w:rPr>
          <w:color w:val="000000"/>
          <w:lang w:eastAsia="pt-BR"/>
        </w:rPr>
        <w:t xml:space="preserve"> que possui 1001 funcionários em diante terá uma cota de 5% do efetivo da empresa</w:t>
      </w:r>
      <w:r>
        <w:rPr>
          <w:color w:val="000000"/>
          <w:lang w:eastAsia="pt-BR"/>
        </w:rPr>
        <w:t>.</w:t>
      </w:r>
    </w:p>
    <w:p w:rsidR="00624533" w:rsidRDefault="00842692" w:rsidP="00842692">
      <w:pPr>
        <w:rPr>
          <w:color w:val="000000"/>
          <w:lang w:eastAsia="pt-BR"/>
        </w:rPr>
      </w:pPr>
      <w:r>
        <w:rPr>
          <w:lang w:eastAsia="pt-BR"/>
        </w:rPr>
        <w:t>Em relação às pessoas com dificuldades de locomoção, de acordo com dados sobre o envelhecimento no Brasil, divulgados pelo IBGE (2011)</w:t>
      </w:r>
      <w:r w:rsidR="00624533">
        <w:rPr>
          <w:lang w:eastAsia="pt-BR"/>
        </w:rPr>
        <w:t xml:space="preserve"> </w:t>
      </w:r>
      <w:r w:rsidR="00C878AA">
        <w:rPr>
          <w:lang w:eastAsia="pt-BR"/>
        </w:rPr>
        <w:t xml:space="preserve">a população de </w:t>
      </w:r>
      <w:r>
        <w:rPr>
          <w:color w:val="000000"/>
          <w:lang w:eastAsia="pt-BR"/>
        </w:rPr>
        <w:t>idosos</w:t>
      </w:r>
      <w:r w:rsidR="00C878AA">
        <w:rPr>
          <w:color w:val="000000"/>
          <w:lang w:eastAsia="pt-BR"/>
        </w:rPr>
        <w:t xml:space="preserve"> </w:t>
      </w:r>
      <w:r w:rsidR="00624533">
        <w:rPr>
          <w:color w:val="000000"/>
          <w:lang w:eastAsia="pt-BR"/>
        </w:rPr>
        <w:t xml:space="preserve">é </w:t>
      </w:r>
      <w:r w:rsidR="00C878AA">
        <w:rPr>
          <w:color w:val="000000"/>
          <w:lang w:eastAsia="pt-BR"/>
        </w:rPr>
        <w:t>de</w:t>
      </w:r>
      <w:r w:rsidR="00624533">
        <w:rPr>
          <w:color w:val="000000"/>
          <w:lang w:eastAsia="pt-BR"/>
        </w:rPr>
        <w:t xml:space="preserve"> </w:t>
      </w:r>
      <w:r>
        <w:rPr>
          <w:color w:val="000000"/>
          <w:lang w:eastAsia="pt-BR"/>
        </w:rPr>
        <w:t xml:space="preserve">23,5 milhões dos brasileiros, </w:t>
      </w:r>
      <w:r w:rsidR="00624533">
        <w:rPr>
          <w:color w:val="000000"/>
          <w:lang w:eastAsia="pt-BR"/>
        </w:rPr>
        <w:t>mais que o dobro registrado no ano de 1991, que era de 10,7</w:t>
      </w:r>
      <w:r>
        <w:rPr>
          <w:color w:val="000000"/>
          <w:lang w:eastAsia="pt-BR"/>
        </w:rPr>
        <w:t xml:space="preserve"> milhões de pessoas</w:t>
      </w:r>
      <w:r w:rsidR="00624533">
        <w:rPr>
          <w:color w:val="000000"/>
          <w:lang w:eastAsia="pt-BR"/>
        </w:rPr>
        <w:t>.</w:t>
      </w:r>
    </w:p>
    <w:p w:rsidR="00842692" w:rsidRDefault="000730BF" w:rsidP="00842692">
      <w:pPr>
        <w:rPr>
          <w:color w:val="000000"/>
          <w:lang w:eastAsia="pt-BR"/>
        </w:rPr>
      </w:pPr>
      <w:r>
        <w:rPr>
          <w:color w:val="000000"/>
          <w:lang w:eastAsia="pt-BR"/>
        </w:rPr>
        <w:t>A</w:t>
      </w:r>
      <w:r w:rsidR="00842692">
        <w:rPr>
          <w:color w:val="000000"/>
          <w:lang w:eastAsia="pt-BR"/>
        </w:rPr>
        <w:t>s pessoas com deficiência</w:t>
      </w:r>
      <w:r w:rsidR="004A5B4D">
        <w:rPr>
          <w:color w:val="000000"/>
          <w:lang w:eastAsia="pt-BR"/>
        </w:rPr>
        <w:t>s</w:t>
      </w:r>
      <w:r w:rsidR="00842692">
        <w:rPr>
          <w:color w:val="000000"/>
          <w:lang w:eastAsia="pt-BR"/>
        </w:rPr>
        <w:t xml:space="preserve"> e </w:t>
      </w:r>
      <w:r w:rsidR="00911E40">
        <w:rPr>
          <w:color w:val="000000"/>
          <w:lang w:eastAsia="pt-BR"/>
        </w:rPr>
        <w:t xml:space="preserve">os </w:t>
      </w:r>
      <w:r>
        <w:rPr>
          <w:color w:val="000000"/>
          <w:lang w:eastAsia="pt-BR"/>
        </w:rPr>
        <w:t>idosos</w:t>
      </w:r>
      <w:r w:rsidR="00842692">
        <w:rPr>
          <w:color w:val="000000"/>
          <w:lang w:eastAsia="pt-BR"/>
        </w:rPr>
        <w:t xml:space="preserve"> </w:t>
      </w:r>
      <w:r w:rsidR="00842692" w:rsidRPr="00B14748">
        <w:rPr>
          <w:color w:val="000000"/>
          <w:lang w:eastAsia="pt-BR"/>
        </w:rPr>
        <w:t>encontra</w:t>
      </w:r>
      <w:r w:rsidR="00842692">
        <w:rPr>
          <w:color w:val="000000"/>
          <w:lang w:eastAsia="pt-BR"/>
        </w:rPr>
        <w:t>m</w:t>
      </w:r>
      <w:r w:rsidR="00842692" w:rsidRPr="00B14748">
        <w:rPr>
          <w:color w:val="000000"/>
          <w:lang w:eastAsia="pt-BR"/>
        </w:rPr>
        <w:t xml:space="preserve"> muitas dificuldade</w:t>
      </w:r>
      <w:r w:rsidR="00842692">
        <w:rPr>
          <w:color w:val="000000"/>
          <w:lang w:eastAsia="pt-BR"/>
        </w:rPr>
        <w:t>s</w:t>
      </w:r>
      <w:r>
        <w:rPr>
          <w:color w:val="000000"/>
          <w:lang w:eastAsia="pt-BR"/>
        </w:rPr>
        <w:t xml:space="preserve"> em sua residência e</w:t>
      </w:r>
      <w:r w:rsidR="00842692" w:rsidRPr="00B14748">
        <w:rPr>
          <w:color w:val="000000"/>
          <w:lang w:eastAsia="pt-BR"/>
        </w:rPr>
        <w:t xml:space="preserve"> para facilitar o acesso é </w:t>
      </w:r>
      <w:r w:rsidR="00842692">
        <w:rPr>
          <w:color w:val="000000"/>
          <w:lang w:eastAsia="pt-BR"/>
        </w:rPr>
        <w:t>necessário tomar algumas providê</w:t>
      </w:r>
      <w:r w:rsidR="00842692" w:rsidRPr="00B14748">
        <w:rPr>
          <w:color w:val="000000"/>
          <w:lang w:eastAsia="pt-BR"/>
        </w:rPr>
        <w:t>ncias</w:t>
      </w:r>
      <w:r>
        <w:rPr>
          <w:color w:val="000000"/>
          <w:lang w:eastAsia="pt-BR"/>
        </w:rPr>
        <w:t>, tais</w:t>
      </w:r>
      <w:r w:rsidR="00842692" w:rsidRPr="00B14748">
        <w:rPr>
          <w:color w:val="000000"/>
          <w:lang w:eastAsia="pt-BR"/>
        </w:rPr>
        <w:t xml:space="preserve"> como a retirada de qualquer desnível que possa interromper o percurso, providenciar pisos antiderrapantes, espaçamentos dentro da residência que possam auxiliar no giro da cadeira em 360°, retirada </w:t>
      </w:r>
      <w:r w:rsidR="00633C95">
        <w:rPr>
          <w:color w:val="000000"/>
          <w:lang w:eastAsia="pt-BR"/>
        </w:rPr>
        <w:t xml:space="preserve">de </w:t>
      </w:r>
      <w:r w:rsidR="00842692" w:rsidRPr="00B14748">
        <w:rPr>
          <w:color w:val="000000"/>
          <w:lang w:eastAsia="pt-BR"/>
        </w:rPr>
        <w:t>objetos que esteja</w:t>
      </w:r>
      <w:r w:rsidR="00842692">
        <w:rPr>
          <w:color w:val="000000"/>
          <w:lang w:eastAsia="pt-BR"/>
        </w:rPr>
        <w:t>m</w:t>
      </w:r>
      <w:r w:rsidR="00842692" w:rsidRPr="00B14748">
        <w:rPr>
          <w:color w:val="000000"/>
          <w:lang w:eastAsia="pt-BR"/>
        </w:rPr>
        <w:t xml:space="preserve"> no caminho</w:t>
      </w:r>
      <w:r w:rsidR="00842692">
        <w:rPr>
          <w:color w:val="000000"/>
          <w:lang w:eastAsia="pt-BR"/>
        </w:rPr>
        <w:t>, entre outras de acordo com REDAÇÃO (2010). P</w:t>
      </w:r>
      <w:r w:rsidR="00842692" w:rsidRPr="00B14748">
        <w:rPr>
          <w:color w:val="000000"/>
          <w:lang w:eastAsia="pt-BR"/>
        </w:rPr>
        <w:t>ara residênci</w:t>
      </w:r>
      <w:r w:rsidR="00842692">
        <w:rPr>
          <w:color w:val="000000"/>
          <w:lang w:eastAsia="pt-BR"/>
        </w:rPr>
        <w:t xml:space="preserve">as que possuem dois pavimentos ou mais, as escadas são indispensáveis, sendo assim, </w:t>
      </w:r>
      <w:r w:rsidR="00842692" w:rsidRPr="00B14748">
        <w:rPr>
          <w:color w:val="000000"/>
          <w:lang w:eastAsia="pt-BR"/>
        </w:rPr>
        <w:t>o auxílio da automação</w:t>
      </w:r>
      <w:r w:rsidR="00842692">
        <w:rPr>
          <w:color w:val="000000"/>
          <w:lang w:eastAsia="pt-BR"/>
        </w:rPr>
        <w:t xml:space="preserve"> se faz necessário</w:t>
      </w:r>
      <w:r w:rsidR="00842692" w:rsidRPr="00B14748">
        <w:rPr>
          <w:color w:val="000000"/>
          <w:lang w:eastAsia="pt-BR"/>
        </w:rPr>
        <w:t xml:space="preserve">. </w:t>
      </w:r>
    </w:p>
    <w:p w:rsidR="00FD1E78" w:rsidRDefault="00FD1E78" w:rsidP="006B56EA">
      <w:pPr>
        <w:pStyle w:val="Ttulo2"/>
      </w:pPr>
      <w:bookmarkStart w:id="29" w:name="_Toc482911641"/>
      <w:r>
        <w:t>Tecnologia Assistiva</w:t>
      </w:r>
      <w:bookmarkEnd w:id="29"/>
    </w:p>
    <w:p w:rsidR="00502EF5" w:rsidRDefault="00502EF5" w:rsidP="00502EF5">
      <w:r>
        <w:t>Segundo Bersch e Tonolli (2006) a Tecnologia Assistiva (TA) foi desenvolvida no ano de 1988, pela legislação norte-america</w:t>
      </w:r>
      <w:r w:rsidR="004449B4">
        <w:t xml:space="preserve">na, trata-se de um conjunto de auxílios que dão suporte as </w:t>
      </w:r>
      <w:r>
        <w:t>pessoas que possuem algum tipo de deficiência, essa tecnologia é usada para detectar serviços e recursos aprimorando</w:t>
      </w:r>
      <w:r w:rsidR="00B7030B">
        <w:t xml:space="preserve"> assim</w:t>
      </w:r>
      <w:r>
        <w:t xml:space="preserve"> habilidades funcionais e promovendo uma vida mais independente aos deficientes.</w:t>
      </w:r>
    </w:p>
    <w:p w:rsidR="00502EF5" w:rsidRPr="00213282" w:rsidRDefault="00502EF5" w:rsidP="00502EF5">
      <w:r>
        <w:t>No Brasil em novembro de 2006 foi instituído o Comitê de Ajudas Técnicas -  CAT, com o objetivo de apresentação de proposições políticas, governamentais e também a união entre a sociedade civil e órgãos públicos destinados ao setor de Tecnologia Assistiva, visando desenvolver linhas de estudo na área, elaborar cursos de TA, entre outros.</w:t>
      </w:r>
    </w:p>
    <w:p w:rsidR="00502EF5" w:rsidRDefault="00502EF5" w:rsidP="00502EF5">
      <w:r>
        <w:t xml:space="preserve">A </w:t>
      </w:r>
      <w:r w:rsidRPr="004479CA">
        <w:t xml:space="preserve">classificação da </w:t>
      </w:r>
      <w:r>
        <w:t>Tecnologia A</w:t>
      </w:r>
      <w:r w:rsidRPr="004479CA">
        <w:t xml:space="preserve">ssistiva </w:t>
      </w:r>
      <w:r>
        <w:t xml:space="preserve">em categorias foi desenvolvida em 1998, tendo como autores Jose Tonolli e Rita Bersch e </w:t>
      </w:r>
      <w:r w:rsidRPr="004479CA">
        <w:t>faz parte do conjunto de</w:t>
      </w:r>
      <w:r w:rsidR="00BF2627">
        <w:t xml:space="preserve"> orientações da ADA</w:t>
      </w:r>
      <w:r>
        <w:t xml:space="preserve"> (</w:t>
      </w:r>
      <w:r w:rsidRPr="00EC2D5E">
        <w:rPr>
          <w:i/>
        </w:rPr>
        <w:t>American W</w:t>
      </w:r>
      <w:r w:rsidR="003C7774" w:rsidRPr="00EC2D5E">
        <w:rPr>
          <w:i/>
        </w:rPr>
        <w:t>ith Di</w:t>
      </w:r>
      <w:r w:rsidRPr="00EC2D5E">
        <w:rPr>
          <w:i/>
        </w:rPr>
        <w:t>sabilit</w:t>
      </w:r>
      <w:r w:rsidR="003C7774" w:rsidRPr="00EC2D5E">
        <w:rPr>
          <w:i/>
        </w:rPr>
        <w:t>i</w:t>
      </w:r>
      <w:r w:rsidRPr="00EC2D5E">
        <w:rPr>
          <w:i/>
        </w:rPr>
        <w:t>es</w:t>
      </w:r>
      <w:r w:rsidR="00EC2D5E" w:rsidRPr="00EC2D5E">
        <w:rPr>
          <w:i/>
        </w:rPr>
        <w:t xml:space="preserve"> Act</w:t>
      </w:r>
      <w:r w:rsidR="00EC2D5E">
        <w:t xml:space="preserve"> of 1990 – Americano com Deficiência ato de 1990</w:t>
      </w:r>
      <w:r w:rsidRPr="004479CA">
        <w:t>)</w:t>
      </w:r>
      <w:r>
        <w:t xml:space="preserve"> e não é exatamente definida, podendo ter algumas variações, </w:t>
      </w:r>
      <w:r>
        <w:lastRenderedPageBreak/>
        <w:t>as classificações da TA foram desenvolvidas com aplicações distintas para cada tipo de deficiência e citada a ISO 9999/2016 que estabelece uma divisão e um conjunto de termos que apoiam as pessoas que possuem deficiência, sendo assim esse recurso aplicado em vários países.</w:t>
      </w:r>
    </w:p>
    <w:p w:rsidR="00502EF5" w:rsidRDefault="00196E4A" w:rsidP="00502EF5">
      <w:r>
        <w:t xml:space="preserve">Algumas categorias foram abordadas e </w:t>
      </w:r>
      <w:r w:rsidR="00502EF5">
        <w:t>adaptadas ao protótipo de elevador.</w:t>
      </w:r>
      <w:r>
        <w:t xml:space="preserve"> A seguir elas serão apresentadas.</w:t>
      </w:r>
    </w:p>
    <w:p w:rsidR="00502EF5" w:rsidRDefault="00834AC5" w:rsidP="00283ABC">
      <w:pPr>
        <w:pStyle w:val="Ttulo3"/>
      </w:pPr>
      <w:r>
        <w:t xml:space="preserve"> </w:t>
      </w:r>
      <w:bookmarkStart w:id="30" w:name="_Toc482911642"/>
      <w:r w:rsidR="00502EF5">
        <w:t>Au</w:t>
      </w:r>
      <w:r w:rsidR="00624533">
        <w:t xml:space="preserve">xílios para a vida diária e </w:t>
      </w:r>
      <w:r w:rsidR="00502EF5">
        <w:t>prática</w:t>
      </w:r>
      <w:bookmarkEnd w:id="30"/>
      <w:r w:rsidR="00502EF5">
        <w:t xml:space="preserve"> </w:t>
      </w:r>
    </w:p>
    <w:p w:rsidR="005B3C60" w:rsidRDefault="005B3C60" w:rsidP="005B3C60">
      <w:pPr>
        <w:spacing w:before="240"/>
        <w:rPr>
          <w:rFonts w:cs="Arial"/>
          <w:szCs w:val="24"/>
        </w:rPr>
      </w:pPr>
      <w:r>
        <w:rPr>
          <w:rFonts w:cs="Arial"/>
          <w:szCs w:val="24"/>
        </w:rPr>
        <w:t xml:space="preserve">O avanço </w:t>
      </w:r>
      <w:r w:rsidR="000730BF">
        <w:rPr>
          <w:rFonts w:cs="Arial"/>
          <w:szCs w:val="24"/>
        </w:rPr>
        <w:t>tecnológico pode</w:t>
      </w:r>
      <w:r>
        <w:rPr>
          <w:rFonts w:cs="Arial"/>
          <w:szCs w:val="24"/>
        </w:rPr>
        <w:t xml:space="preserve"> serv</w:t>
      </w:r>
      <w:r w:rsidR="000730BF">
        <w:rPr>
          <w:rFonts w:cs="Arial"/>
          <w:szCs w:val="24"/>
        </w:rPr>
        <w:t xml:space="preserve">ir </w:t>
      </w:r>
      <w:r>
        <w:rPr>
          <w:rFonts w:cs="Arial"/>
          <w:szCs w:val="24"/>
        </w:rPr>
        <w:t xml:space="preserve">de auxílio para a vida diária </w:t>
      </w:r>
      <w:r w:rsidR="000730BF">
        <w:rPr>
          <w:rFonts w:cs="Arial"/>
          <w:szCs w:val="24"/>
        </w:rPr>
        <w:t xml:space="preserve">e </w:t>
      </w:r>
      <w:r>
        <w:rPr>
          <w:rFonts w:cs="Arial"/>
          <w:szCs w:val="24"/>
        </w:rPr>
        <w:t>favorece todos aqueles que possuem algum tipo de deficiência</w:t>
      </w:r>
      <w:r w:rsidR="000730BF">
        <w:rPr>
          <w:rFonts w:cs="Arial"/>
          <w:szCs w:val="24"/>
        </w:rPr>
        <w:t>,</w:t>
      </w:r>
      <w:r>
        <w:rPr>
          <w:rFonts w:cs="Arial"/>
          <w:szCs w:val="24"/>
        </w:rPr>
        <w:t xml:space="preserve"> tornando-os mais independentes nas atividades rotineiras,</w:t>
      </w:r>
      <w:r w:rsidR="000730BF">
        <w:rPr>
          <w:rFonts w:cs="Arial"/>
          <w:szCs w:val="24"/>
        </w:rPr>
        <w:t xml:space="preserve"> tais</w:t>
      </w:r>
      <w:r>
        <w:rPr>
          <w:rFonts w:cs="Arial"/>
          <w:szCs w:val="24"/>
        </w:rPr>
        <w:t xml:space="preserve"> como se vestir, se alimentar, ler, escrever, fazer necessidades pessoais entre outras. O próprio protótipo de elevador, por si só, já se enquadra neste quesito auxiliando na rotina do dia-a-dia transportando o deficiente de um andar para outro sem que haja a necessidade da ajuda de terceiros.</w:t>
      </w:r>
    </w:p>
    <w:p w:rsidR="00502EF5" w:rsidRDefault="00834AC5" w:rsidP="00283ABC">
      <w:pPr>
        <w:pStyle w:val="Ttulo3"/>
      </w:pPr>
      <w:r>
        <w:t xml:space="preserve"> </w:t>
      </w:r>
      <w:bookmarkStart w:id="31" w:name="_Toc482911643"/>
      <w:r w:rsidR="00502EF5">
        <w:t>Comunicação Aumentativa e Alternativa</w:t>
      </w:r>
      <w:bookmarkEnd w:id="31"/>
    </w:p>
    <w:p w:rsidR="005B3C60" w:rsidRDefault="005B3C60" w:rsidP="005B3C60">
      <w:pPr>
        <w:spacing w:before="240"/>
        <w:rPr>
          <w:rFonts w:cs="Arial"/>
          <w:szCs w:val="24"/>
        </w:rPr>
      </w:pPr>
      <w:r>
        <w:rPr>
          <w:rFonts w:cs="Arial"/>
          <w:szCs w:val="24"/>
        </w:rPr>
        <w:t xml:space="preserve">O desenvolvimento dessa tecnologia tem o objetivo de atender cidadãos mudos ou que possuem alguma deficiência na fala, para esse público </w:t>
      </w:r>
      <w:r w:rsidRPr="00F45844">
        <w:rPr>
          <w:rFonts w:cs="Arial"/>
          <w:szCs w:val="24"/>
        </w:rPr>
        <w:t xml:space="preserve">foi </w:t>
      </w:r>
      <w:r>
        <w:rPr>
          <w:rFonts w:cs="Arial"/>
          <w:szCs w:val="24"/>
        </w:rPr>
        <w:t xml:space="preserve">implementado ao projeto uma interface de comunicação </w:t>
      </w:r>
      <w:r w:rsidRPr="00F45844">
        <w:rPr>
          <w:rFonts w:cs="Arial"/>
          <w:szCs w:val="24"/>
        </w:rPr>
        <w:t xml:space="preserve">entre o deficiente e o </w:t>
      </w:r>
      <w:r>
        <w:rPr>
          <w:rFonts w:cs="Arial"/>
          <w:szCs w:val="24"/>
        </w:rPr>
        <w:t>sistema do protótipo. Tanto ao acionar</w:t>
      </w:r>
      <w:r w:rsidRPr="00F45844">
        <w:rPr>
          <w:rFonts w:cs="Arial"/>
          <w:szCs w:val="24"/>
        </w:rPr>
        <w:t xml:space="preserve"> o botã</w:t>
      </w:r>
      <w:r>
        <w:rPr>
          <w:rFonts w:cs="Arial"/>
          <w:szCs w:val="24"/>
        </w:rPr>
        <w:t>o de chamada ou quando estiver dentro da cabine do elevador, o usuário terá todas as informações</w:t>
      </w:r>
      <w:r w:rsidRPr="00F45844">
        <w:rPr>
          <w:rFonts w:cs="Arial"/>
          <w:szCs w:val="24"/>
        </w:rPr>
        <w:t xml:space="preserve"> necessárias para que </w:t>
      </w:r>
      <w:r>
        <w:rPr>
          <w:rFonts w:cs="Arial"/>
          <w:szCs w:val="24"/>
        </w:rPr>
        <w:t xml:space="preserve">fique </w:t>
      </w:r>
      <w:r w:rsidRPr="00F45844">
        <w:rPr>
          <w:rFonts w:cs="Arial"/>
          <w:szCs w:val="24"/>
        </w:rPr>
        <w:t xml:space="preserve">atualizado em relação a sua </w:t>
      </w:r>
      <w:r>
        <w:rPr>
          <w:rFonts w:cs="Arial"/>
          <w:szCs w:val="24"/>
        </w:rPr>
        <w:t>posição e segurança.</w:t>
      </w:r>
    </w:p>
    <w:p w:rsidR="00502EF5" w:rsidRDefault="00834AC5" w:rsidP="00283ABC">
      <w:pPr>
        <w:pStyle w:val="Ttulo3"/>
      </w:pPr>
      <w:r>
        <w:t xml:space="preserve"> </w:t>
      </w:r>
      <w:bookmarkStart w:id="32" w:name="_Toc482911644"/>
      <w:r w:rsidR="00502EF5">
        <w:t>Sistemas de controle de ambiente</w:t>
      </w:r>
      <w:bookmarkEnd w:id="32"/>
      <w:r w:rsidR="00502EF5">
        <w:t xml:space="preserve"> </w:t>
      </w:r>
    </w:p>
    <w:p w:rsidR="005B3C60" w:rsidRDefault="005B3C60" w:rsidP="005B3C60">
      <w:pPr>
        <w:spacing w:before="240"/>
        <w:rPr>
          <w:rFonts w:cs="Arial"/>
          <w:szCs w:val="24"/>
        </w:rPr>
      </w:pPr>
      <w:r w:rsidRPr="144A4E3F">
        <w:rPr>
          <w:rFonts w:cs="Arial"/>
          <w:szCs w:val="24"/>
        </w:rPr>
        <w:t xml:space="preserve">O desenvolvimento dessa tecnologia tem o objetivo de atender </w:t>
      </w:r>
      <w:r>
        <w:rPr>
          <w:rFonts w:cs="Arial"/>
          <w:szCs w:val="24"/>
        </w:rPr>
        <w:t>pessoas com limitações motoras. C</w:t>
      </w:r>
      <w:r w:rsidRPr="144A4E3F">
        <w:rPr>
          <w:rFonts w:cs="Arial"/>
          <w:szCs w:val="24"/>
        </w:rPr>
        <w:t xml:space="preserve">om </w:t>
      </w:r>
      <w:r>
        <w:rPr>
          <w:rFonts w:cs="Arial"/>
          <w:szCs w:val="24"/>
        </w:rPr>
        <w:t xml:space="preserve">o </w:t>
      </w:r>
      <w:r w:rsidR="00624533">
        <w:rPr>
          <w:rFonts w:cs="Arial"/>
          <w:szCs w:val="24"/>
        </w:rPr>
        <w:t>propósito</w:t>
      </w:r>
      <w:r w:rsidRPr="144A4E3F">
        <w:rPr>
          <w:rFonts w:cs="Arial"/>
          <w:szCs w:val="24"/>
        </w:rPr>
        <w:t xml:space="preserve"> de </w:t>
      </w:r>
      <w:r w:rsidR="00624533">
        <w:rPr>
          <w:rFonts w:cs="Arial"/>
          <w:szCs w:val="24"/>
        </w:rPr>
        <w:t>descomplicar</w:t>
      </w:r>
      <w:r w:rsidRPr="144A4E3F">
        <w:rPr>
          <w:rFonts w:cs="Arial"/>
          <w:szCs w:val="24"/>
        </w:rPr>
        <w:t xml:space="preserve"> a vida dessas pessoas foi implementado</w:t>
      </w:r>
      <w:r w:rsidR="00196E4A">
        <w:rPr>
          <w:rFonts w:cs="Arial"/>
          <w:szCs w:val="24"/>
        </w:rPr>
        <w:t xml:space="preserve"> no </w:t>
      </w:r>
      <w:r w:rsidRPr="144A4E3F">
        <w:rPr>
          <w:rFonts w:cs="Arial"/>
          <w:szCs w:val="24"/>
        </w:rPr>
        <w:t xml:space="preserve">projeto um controle remoto que possibilita a abertura e o fechamento das portas, o acionamento dos botões de chamadas e controle </w:t>
      </w:r>
      <w:r>
        <w:rPr>
          <w:rFonts w:cs="Arial"/>
          <w:szCs w:val="24"/>
        </w:rPr>
        <w:t>da iluminação interna da cabine.</w:t>
      </w:r>
    </w:p>
    <w:p w:rsidR="00502EF5" w:rsidRDefault="00834AC5" w:rsidP="00283ABC">
      <w:pPr>
        <w:pStyle w:val="Ttulo3"/>
      </w:pPr>
      <w:r>
        <w:lastRenderedPageBreak/>
        <w:t xml:space="preserve"> </w:t>
      </w:r>
      <w:bookmarkStart w:id="33" w:name="_Toc482911645"/>
      <w:r w:rsidR="00502EF5">
        <w:t>Projetos arquitetônicos para acessibilidade</w:t>
      </w:r>
      <w:bookmarkEnd w:id="33"/>
      <w:r w:rsidR="00502EF5">
        <w:t xml:space="preserve">  </w:t>
      </w:r>
    </w:p>
    <w:p w:rsidR="005B3C60" w:rsidRDefault="005B3C60" w:rsidP="005B3C60">
      <w:pPr>
        <w:spacing w:before="240"/>
        <w:rPr>
          <w:rFonts w:cs="Arial"/>
          <w:szCs w:val="24"/>
        </w:rPr>
      </w:pPr>
      <w:r w:rsidRPr="009E2D49">
        <w:rPr>
          <w:rFonts w:cs="Arial"/>
          <w:szCs w:val="24"/>
        </w:rPr>
        <w:t>Essa tecnologia tem o intuito de atender todas as pessoas incluindo aquelas que não possuem necessidades especiais</w:t>
      </w:r>
      <w:r>
        <w:rPr>
          <w:rFonts w:cs="Arial"/>
          <w:szCs w:val="24"/>
        </w:rPr>
        <w:t>,</w:t>
      </w:r>
      <w:r w:rsidRPr="009E2D49">
        <w:rPr>
          <w:rFonts w:cs="Arial"/>
          <w:szCs w:val="24"/>
        </w:rPr>
        <w:t xml:space="preserve"> </w:t>
      </w:r>
      <w:r>
        <w:rPr>
          <w:rFonts w:cs="Arial"/>
          <w:szCs w:val="24"/>
        </w:rPr>
        <w:t xml:space="preserve">projetos com adaptações </w:t>
      </w:r>
      <w:r w:rsidRPr="009E2D49">
        <w:rPr>
          <w:rFonts w:cs="Arial"/>
          <w:szCs w:val="24"/>
        </w:rPr>
        <w:t>na residência, no local de trabalho</w:t>
      </w:r>
      <w:r w:rsidR="00196E4A">
        <w:rPr>
          <w:rFonts w:cs="Arial"/>
          <w:szCs w:val="24"/>
        </w:rPr>
        <w:t>,</w:t>
      </w:r>
      <w:r w:rsidRPr="009E2D49">
        <w:rPr>
          <w:rFonts w:cs="Arial"/>
          <w:szCs w:val="24"/>
        </w:rPr>
        <w:t xml:space="preserve"> entre outros locais</w:t>
      </w:r>
      <w:r>
        <w:rPr>
          <w:rFonts w:cs="Arial"/>
          <w:szCs w:val="24"/>
        </w:rPr>
        <w:t>, promovendo o acesso, funcionalidade e mobilidade. Adaptou</w:t>
      </w:r>
      <w:r w:rsidRPr="009E2D49">
        <w:rPr>
          <w:rFonts w:cs="Arial"/>
          <w:szCs w:val="24"/>
        </w:rPr>
        <w:t>-s</w:t>
      </w:r>
      <w:r>
        <w:rPr>
          <w:rFonts w:cs="Arial"/>
          <w:szCs w:val="24"/>
        </w:rPr>
        <w:t>e essa tecnologia ao protótipo na construção de</w:t>
      </w:r>
      <w:r w:rsidRPr="009E2D49">
        <w:rPr>
          <w:rFonts w:cs="Arial"/>
          <w:szCs w:val="24"/>
        </w:rPr>
        <w:t xml:space="preserve"> uma cabine avantajada</w:t>
      </w:r>
      <w:r>
        <w:rPr>
          <w:rFonts w:cs="Arial"/>
          <w:szCs w:val="24"/>
        </w:rPr>
        <w:t>,</w:t>
      </w:r>
      <w:r w:rsidRPr="00CD1432">
        <w:rPr>
          <w:rFonts w:cs="Arial"/>
          <w:szCs w:val="24"/>
        </w:rPr>
        <w:t xml:space="preserve"> </w:t>
      </w:r>
      <w:r>
        <w:rPr>
          <w:rFonts w:cs="Arial"/>
          <w:szCs w:val="24"/>
        </w:rPr>
        <w:t>com espaço interno que permite a manobra da cadeira de rodas.</w:t>
      </w:r>
    </w:p>
    <w:p w:rsidR="00502EF5" w:rsidRDefault="00834AC5" w:rsidP="00283ABC">
      <w:pPr>
        <w:pStyle w:val="Ttulo3"/>
      </w:pPr>
      <w:r>
        <w:t xml:space="preserve"> </w:t>
      </w:r>
      <w:bookmarkStart w:id="34" w:name="_Toc482911646"/>
      <w:r w:rsidR="00502EF5">
        <w:t>Auxílios de mobilidade</w:t>
      </w:r>
      <w:bookmarkEnd w:id="34"/>
      <w:r w:rsidR="00502EF5">
        <w:t xml:space="preserve"> </w:t>
      </w:r>
    </w:p>
    <w:p w:rsidR="005B3C60" w:rsidRDefault="005B3C60" w:rsidP="005B3C60">
      <w:pPr>
        <w:spacing w:before="240"/>
        <w:rPr>
          <w:rFonts w:cs="Arial"/>
          <w:szCs w:val="24"/>
        </w:rPr>
      </w:pPr>
      <w:r>
        <w:rPr>
          <w:rFonts w:cs="Arial"/>
          <w:szCs w:val="24"/>
        </w:rPr>
        <w:t xml:space="preserve">O auxílio de mobilidade atende diversos tipos de pessoas principalmente aquelas que usam cadeiras de rodas, visando atender </w:t>
      </w:r>
      <w:r w:rsidR="00983791">
        <w:rPr>
          <w:rFonts w:cs="Arial"/>
          <w:szCs w:val="24"/>
        </w:rPr>
        <w:t xml:space="preserve">a </w:t>
      </w:r>
      <w:r>
        <w:rPr>
          <w:rFonts w:cs="Arial"/>
          <w:szCs w:val="24"/>
        </w:rPr>
        <w:t>esses usuários adaptou-se ao projeto barras de apoio na cabine obtendo assim mais segurança e comodidade, utilizou-se também</w:t>
      </w:r>
      <w:r w:rsidRPr="009E2D49">
        <w:rPr>
          <w:rFonts w:cs="Arial"/>
          <w:szCs w:val="24"/>
        </w:rPr>
        <w:t xml:space="preserve"> pisos antide</w:t>
      </w:r>
      <w:r>
        <w:rPr>
          <w:rFonts w:cs="Arial"/>
          <w:szCs w:val="24"/>
        </w:rPr>
        <w:t>rrapantes com um design moderno garantindo a segurança dos mesmos.</w:t>
      </w:r>
    </w:p>
    <w:p w:rsidR="00502EF5" w:rsidRDefault="00834AC5" w:rsidP="00283ABC">
      <w:pPr>
        <w:pStyle w:val="Ttulo3"/>
      </w:pPr>
      <w:r>
        <w:t xml:space="preserve"> </w:t>
      </w:r>
      <w:bookmarkStart w:id="35" w:name="_Toc482911647"/>
      <w:r w:rsidR="00502EF5">
        <w:t>Auxilio para cegos ou aqueles com pouca visão</w:t>
      </w:r>
      <w:bookmarkEnd w:id="35"/>
      <w:r w:rsidR="00502EF5">
        <w:t xml:space="preserve">  </w:t>
      </w:r>
    </w:p>
    <w:p w:rsidR="005B3C60" w:rsidRDefault="005B3C60" w:rsidP="005B3C60">
      <w:pPr>
        <w:spacing w:before="240"/>
        <w:rPr>
          <w:rFonts w:cs="Arial"/>
          <w:szCs w:val="24"/>
        </w:rPr>
      </w:pPr>
      <w:r>
        <w:rPr>
          <w:rFonts w:cs="Arial"/>
          <w:szCs w:val="24"/>
        </w:rPr>
        <w:t>O desenvolvimento dessa tecnologia tem o objetivo de atender pessoas cegas ou com baixa visão, c</w:t>
      </w:r>
      <w:r w:rsidRPr="009E2D49">
        <w:rPr>
          <w:rFonts w:cs="Arial"/>
          <w:szCs w:val="24"/>
        </w:rPr>
        <w:t>om o propósito de atender a</w:t>
      </w:r>
      <w:r>
        <w:rPr>
          <w:rFonts w:cs="Arial"/>
          <w:szCs w:val="24"/>
        </w:rPr>
        <w:t xml:space="preserve"> esses usuários, inst</w:t>
      </w:r>
      <w:r w:rsidRPr="009E2D49">
        <w:rPr>
          <w:rFonts w:cs="Arial"/>
          <w:szCs w:val="24"/>
        </w:rPr>
        <w:t>alou-se dois displays de localização sendo um na parte interna e o</w:t>
      </w:r>
      <w:r w:rsidR="00493FC2">
        <w:rPr>
          <w:rFonts w:cs="Arial"/>
          <w:szCs w:val="24"/>
        </w:rPr>
        <w:t xml:space="preserve">utro na parte externa da cabine, </w:t>
      </w:r>
      <w:r w:rsidR="00F15620">
        <w:rPr>
          <w:rFonts w:cs="Arial"/>
          <w:szCs w:val="24"/>
        </w:rPr>
        <w:t>(</w:t>
      </w:r>
      <w:r w:rsidR="00493FC2">
        <w:rPr>
          <w:rFonts w:cs="Arial"/>
          <w:szCs w:val="24"/>
        </w:rPr>
        <w:t>par</w:t>
      </w:r>
      <w:r w:rsidR="00F15620">
        <w:rPr>
          <w:rFonts w:cs="Arial"/>
          <w:szCs w:val="24"/>
        </w:rPr>
        <w:t>a os usuários com baixa visão), p</w:t>
      </w:r>
      <w:r w:rsidRPr="009E2D49">
        <w:rPr>
          <w:rFonts w:cs="Arial"/>
          <w:szCs w:val="24"/>
        </w:rPr>
        <w:t>ossuindo uma boa visualização das inf</w:t>
      </w:r>
      <w:r>
        <w:rPr>
          <w:rFonts w:cs="Arial"/>
          <w:szCs w:val="24"/>
        </w:rPr>
        <w:t>ormações e com o mesmo intuito instal</w:t>
      </w:r>
      <w:r w:rsidRPr="009E2D49">
        <w:rPr>
          <w:rFonts w:cs="Arial"/>
          <w:szCs w:val="24"/>
        </w:rPr>
        <w:t xml:space="preserve">ou-se botões específicos </w:t>
      </w:r>
      <w:r>
        <w:rPr>
          <w:rFonts w:cs="Arial"/>
          <w:szCs w:val="24"/>
        </w:rPr>
        <w:t>com marcação em braile</w:t>
      </w:r>
      <w:r w:rsidRPr="009E2D49">
        <w:rPr>
          <w:rFonts w:cs="Arial"/>
          <w:szCs w:val="24"/>
        </w:rPr>
        <w:t xml:space="preserve"> para melhor atender </w:t>
      </w:r>
      <w:r>
        <w:rPr>
          <w:rFonts w:cs="Arial"/>
          <w:szCs w:val="24"/>
        </w:rPr>
        <w:t>à</w:t>
      </w:r>
      <w:r w:rsidRPr="009E2D49">
        <w:rPr>
          <w:rFonts w:cs="Arial"/>
          <w:szCs w:val="24"/>
        </w:rPr>
        <w:t>s</w:t>
      </w:r>
      <w:r w:rsidR="00196E4A">
        <w:rPr>
          <w:rFonts w:cs="Arial"/>
          <w:szCs w:val="24"/>
        </w:rPr>
        <w:t xml:space="preserve"> </w:t>
      </w:r>
      <w:r w:rsidRPr="009E2D49">
        <w:rPr>
          <w:rFonts w:cs="Arial"/>
          <w:szCs w:val="24"/>
        </w:rPr>
        <w:t>nec</w:t>
      </w:r>
      <w:r w:rsidR="00196E4A">
        <w:rPr>
          <w:rFonts w:cs="Arial"/>
          <w:szCs w:val="24"/>
        </w:rPr>
        <w:t>essidades</w:t>
      </w:r>
      <w:r w:rsidR="00F15620">
        <w:rPr>
          <w:rFonts w:cs="Arial"/>
          <w:szCs w:val="24"/>
        </w:rPr>
        <w:t xml:space="preserve"> do deficiente visual</w:t>
      </w:r>
      <w:r>
        <w:rPr>
          <w:rFonts w:cs="Arial"/>
          <w:szCs w:val="24"/>
        </w:rPr>
        <w:t>.</w:t>
      </w:r>
      <w:r w:rsidRPr="009E2D49">
        <w:rPr>
          <w:rFonts w:cs="Arial"/>
          <w:szCs w:val="24"/>
        </w:rPr>
        <w:t xml:space="preserve"> </w:t>
      </w:r>
      <w:r>
        <w:rPr>
          <w:rFonts w:cs="Arial"/>
          <w:szCs w:val="24"/>
        </w:rPr>
        <w:t>C</w:t>
      </w:r>
      <w:r w:rsidRPr="009E2D49">
        <w:rPr>
          <w:rFonts w:cs="Arial"/>
          <w:szCs w:val="24"/>
        </w:rPr>
        <w:t xml:space="preserve">riou-se </w:t>
      </w:r>
      <w:r>
        <w:rPr>
          <w:rFonts w:cs="Arial"/>
          <w:szCs w:val="24"/>
        </w:rPr>
        <w:t xml:space="preserve">também </w:t>
      </w:r>
      <w:r w:rsidRPr="009E2D49">
        <w:rPr>
          <w:rFonts w:cs="Arial"/>
          <w:szCs w:val="24"/>
        </w:rPr>
        <w:t>uma interface de comando por voz entre o protótipo e o usuário facilitando assim a vida do mesmo</w:t>
      </w:r>
      <w:r>
        <w:rPr>
          <w:rFonts w:cs="Arial"/>
          <w:szCs w:val="24"/>
        </w:rPr>
        <w:t>,</w:t>
      </w:r>
      <w:r w:rsidRPr="009E2D49">
        <w:rPr>
          <w:rFonts w:cs="Arial"/>
          <w:szCs w:val="24"/>
        </w:rPr>
        <w:t xml:space="preserve"> possibilitando-o abrir, fechar a porta da cabine e chamar o elevador ao local desejado apenas com</w:t>
      </w:r>
      <w:r>
        <w:rPr>
          <w:rFonts w:cs="Arial"/>
          <w:szCs w:val="24"/>
        </w:rPr>
        <w:t xml:space="preserve"> o comando de sua própria voz.</w:t>
      </w:r>
    </w:p>
    <w:p w:rsidR="00502EF5" w:rsidRPr="009E2D49" w:rsidRDefault="00834AC5" w:rsidP="00283ABC">
      <w:pPr>
        <w:pStyle w:val="Ttulo3"/>
      </w:pPr>
      <w:r>
        <w:t xml:space="preserve"> </w:t>
      </w:r>
      <w:bookmarkStart w:id="36" w:name="_Toc482911648"/>
      <w:r w:rsidR="00502EF5">
        <w:t>Auxilio para pessoas com surdez ou pouca audição</w:t>
      </w:r>
      <w:bookmarkEnd w:id="36"/>
      <w:r w:rsidR="00502EF5">
        <w:t xml:space="preserve"> </w:t>
      </w:r>
    </w:p>
    <w:p w:rsidR="00502EF5" w:rsidRDefault="00A7529B" w:rsidP="00502EF5">
      <w:pPr>
        <w:rPr>
          <w:rFonts w:cs="Arial"/>
          <w:szCs w:val="24"/>
        </w:rPr>
      </w:pPr>
      <w:r w:rsidRPr="009E2D49">
        <w:rPr>
          <w:rFonts w:cs="Arial"/>
          <w:szCs w:val="24"/>
        </w:rPr>
        <w:t>O avanço no auxílio para pessoas que possuem pouca audição ou surdez total é primordial para a relaçã</w:t>
      </w:r>
      <w:r>
        <w:rPr>
          <w:rFonts w:cs="Arial"/>
          <w:szCs w:val="24"/>
        </w:rPr>
        <w:t>o interpessoal do mesmo. Assim c</w:t>
      </w:r>
      <w:r w:rsidRPr="009E2D49">
        <w:rPr>
          <w:rFonts w:cs="Arial"/>
          <w:szCs w:val="24"/>
        </w:rPr>
        <w:t>omo</w:t>
      </w:r>
      <w:r>
        <w:rPr>
          <w:rFonts w:cs="Arial"/>
          <w:szCs w:val="24"/>
        </w:rPr>
        <w:t xml:space="preserve"> auxiliará </w:t>
      </w:r>
      <w:r w:rsidR="004449B4">
        <w:rPr>
          <w:rFonts w:cs="Arial"/>
          <w:szCs w:val="24"/>
        </w:rPr>
        <w:t>a pessoa com visão reduzida</w:t>
      </w:r>
      <w:r>
        <w:rPr>
          <w:rFonts w:cs="Arial"/>
          <w:szCs w:val="24"/>
        </w:rPr>
        <w:t>, os displays também ajudarão os deficientes auditivos na identificação do andar que a cabine do elevador estará</w:t>
      </w:r>
      <w:r w:rsidR="009F42AC">
        <w:rPr>
          <w:rFonts w:cs="Arial"/>
          <w:szCs w:val="24"/>
        </w:rPr>
        <w:t>.</w:t>
      </w:r>
    </w:p>
    <w:p w:rsidR="009F42AC" w:rsidRDefault="009F42AC" w:rsidP="009F42AC">
      <w:r>
        <w:lastRenderedPageBreak/>
        <w:t xml:space="preserve">Para </w:t>
      </w:r>
      <w:r w:rsidR="00432180">
        <w:t xml:space="preserve">alcançar o objetivo de atender </w:t>
      </w:r>
      <w:r>
        <w:t xml:space="preserve">os usuários especiais, o protótipo do elevador contou com maquete em madeira que simula uma cabine de elevador elétrico, </w:t>
      </w:r>
      <w:r w:rsidR="0033192E">
        <w:t xml:space="preserve">um </w:t>
      </w:r>
      <w:r>
        <w:t>suporte para esta cabine e uma fachada que s</w:t>
      </w:r>
      <w:r w:rsidR="0033192E">
        <w:t xml:space="preserve">imula o piso de uma edificação para </w:t>
      </w:r>
      <w:r>
        <w:t>o acesso à cabine.</w:t>
      </w:r>
    </w:p>
    <w:p w:rsidR="009F42AC" w:rsidRDefault="009F42AC" w:rsidP="009F42AC">
      <w:r>
        <w:t>Esta cabine deve ser locomovida através de um eixo vertical em ambos os sentidos, deve contar com portas que façam o movimento de abertura e fechamento. Além disto o conjunto cabine, fachada e suporte formam um sistema e cada parte deste sistema deve ser integrado mecânica, elétrica e eletronicamente, bem como se integrar ao ambiente externo e aos usuários, formando-se assim um sistema global e orgânico.</w:t>
      </w:r>
    </w:p>
    <w:p w:rsidR="009F42AC" w:rsidRDefault="009F42AC" w:rsidP="009F42AC">
      <w:r>
        <w:t>Para tal usou-se um sistema físico integrado a um sistema lógico. O sistema físico será tratado a seguir no item Hardware e o sistema lógico será abrangido no item Software.</w:t>
      </w:r>
    </w:p>
    <w:p w:rsidR="002E3CC7" w:rsidRDefault="002E3CC7" w:rsidP="006B56EA">
      <w:pPr>
        <w:pStyle w:val="Ttulo2"/>
      </w:pPr>
      <w:bookmarkStart w:id="37" w:name="_Toc482911649"/>
      <w:r w:rsidRPr="00017AFD">
        <w:t>Hardware</w:t>
      </w:r>
      <w:bookmarkEnd w:id="37"/>
      <w:r w:rsidRPr="00017AFD">
        <w:t xml:space="preserve">  </w:t>
      </w:r>
    </w:p>
    <w:p w:rsidR="0013133A" w:rsidRDefault="0013133A" w:rsidP="002E3CC7">
      <w:r w:rsidRPr="0013133A">
        <w:t>O hardware é todo equipamento ou parte do sistema integrado que é utilizado fisicamente. O conjunto de hardware abrange os elementos tangíveis, como as botoeiras, as lâmpadas, os sensores, as placas eletrônicas, os microprocessadores, os motores, buzinas, display, etc.</w:t>
      </w:r>
    </w:p>
    <w:p w:rsidR="009F42AC" w:rsidRDefault="009F42AC" w:rsidP="002E3CC7">
      <w:r w:rsidRPr="009F42AC">
        <w:t>Apresentou-se o hardware</w:t>
      </w:r>
      <w:r w:rsidR="00432180">
        <w:t xml:space="preserve"> utilizado</w:t>
      </w:r>
      <w:r w:rsidRPr="009F42AC">
        <w:t xml:space="preserve"> no projeto divididos em três grupos: entradas, saídas e controlador.</w:t>
      </w:r>
    </w:p>
    <w:p w:rsidR="002E3CC7" w:rsidRDefault="002E3CC7" w:rsidP="00283ABC">
      <w:pPr>
        <w:pStyle w:val="Ttulo3"/>
      </w:pPr>
      <w:bookmarkStart w:id="38" w:name="_Toc482911650"/>
      <w:r w:rsidRPr="00545F32">
        <w:t>Hardware – Entradas</w:t>
      </w:r>
      <w:bookmarkEnd w:id="38"/>
      <w:r w:rsidRPr="00545F32">
        <w:t xml:space="preserve"> </w:t>
      </w:r>
    </w:p>
    <w:p w:rsidR="0013133A" w:rsidRDefault="0013133A" w:rsidP="0013133A">
      <w:bookmarkStart w:id="39" w:name="_Toc471571709"/>
      <w:r>
        <w:t>Entende-se por entradas em um sistema eletrônico os sinais provenientes de fontes externas ao controlador. Do ponto de vista do sistema proposto, as entradas são os meios onde fontes externas possam inserir sinais no sistema, ou seja, dado o sistema com centro em controladores, todo o sinal eletrônico que o controlador possa receber é tratado como entrada.</w:t>
      </w:r>
    </w:p>
    <w:p w:rsidR="0013133A" w:rsidRDefault="0013133A" w:rsidP="0013133A"/>
    <w:p w:rsidR="0013133A" w:rsidRDefault="0013133A" w:rsidP="0013133A">
      <w:r>
        <w:t>As entradas podem ser definidas para o estudo em três categorias: entradas digitais, entradas analógicas e entradas por redes de comunicação.</w:t>
      </w:r>
    </w:p>
    <w:p w:rsidR="0013133A" w:rsidRDefault="0013133A" w:rsidP="0013133A">
      <w:r>
        <w:lastRenderedPageBreak/>
        <w:t>Como exemplos de entradas digitais tem-se os botões, sensores fim-de-curso, sensores sensíveis à luz e sensor de tração.</w:t>
      </w:r>
    </w:p>
    <w:p w:rsidR="0013133A" w:rsidRDefault="0013133A" w:rsidP="0013133A">
      <w:r>
        <w:t>Como exemplos de entradas analógicas tem-se sensor ultrassônico, tela sensível ao toque, microfones, sensor de temperatura e sensor de corrente.</w:t>
      </w:r>
    </w:p>
    <w:p w:rsidR="0001233B" w:rsidRDefault="0013133A" w:rsidP="0013133A">
      <w:r>
        <w:t>Por fim</w:t>
      </w:r>
      <w:r w:rsidR="0089423B">
        <w:t>,</w:t>
      </w:r>
      <w:r>
        <w:t xml:space="preserve"> há as redes de comunicação, que normalmente têm fluxo bidirecionais de transmissão de dados. Visto a partir de um determinado controlador, os sinais recebidos por rede são tratados como entradas digitalizadas.</w:t>
      </w:r>
    </w:p>
    <w:p w:rsidR="002E3CC7" w:rsidRPr="001D2240" w:rsidRDefault="002E3CC7" w:rsidP="006B56EA">
      <w:pPr>
        <w:pStyle w:val="Ttulo4"/>
      </w:pPr>
      <w:bookmarkStart w:id="40" w:name="_Toc482911651"/>
      <w:r w:rsidRPr="001D2240">
        <w:t>Sensores</w:t>
      </w:r>
      <w:bookmarkEnd w:id="39"/>
      <w:bookmarkEnd w:id="40"/>
    </w:p>
    <w:p w:rsidR="002E3CC7" w:rsidRDefault="002E3CC7" w:rsidP="005B31E4">
      <w:r w:rsidRPr="00F50ACA">
        <w:t>Os sensores são muito úteis e bastante utilizados na realização de projetos</w:t>
      </w:r>
      <w:r>
        <w:t>,</w:t>
      </w:r>
      <w:r w:rsidRPr="00F50ACA">
        <w:t xml:space="preserve"> seja</w:t>
      </w:r>
      <w:r>
        <w:t>m</w:t>
      </w:r>
      <w:r w:rsidRPr="00F50ACA">
        <w:t xml:space="preserve"> eles de pequeno ou grande porte. Um dos sensores mais utilizados na mecatrônica é </w:t>
      </w:r>
      <w:r>
        <w:t>a chave fim-de-curso</w:t>
      </w:r>
      <w:r w:rsidRPr="00F50ACA">
        <w:t xml:space="preserve">, </w:t>
      </w:r>
      <w:r w:rsidR="00D60CE2">
        <w:t>podendo também ser chamada</w:t>
      </w:r>
      <w:r w:rsidR="00B7030B">
        <w:t xml:space="preserve"> de micro interruptor e que </w:t>
      </w:r>
      <w:r w:rsidR="00C34F1F">
        <w:t>tem a função de indicar a posição de um objeto</w:t>
      </w:r>
      <w:r w:rsidRPr="00F50ACA">
        <w:t>.</w:t>
      </w:r>
    </w:p>
    <w:p w:rsidR="002E3CC7" w:rsidRPr="002B2F4D" w:rsidRDefault="002E3CC7" w:rsidP="005B31E4">
      <w:pPr>
        <w:rPr>
          <w:rFonts w:cs="Arial"/>
          <w:szCs w:val="24"/>
          <w:lang w:eastAsia="pt-BR"/>
        </w:rPr>
      </w:pPr>
      <w:r w:rsidRPr="002B2F4D">
        <w:rPr>
          <w:rFonts w:cs="Arial"/>
          <w:szCs w:val="24"/>
          <w:lang w:eastAsia="pt-BR"/>
        </w:rPr>
        <w:t>Seu funciona</w:t>
      </w:r>
      <w:r w:rsidR="00B7030B">
        <w:rPr>
          <w:rFonts w:cs="Arial"/>
          <w:szCs w:val="24"/>
          <w:lang w:eastAsia="pt-BR"/>
        </w:rPr>
        <w:t>mento é basicamente semelhante a</w:t>
      </w:r>
      <w:r>
        <w:rPr>
          <w:rFonts w:cs="Arial"/>
          <w:szCs w:val="24"/>
          <w:lang w:eastAsia="pt-BR"/>
        </w:rPr>
        <w:t xml:space="preserve"> de</w:t>
      </w:r>
      <w:r w:rsidR="000730BF">
        <w:rPr>
          <w:rFonts w:cs="Arial"/>
          <w:szCs w:val="24"/>
          <w:lang w:eastAsia="pt-BR"/>
        </w:rPr>
        <w:t xml:space="preserve"> um interruptor pois </w:t>
      </w:r>
      <w:r w:rsidRPr="002B2F4D">
        <w:rPr>
          <w:rFonts w:cs="Arial"/>
          <w:szCs w:val="24"/>
          <w:lang w:eastAsia="pt-BR"/>
        </w:rPr>
        <w:t>possui um comutador elétrico que quando</w:t>
      </w:r>
      <w:r w:rsidR="000730BF">
        <w:rPr>
          <w:rFonts w:cs="Arial"/>
          <w:szCs w:val="24"/>
          <w:lang w:eastAsia="pt-BR"/>
        </w:rPr>
        <w:t xml:space="preserve"> é acionado</w:t>
      </w:r>
      <w:r w:rsidRPr="002B2F4D">
        <w:rPr>
          <w:rFonts w:cs="Arial"/>
          <w:szCs w:val="24"/>
          <w:lang w:eastAsia="pt-BR"/>
        </w:rPr>
        <w:t xml:space="preserve"> mecanicamente</w:t>
      </w:r>
      <w:r>
        <w:rPr>
          <w:rFonts w:cs="Arial"/>
          <w:szCs w:val="24"/>
          <w:lang w:eastAsia="pt-BR"/>
        </w:rPr>
        <w:t>,</w:t>
      </w:r>
      <w:r w:rsidRPr="002B2F4D">
        <w:rPr>
          <w:rFonts w:cs="Arial"/>
          <w:szCs w:val="24"/>
          <w:lang w:eastAsia="pt-BR"/>
        </w:rPr>
        <w:t xml:space="preserve"> sua haste atua no circuito interrompendo ou estabelecendo corrente, ou apenas enviando um sinal para um controlador.</w:t>
      </w:r>
    </w:p>
    <w:p w:rsidR="002E3CC7" w:rsidRDefault="002E3CC7" w:rsidP="002E3CC7">
      <w:pPr>
        <w:rPr>
          <w:rFonts w:cs="Arial"/>
          <w:szCs w:val="24"/>
          <w:lang w:eastAsia="pt-BR"/>
        </w:rPr>
      </w:pPr>
      <w:r w:rsidRPr="002B2F4D">
        <w:rPr>
          <w:rFonts w:cs="Arial"/>
          <w:szCs w:val="24"/>
          <w:lang w:eastAsia="pt-BR"/>
        </w:rPr>
        <w:t>Sua vida útil pode durar de</w:t>
      </w:r>
      <w:r>
        <w:rPr>
          <w:rFonts w:cs="Arial"/>
          <w:szCs w:val="24"/>
          <w:lang w:eastAsia="pt-BR"/>
        </w:rPr>
        <w:t xml:space="preserve"> 1 milhão a 10 milhões de acionamentos</w:t>
      </w:r>
      <w:r w:rsidRPr="002B2F4D">
        <w:rPr>
          <w:rFonts w:cs="Arial"/>
          <w:szCs w:val="24"/>
          <w:lang w:eastAsia="pt-BR"/>
        </w:rPr>
        <w:t>, dependendo da aplicação, e apesar de seu pequeno porte</w:t>
      </w:r>
      <w:r>
        <w:rPr>
          <w:rFonts w:cs="Arial"/>
          <w:szCs w:val="24"/>
          <w:lang w:eastAsia="pt-BR"/>
        </w:rPr>
        <w:t>,</w:t>
      </w:r>
      <w:r w:rsidRPr="002B2F4D">
        <w:rPr>
          <w:rFonts w:cs="Arial"/>
          <w:szCs w:val="24"/>
          <w:lang w:eastAsia="pt-BR"/>
        </w:rPr>
        <w:t xml:space="preserve"> pode suportar correntes bem altas permitindo até o</w:t>
      </w:r>
      <w:r>
        <w:rPr>
          <w:rFonts w:cs="Arial"/>
          <w:szCs w:val="24"/>
          <w:lang w:eastAsia="pt-BR"/>
        </w:rPr>
        <w:t xml:space="preserve"> acionamento de motores. Podem possuir contato</w:t>
      </w:r>
      <w:r w:rsidRPr="002B2F4D">
        <w:rPr>
          <w:rFonts w:cs="Arial"/>
          <w:szCs w:val="24"/>
          <w:lang w:eastAsia="pt-BR"/>
        </w:rPr>
        <w:t xml:space="preserve"> normal fechado </w:t>
      </w:r>
      <w:r>
        <w:rPr>
          <w:rFonts w:cs="Arial"/>
          <w:szCs w:val="24"/>
          <w:lang w:eastAsia="pt-BR"/>
        </w:rPr>
        <w:t>(NF) ou aberto (NA) de acordo com JACQUES (2015), conforme</w:t>
      </w:r>
      <w:r w:rsidR="00A65F63">
        <w:rPr>
          <w:rFonts w:cs="Arial"/>
          <w:szCs w:val="24"/>
          <w:lang w:eastAsia="pt-BR"/>
        </w:rPr>
        <w:t xml:space="preserve"> </w:t>
      </w:r>
      <w:r w:rsidR="00A65F63">
        <w:rPr>
          <w:rFonts w:cs="Arial"/>
          <w:szCs w:val="24"/>
          <w:lang w:eastAsia="pt-BR"/>
        </w:rPr>
        <w:fldChar w:fldCharType="begin"/>
      </w:r>
      <w:r w:rsidR="00A65F63">
        <w:rPr>
          <w:rFonts w:cs="Arial"/>
          <w:szCs w:val="24"/>
          <w:lang w:eastAsia="pt-BR"/>
        </w:rPr>
        <w:instrText xml:space="preserve"> REF _Ref476059039 \h </w:instrText>
      </w:r>
      <w:r w:rsidR="00A10650">
        <w:rPr>
          <w:rFonts w:cs="Arial"/>
          <w:szCs w:val="24"/>
          <w:lang w:eastAsia="pt-BR"/>
        </w:rPr>
        <w:instrText xml:space="preserve"> \* MERGEFORMAT </w:instrText>
      </w:r>
      <w:r w:rsidR="00A65F63">
        <w:rPr>
          <w:rFonts w:cs="Arial"/>
          <w:szCs w:val="24"/>
          <w:lang w:eastAsia="pt-BR"/>
        </w:rPr>
      </w:r>
      <w:r w:rsidR="00A65F63">
        <w:rPr>
          <w:rFonts w:cs="Arial"/>
          <w:szCs w:val="24"/>
          <w:lang w:eastAsia="pt-BR"/>
        </w:rPr>
        <w:fldChar w:fldCharType="separate"/>
      </w:r>
      <w:r w:rsidR="000A0DE6" w:rsidRPr="000A0DE6">
        <w:rPr>
          <w:rFonts w:cs="Arial"/>
          <w:szCs w:val="24"/>
          <w:lang w:eastAsia="pt-BR"/>
        </w:rPr>
        <w:t>Figura 1</w:t>
      </w:r>
      <w:r w:rsidR="00A65F63">
        <w:rPr>
          <w:rFonts w:cs="Arial"/>
          <w:szCs w:val="24"/>
          <w:lang w:eastAsia="pt-BR"/>
        </w:rPr>
        <w:fldChar w:fldCharType="end"/>
      </w:r>
      <w:r w:rsidR="00791151">
        <w:t>.</w:t>
      </w:r>
    </w:p>
    <w:p w:rsidR="005B31E4" w:rsidRDefault="005B31E4" w:rsidP="005B31E4">
      <w:pPr>
        <w:ind w:firstLine="708"/>
      </w:pPr>
    </w:p>
    <w:p w:rsidR="00A65F63" w:rsidRDefault="005B31E4" w:rsidP="00A65F63">
      <w:pPr>
        <w:ind w:firstLine="0"/>
        <w:jc w:val="center"/>
      </w:pPr>
      <w:r>
        <w:rPr>
          <w:noProof/>
          <w:lang w:eastAsia="pt-BR"/>
        </w:rPr>
        <w:drawing>
          <wp:inline distT="0" distB="0" distL="0" distR="0" wp14:anchorId="1BF0DF04" wp14:editId="02A8504F">
            <wp:extent cx="1524000" cy="14181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716" cy="1418833"/>
                    </a:xfrm>
                    <a:prstGeom prst="rect">
                      <a:avLst/>
                    </a:prstGeom>
                    <a:noFill/>
                    <a:ln>
                      <a:noFill/>
                    </a:ln>
                  </pic:spPr>
                </pic:pic>
              </a:graphicData>
            </a:graphic>
          </wp:inline>
        </w:drawing>
      </w:r>
    </w:p>
    <w:p w:rsidR="0093050E" w:rsidRPr="006B616F" w:rsidRDefault="00A65F63" w:rsidP="008D6F51">
      <w:pPr>
        <w:pStyle w:val="figura"/>
      </w:pPr>
      <w:bookmarkStart w:id="41" w:name="_Ref476059039"/>
      <w:bookmarkStart w:id="42" w:name="_Toc482911706"/>
      <w:r w:rsidRPr="006B616F">
        <w:t xml:space="preserve">Figura </w:t>
      </w:r>
      <w:fldSimple w:instr=" SEQ Figura \* ARABIC ">
        <w:r w:rsidR="008D6F51">
          <w:rPr>
            <w:noProof/>
          </w:rPr>
          <w:t>1</w:t>
        </w:r>
      </w:fldSimple>
      <w:bookmarkEnd w:id="41"/>
      <w:r w:rsidR="008E1754" w:rsidRPr="006B616F">
        <w:rPr>
          <w:noProof/>
        </w:rPr>
        <w:t xml:space="preserve"> </w:t>
      </w:r>
      <w:r w:rsidRPr="006B616F">
        <w:t>– Chave-fim-de-curso</w:t>
      </w:r>
      <w:bookmarkEnd w:id="42"/>
    </w:p>
    <w:p w:rsidR="0093050E" w:rsidRPr="00A10650" w:rsidRDefault="00A65F63" w:rsidP="006B616F">
      <w:pPr>
        <w:spacing w:line="240" w:lineRule="auto"/>
        <w:ind w:firstLine="0"/>
        <w:jc w:val="center"/>
        <w:rPr>
          <w:sz w:val="20"/>
          <w:szCs w:val="20"/>
        </w:rPr>
      </w:pPr>
      <w:r w:rsidRPr="00A10650">
        <w:rPr>
          <w:sz w:val="20"/>
          <w:szCs w:val="20"/>
        </w:rPr>
        <w:t xml:space="preserve"> </w:t>
      </w:r>
      <w:r w:rsidR="00630121" w:rsidRPr="00A10650">
        <w:rPr>
          <w:sz w:val="20"/>
          <w:szCs w:val="20"/>
        </w:rPr>
        <w:t>(f</w:t>
      </w:r>
      <w:r w:rsidR="0093050E" w:rsidRPr="00A10650">
        <w:rPr>
          <w:sz w:val="20"/>
          <w:szCs w:val="20"/>
        </w:rPr>
        <w:t xml:space="preserve">onte: </w:t>
      </w:r>
      <w:hyperlink r:id="rId10" w:history="1">
        <w:r w:rsidR="0013133A" w:rsidRPr="00A10650">
          <w:rPr>
            <w:rStyle w:val="Hyperlink"/>
            <w:color w:val="000000" w:themeColor="text1"/>
            <w:sz w:val="20"/>
            <w:szCs w:val="20"/>
            <w:u w:val="none"/>
          </w:rPr>
          <w:t>http://www.eletrodex.com.br/chave-micro-switch-kw11-3z-5-3t-31-5mm.html</w:t>
        </w:r>
      </w:hyperlink>
      <w:r w:rsidR="0013133A" w:rsidRPr="00A10650">
        <w:rPr>
          <w:sz w:val="20"/>
          <w:szCs w:val="20"/>
        </w:rPr>
        <w:t xml:space="preserve"> acessado em 10/2016</w:t>
      </w:r>
      <w:r w:rsidR="0093050E" w:rsidRPr="00A10650">
        <w:rPr>
          <w:sz w:val="20"/>
          <w:szCs w:val="20"/>
        </w:rPr>
        <w:t>)</w:t>
      </w:r>
    </w:p>
    <w:p w:rsidR="0089423B" w:rsidRPr="0093050E" w:rsidRDefault="0089423B" w:rsidP="00FB4C4E">
      <w:pPr>
        <w:ind w:firstLine="0"/>
        <w:jc w:val="center"/>
        <w:rPr>
          <w:sz w:val="20"/>
          <w:szCs w:val="20"/>
        </w:rPr>
      </w:pPr>
    </w:p>
    <w:p w:rsidR="00F377EE" w:rsidRDefault="00F377EE" w:rsidP="00F377EE">
      <w:pPr>
        <w:ind w:firstLine="708"/>
      </w:pPr>
      <w:r>
        <w:t xml:space="preserve">Os sensores utilizados para acionamento das portas do protótipo foram chaves mecânicas com acionamento de contato. Foram instalados dois em cada porta, um indicando porta totalmente aberta, e um indicando porta totalmente fechada, usados </w:t>
      </w:r>
      <w:r>
        <w:lastRenderedPageBreak/>
        <w:t xml:space="preserve">como contatos normal fechado e normal aberto, respectivamente, </w:t>
      </w:r>
      <w:r>
        <w:rPr>
          <w:rFonts w:cs="Arial"/>
          <w:szCs w:val="24"/>
        </w:rPr>
        <w:t>por questão de segurança</w:t>
      </w:r>
      <w:r>
        <w:t xml:space="preserve">. </w:t>
      </w:r>
    </w:p>
    <w:p w:rsidR="00F377EE" w:rsidRDefault="00F377EE" w:rsidP="00F377EE">
      <w:pPr>
        <w:ind w:firstLine="708"/>
      </w:pPr>
      <w:r>
        <w:t>Para permitir o correto alinhamento vertical da cabine ao piso, e então permitir a abert</w:t>
      </w:r>
      <w:r w:rsidR="0089423B">
        <w:t xml:space="preserve">ura e fechamento das portas, foram instalados dois </w:t>
      </w:r>
      <w:r>
        <w:t>sensor</w:t>
      </w:r>
      <w:r w:rsidR="0089423B">
        <w:t>es</w:t>
      </w:r>
      <w:r>
        <w:t xml:space="preserve"> </w:t>
      </w:r>
      <w:r w:rsidR="002050A8">
        <w:t>ultrassônico</w:t>
      </w:r>
      <w:r w:rsidR="0089423B">
        <w:t>s</w:t>
      </w:r>
      <w:r w:rsidR="002050A8">
        <w:t>.</w:t>
      </w:r>
    </w:p>
    <w:p w:rsidR="002050A8" w:rsidRDefault="006954C6" w:rsidP="00F377EE">
      <w:pPr>
        <w:ind w:firstLine="708"/>
      </w:pPr>
      <w:r>
        <w:t>O sensor utilizado foi o HC-SR04</w:t>
      </w:r>
      <w:r w:rsidR="00344CED">
        <w:t xml:space="preserve">, apresentado na </w:t>
      </w:r>
      <w:r w:rsidR="00344CED">
        <w:fldChar w:fldCharType="begin"/>
      </w:r>
      <w:r w:rsidR="00344CED">
        <w:instrText xml:space="preserve"> REF _Ref476043864 \h </w:instrText>
      </w:r>
      <w:r w:rsidR="00344CED">
        <w:fldChar w:fldCharType="separate"/>
      </w:r>
      <w:r w:rsidR="000A0DE6">
        <w:t xml:space="preserve">Figura </w:t>
      </w:r>
      <w:r w:rsidR="000A0DE6">
        <w:rPr>
          <w:noProof/>
        </w:rPr>
        <w:t>2</w:t>
      </w:r>
      <w:r w:rsidR="00344CED">
        <w:fldChar w:fldCharType="end"/>
      </w:r>
      <w:r w:rsidR="00344CED">
        <w:t>,</w:t>
      </w:r>
      <w:r>
        <w:t xml:space="preserve"> que tem a função de medir distâncias entre 2cm a 4m com boa precisão. Ele já vem completo, apresenta 4 pinos (</w:t>
      </w:r>
      <w:r w:rsidR="006651D8">
        <w:t>VCC, ECH</w:t>
      </w:r>
      <w:r>
        <w:t xml:space="preserve">O, Trigger, GND) e com circuito pronto de emissor e receptor. </w:t>
      </w:r>
      <w:r w:rsidR="009137B2">
        <w:t>Seu funcionamento será melhor abordado no capítulo 3 – Estudo de caso.</w:t>
      </w:r>
    </w:p>
    <w:p w:rsidR="00D1310C" w:rsidRDefault="00D1310C" w:rsidP="00F377EE">
      <w:pPr>
        <w:ind w:firstLine="708"/>
      </w:pPr>
    </w:p>
    <w:p w:rsidR="009137B2" w:rsidRDefault="002050A8" w:rsidP="009137B2">
      <w:pPr>
        <w:ind w:firstLine="0"/>
        <w:jc w:val="center"/>
      </w:pPr>
      <w:r>
        <w:rPr>
          <w:noProof/>
          <w:lang w:eastAsia="pt-BR"/>
        </w:rPr>
        <w:drawing>
          <wp:inline distT="0" distB="0" distL="0" distR="0" wp14:anchorId="0E1D8E7D" wp14:editId="1EF01633">
            <wp:extent cx="1837518" cy="131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954" cy="1333882"/>
                    </a:xfrm>
                    <a:prstGeom prst="rect">
                      <a:avLst/>
                    </a:prstGeom>
                  </pic:spPr>
                </pic:pic>
              </a:graphicData>
            </a:graphic>
          </wp:inline>
        </w:drawing>
      </w:r>
    </w:p>
    <w:p w:rsidR="002050A8" w:rsidRDefault="009137B2" w:rsidP="008D6F51">
      <w:pPr>
        <w:pStyle w:val="figura"/>
      </w:pPr>
      <w:bookmarkStart w:id="43" w:name="_Ref476043864"/>
      <w:bookmarkStart w:id="44" w:name="_Toc482911707"/>
      <w:r>
        <w:t xml:space="preserve">Figura </w:t>
      </w:r>
      <w:fldSimple w:instr=" SEQ Figura \* ARABIC ">
        <w:r w:rsidR="008D6F51">
          <w:rPr>
            <w:noProof/>
          </w:rPr>
          <w:t>2</w:t>
        </w:r>
      </w:fldSimple>
      <w:bookmarkEnd w:id="43"/>
      <w:r w:rsidR="00344CED">
        <w:t xml:space="preserve"> </w:t>
      </w:r>
      <w:r w:rsidRPr="004313FF">
        <w:t>– Sensor ultrassônico</w:t>
      </w:r>
      <w:bookmarkEnd w:id="44"/>
    </w:p>
    <w:p w:rsidR="009137B2" w:rsidRDefault="009137B2" w:rsidP="00A10650">
      <w:pPr>
        <w:spacing w:line="240" w:lineRule="auto"/>
        <w:ind w:firstLine="0"/>
        <w:jc w:val="center"/>
        <w:rPr>
          <w:sz w:val="20"/>
          <w:szCs w:val="20"/>
        </w:rPr>
      </w:pPr>
      <w:r>
        <w:rPr>
          <w:sz w:val="20"/>
          <w:szCs w:val="20"/>
        </w:rPr>
        <w:t xml:space="preserve"> (f</w:t>
      </w:r>
      <w:r w:rsidRPr="0093050E">
        <w:rPr>
          <w:sz w:val="20"/>
          <w:szCs w:val="20"/>
        </w:rPr>
        <w:t xml:space="preserve">onte: </w:t>
      </w:r>
      <w:r w:rsidR="0013133A" w:rsidRPr="0013133A">
        <w:rPr>
          <w:sz w:val="20"/>
          <w:szCs w:val="20"/>
        </w:rPr>
        <w:t>http://www.filipeflop.com/pd-6b8a2-sensor-de-distancia-ultrassonico-hc-sr04.html</w:t>
      </w:r>
      <w:r w:rsidR="0037782D">
        <w:rPr>
          <w:sz w:val="20"/>
          <w:szCs w:val="20"/>
        </w:rPr>
        <w:t xml:space="preserve"> </w:t>
      </w:r>
      <w:r w:rsidR="0013133A">
        <w:rPr>
          <w:sz w:val="20"/>
          <w:szCs w:val="20"/>
        </w:rPr>
        <w:t>acessado em 02/2017</w:t>
      </w:r>
      <w:r w:rsidRPr="0093050E">
        <w:rPr>
          <w:sz w:val="20"/>
          <w:szCs w:val="20"/>
        </w:rPr>
        <w:t>)</w:t>
      </w:r>
    </w:p>
    <w:p w:rsidR="00733872" w:rsidRDefault="00733872" w:rsidP="009137B2">
      <w:pPr>
        <w:ind w:firstLine="0"/>
        <w:jc w:val="center"/>
        <w:rPr>
          <w:sz w:val="20"/>
          <w:szCs w:val="20"/>
        </w:rPr>
      </w:pPr>
    </w:p>
    <w:p w:rsidR="00733872" w:rsidRDefault="00655B77" w:rsidP="00733872">
      <w:r>
        <w:t>Para garantir a segurança do usuário</w:t>
      </w:r>
      <w:r w:rsidR="00733872" w:rsidRPr="00733872">
        <w:t xml:space="preserve"> foram instalados </w:t>
      </w:r>
      <w:r>
        <w:t>quatro</w:t>
      </w:r>
      <w:r w:rsidR="00733872" w:rsidRPr="00733872">
        <w:t xml:space="preserve"> pares de sensores ópticos. Estes sensore</w:t>
      </w:r>
      <w:r w:rsidR="00733872">
        <w:t>s são formados por um emissor e</w:t>
      </w:r>
      <w:r w:rsidR="00733872" w:rsidRPr="00733872">
        <w:t xml:space="preserve"> um receptor de luz. O emissor constantemente emite um feixe de luz visível em direção ao receptor e este feixe ao ser interrompido alarma no controlador seu acionamento.</w:t>
      </w:r>
      <w:r w:rsidR="00733872">
        <w:t xml:space="preserve"> Conforme </w:t>
      </w:r>
      <w:r w:rsidR="00733872">
        <w:fldChar w:fldCharType="begin"/>
      </w:r>
      <w:r w:rsidR="00733872">
        <w:instrText xml:space="preserve"> REF _Ref476059777 \h </w:instrText>
      </w:r>
      <w:r w:rsidR="00A10650">
        <w:instrText xml:space="preserve"> \* MERGEFORMAT </w:instrText>
      </w:r>
      <w:r w:rsidR="00733872">
        <w:fldChar w:fldCharType="separate"/>
      </w:r>
      <w:r w:rsidR="000A0DE6" w:rsidRPr="00A10650">
        <w:t xml:space="preserve">Figura </w:t>
      </w:r>
      <w:r w:rsidR="000A0DE6">
        <w:t>3</w:t>
      </w:r>
      <w:r w:rsidR="00733872">
        <w:fldChar w:fldCharType="end"/>
      </w:r>
      <w:r w:rsidR="00733872">
        <w:t>.</w:t>
      </w:r>
    </w:p>
    <w:p w:rsidR="00733872" w:rsidRDefault="00733872" w:rsidP="00733872"/>
    <w:p w:rsidR="00733872" w:rsidRDefault="00733872" w:rsidP="00733872">
      <w:pPr>
        <w:ind w:firstLine="0"/>
        <w:jc w:val="center"/>
      </w:pPr>
      <w:r>
        <w:rPr>
          <w:noProof/>
          <w:lang w:eastAsia="pt-BR"/>
        </w:rPr>
        <w:drawing>
          <wp:inline distT="0" distB="0" distL="0" distR="0" wp14:anchorId="7B906343" wp14:editId="6D3CFF24">
            <wp:extent cx="1507671" cy="1615525"/>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9255" cy="1627938"/>
                    </a:xfrm>
                    <a:prstGeom prst="rect">
                      <a:avLst/>
                    </a:prstGeom>
                    <a:noFill/>
                    <a:ln>
                      <a:noFill/>
                    </a:ln>
                  </pic:spPr>
                </pic:pic>
              </a:graphicData>
            </a:graphic>
          </wp:inline>
        </w:drawing>
      </w:r>
    </w:p>
    <w:p w:rsidR="00733872" w:rsidRPr="00A10650" w:rsidRDefault="00733872" w:rsidP="008D6F51">
      <w:pPr>
        <w:pStyle w:val="figura"/>
      </w:pPr>
      <w:bookmarkStart w:id="45" w:name="_Ref476059777"/>
      <w:bookmarkStart w:id="46" w:name="_Toc482911708"/>
      <w:r w:rsidRPr="00A10650">
        <w:t xml:space="preserve">Figura </w:t>
      </w:r>
      <w:fldSimple w:instr=" SEQ Figura \* ARABIC ">
        <w:r w:rsidR="008D6F51">
          <w:rPr>
            <w:noProof/>
          </w:rPr>
          <w:t>3</w:t>
        </w:r>
      </w:fldSimple>
      <w:bookmarkEnd w:id="45"/>
      <w:r w:rsidR="008E1754" w:rsidRPr="00A10650">
        <w:rPr>
          <w:noProof/>
        </w:rPr>
        <w:t xml:space="preserve"> </w:t>
      </w:r>
      <w:r w:rsidR="0037782D" w:rsidRPr="00A10650">
        <w:rPr>
          <w:noProof/>
        </w:rPr>
        <w:t>– Sensor ó</w:t>
      </w:r>
      <w:r w:rsidRPr="00A10650">
        <w:rPr>
          <w:noProof/>
        </w:rPr>
        <w:t>ptico</w:t>
      </w:r>
      <w:bookmarkEnd w:id="46"/>
    </w:p>
    <w:p w:rsidR="00733872" w:rsidRDefault="00733872" w:rsidP="00A10650">
      <w:pPr>
        <w:spacing w:line="240" w:lineRule="auto"/>
        <w:ind w:firstLine="0"/>
        <w:jc w:val="center"/>
        <w:rPr>
          <w:sz w:val="20"/>
          <w:szCs w:val="20"/>
        </w:rPr>
      </w:pPr>
      <w:r w:rsidRPr="00A10650">
        <w:rPr>
          <w:sz w:val="20"/>
          <w:szCs w:val="20"/>
        </w:rPr>
        <w:t xml:space="preserve">(fonte: </w:t>
      </w:r>
      <w:hyperlink r:id="rId13" w:history="1">
        <w:r w:rsidRPr="00A10650">
          <w:rPr>
            <w:sz w:val="20"/>
            <w:szCs w:val="20"/>
          </w:rPr>
          <w:t>https://www.thorlabs.com/newgrouppage9.cfm?objectgroup_id=1832</w:t>
        </w:r>
      </w:hyperlink>
      <w:r w:rsidRPr="00A10650">
        <w:rPr>
          <w:sz w:val="20"/>
          <w:szCs w:val="20"/>
        </w:rPr>
        <w:t xml:space="preserve"> acessado em 02/2017)</w:t>
      </w:r>
    </w:p>
    <w:p w:rsidR="003C2F3B" w:rsidRDefault="003C2F3B" w:rsidP="00A10650">
      <w:pPr>
        <w:spacing w:line="240" w:lineRule="auto"/>
        <w:ind w:firstLine="0"/>
        <w:jc w:val="center"/>
        <w:rPr>
          <w:sz w:val="20"/>
          <w:szCs w:val="20"/>
        </w:rPr>
      </w:pPr>
    </w:p>
    <w:p w:rsidR="006B56EA" w:rsidRPr="00A10650" w:rsidRDefault="006B56EA" w:rsidP="00A10650">
      <w:pPr>
        <w:spacing w:line="240" w:lineRule="auto"/>
        <w:ind w:firstLine="0"/>
        <w:jc w:val="center"/>
        <w:rPr>
          <w:sz w:val="20"/>
          <w:szCs w:val="20"/>
        </w:rPr>
      </w:pPr>
    </w:p>
    <w:p w:rsidR="00681FB0" w:rsidRDefault="00681FB0" w:rsidP="00681FB0">
      <w:pPr>
        <w:rPr>
          <w:shd w:val="clear" w:color="auto" w:fill="FFFFFF"/>
        </w:rPr>
      </w:pPr>
      <w:r w:rsidRPr="009B5F2D">
        <w:t>Além dos sensores citados, incluiu-se uma célula de carga que também pode ser</w:t>
      </w:r>
      <w:r w:rsidR="00B7030B">
        <w:t xml:space="preserve"> chamada de sensor de peso, representado</w:t>
      </w:r>
      <w:r w:rsidRPr="009B5F2D">
        <w:t xml:space="preserve"> pela </w:t>
      </w:r>
      <w:r w:rsidRPr="009B5F2D">
        <w:fldChar w:fldCharType="begin"/>
      </w:r>
      <w:r w:rsidRPr="009B5F2D">
        <w:instrText xml:space="preserve"> REF _Ref477897465 \h </w:instrText>
      </w:r>
      <w:r w:rsidRPr="009B5F2D">
        <w:fldChar w:fldCharType="separate"/>
      </w:r>
      <w:r w:rsidR="000A0DE6" w:rsidRPr="00E93291">
        <w:t xml:space="preserve">Figura </w:t>
      </w:r>
      <w:r w:rsidR="000A0DE6">
        <w:rPr>
          <w:noProof/>
        </w:rPr>
        <w:t>4</w:t>
      </w:r>
      <w:r w:rsidRPr="009B5F2D">
        <w:fldChar w:fldCharType="end"/>
      </w:r>
      <w:r w:rsidRPr="009B5F2D">
        <w:t>, possui</w:t>
      </w:r>
      <w:r w:rsidRPr="009B5F2D">
        <w:rPr>
          <w:shd w:val="clear" w:color="auto" w:fill="FFFFFF"/>
        </w:rPr>
        <w:t xml:space="preserve"> o objetivo de manter a segurança do equipamento e do usuário.</w:t>
      </w:r>
    </w:p>
    <w:p w:rsidR="00E93291" w:rsidRDefault="00E93291" w:rsidP="00681FB0">
      <w:pPr>
        <w:rPr>
          <w:color w:val="24292E"/>
          <w:shd w:val="clear" w:color="auto" w:fill="FFFFFF"/>
        </w:rPr>
      </w:pPr>
    </w:p>
    <w:p w:rsidR="00681FB0" w:rsidRDefault="00681FB0" w:rsidP="00681FB0">
      <w:pPr>
        <w:keepNext/>
        <w:ind w:firstLine="0"/>
        <w:jc w:val="center"/>
      </w:pPr>
      <w:r>
        <w:rPr>
          <w:noProof/>
          <w:lang w:eastAsia="pt-BR"/>
        </w:rPr>
        <w:drawing>
          <wp:inline distT="0" distB="0" distL="0" distR="0" wp14:anchorId="58150761" wp14:editId="39C90575">
            <wp:extent cx="2979420" cy="2055799"/>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288" cy="2059848"/>
                    </a:xfrm>
                    <a:prstGeom prst="rect">
                      <a:avLst/>
                    </a:prstGeom>
                  </pic:spPr>
                </pic:pic>
              </a:graphicData>
            </a:graphic>
          </wp:inline>
        </w:drawing>
      </w:r>
    </w:p>
    <w:p w:rsidR="00681FB0" w:rsidRPr="00E93291" w:rsidRDefault="00681FB0" w:rsidP="008D6F51">
      <w:pPr>
        <w:pStyle w:val="figura"/>
        <w:rPr>
          <w:shd w:val="clear" w:color="auto" w:fill="FFFFFF"/>
        </w:rPr>
      </w:pPr>
      <w:bookmarkStart w:id="47" w:name="_Ref477897465"/>
      <w:bookmarkStart w:id="48" w:name="_Toc482911709"/>
      <w:r w:rsidRPr="00E93291">
        <w:t xml:space="preserve">Figura </w:t>
      </w:r>
      <w:fldSimple w:instr=" SEQ Figura \* ARABIC ">
        <w:r w:rsidR="008D6F51">
          <w:rPr>
            <w:noProof/>
          </w:rPr>
          <w:t>4</w:t>
        </w:r>
      </w:fldSimple>
      <w:bookmarkEnd w:id="47"/>
      <w:r w:rsidRPr="00E93291">
        <w:t xml:space="preserve"> – Célula de carga</w:t>
      </w:r>
      <w:bookmarkEnd w:id="48"/>
    </w:p>
    <w:p w:rsidR="00681FB0" w:rsidRPr="00E93291" w:rsidRDefault="00681FB0" w:rsidP="00E93291">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http://www.filipeflop.com/pd-36aed3-sensor-de-peso-50kg-celula-de-carga.html acessado em 03/2017)</w:t>
      </w:r>
    </w:p>
    <w:p w:rsidR="00681FB0" w:rsidRDefault="00681FB0" w:rsidP="00681FB0">
      <w:pPr>
        <w:rPr>
          <w:rFonts w:cs="Arial"/>
          <w:color w:val="24292E"/>
          <w:sz w:val="20"/>
          <w:szCs w:val="20"/>
          <w:shd w:val="clear" w:color="auto" w:fill="FFFFFF"/>
        </w:rPr>
      </w:pPr>
    </w:p>
    <w:p w:rsidR="000C6F4E" w:rsidRDefault="00B7030B" w:rsidP="00681FB0">
      <w:pPr>
        <w:rPr>
          <w:rFonts w:cs="Arial"/>
          <w:szCs w:val="24"/>
          <w:shd w:val="clear" w:color="auto" w:fill="FFFFFF"/>
        </w:rPr>
      </w:pPr>
      <w:r>
        <w:rPr>
          <w:rFonts w:cs="Arial"/>
          <w:szCs w:val="24"/>
          <w:shd w:val="clear" w:color="auto" w:fill="FFFFFF"/>
        </w:rPr>
        <w:t>É um</w:t>
      </w:r>
      <w:r w:rsidR="00681FB0" w:rsidRPr="009B5F2D">
        <w:rPr>
          <w:rFonts w:cs="Arial"/>
          <w:szCs w:val="24"/>
          <w:shd w:val="clear" w:color="auto" w:fill="FFFFFF"/>
        </w:rPr>
        <w:t xml:space="preserve"> sistema monitor d</w:t>
      </w:r>
      <w:r>
        <w:rPr>
          <w:rFonts w:cs="Arial"/>
          <w:szCs w:val="24"/>
          <w:shd w:val="clear" w:color="auto" w:fill="FFFFFF"/>
        </w:rPr>
        <w:t xml:space="preserve">e carga mecânica, isto é, </w:t>
      </w:r>
      <w:r w:rsidR="00681FB0" w:rsidRPr="009B5F2D">
        <w:rPr>
          <w:rFonts w:cs="Arial"/>
          <w:szCs w:val="24"/>
          <w:shd w:val="clear" w:color="auto" w:fill="FFFFFF"/>
        </w:rPr>
        <w:t xml:space="preserve">capaz de medir o peso do sistema móvel, composto pelo conjunto da cabine, fontes, circuitos e cargas em seu interior. O sensor detecta </w:t>
      </w:r>
      <w:r>
        <w:rPr>
          <w:rFonts w:cs="Arial"/>
          <w:szCs w:val="24"/>
          <w:shd w:val="clear" w:color="auto" w:fill="FFFFFF"/>
        </w:rPr>
        <w:t xml:space="preserve">o peso que está sendo suportado, com capacidade máxima de </w:t>
      </w:r>
      <w:r w:rsidR="00681FB0" w:rsidRPr="009B5F2D">
        <w:rPr>
          <w:rFonts w:cs="Arial"/>
          <w:szCs w:val="24"/>
          <w:shd w:val="clear" w:color="auto" w:fill="FFFFFF"/>
        </w:rPr>
        <w:t>até 50kg,</w:t>
      </w:r>
      <w:r>
        <w:rPr>
          <w:rFonts w:cs="Arial"/>
          <w:szCs w:val="24"/>
          <w:shd w:val="clear" w:color="auto" w:fill="FFFFFF"/>
        </w:rPr>
        <w:t xml:space="preserve"> </w:t>
      </w:r>
      <w:r w:rsidR="00681FB0" w:rsidRPr="009B5F2D">
        <w:rPr>
          <w:rFonts w:cs="Arial"/>
          <w:szCs w:val="24"/>
          <w:shd w:val="clear" w:color="auto" w:fill="FFFFFF"/>
        </w:rPr>
        <w:t>ele possui duas alimentações e sinal co</w:t>
      </w:r>
      <w:r w:rsidR="000C6F4E">
        <w:rPr>
          <w:rFonts w:cs="Arial"/>
          <w:szCs w:val="24"/>
          <w:shd w:val="clear" w:color="auto" w:fill="FFFFFF"/>
        </w:rPr>
        <w:t xml:space="preserve">mposto por cabos. As </w:t>
      </w:r>
      <w:r w:rsidR="00681FB0" w:rsidRPr="009B5F2D">
        <w:rPr>
          <w:rFonts w:cs="Arial"/>
          <w:szCs w:val="24"/>
          <w:shd w:val="clear" w:color="auto" w:fill="FFFFFF"/>
        </w:rPr>
        <w:t>dimensões</w:t>
      </w:r>
      <w:r w:rsidR="000C6F4E">
        <w:rPr>
          <w:rFonts w:cs="Arial"/>
          <w:szCs w:val="24"/>
          <w:shd w:val="clear" w:color="auto" w:fill="FFFFFF"/>
        </w:rPr>
        <w:t xml:space="preserve"> deste sensor é de 34x34x7mm. </w:t>
      </w:r>
    </w:p>
    <w:p w:rsidR="00681FB0" w:rsidRDefault="000C6F4E" w:rsidP="00681FB0">
      <w:pPr>
        <w:rPr>
          <w:rFonts w:cs="Arial"/>
          <w:szCs w:val="24"/>
          <w:shd w:val="clear" w:color="auto" w:fill="FFFFFF"/>
        </w:rPr>
      </w:pPr>
      <w:r>
        <w:rPr>
          <w:rFonts w:cs="Arial"/>
          <w:szCs w:val="24"/>
          <w:shd w:val="clear" w:color="auto" w:fill="FFFFFF"/>
        </w:rPr>
        <w:t xml:space="preserve">No projeto utilizou-se o módulo HX711, representado pela </w:t>
      </w:r>
      <w:r w:rsidRPr="009B5F2D">
        <w:rPr>
          <w:rFonts w:cs="Arial"/>
          <w:szCs w:val="24"/>
          <w:highlight w:val="yellow"/>
          <w:shd w:val="clear" w:color="auto" w:fill="FFFFFF"/>
        </w:rPr>
        <w:fldChar w:fldCharType="begin"/>
      </w:r>
      <w:r w:rsidRPr="009B5F2D">
        <w:rPr>
          <w:rFonts w:cs="Arial"/>
          <w:szCs w:val="24"/>
          <w:shd w:val="clear" w:color="auto" w:fill="FFFFFF"/>
        </w:rPr>
        <w:instrText xml:space="preserve"> REF _Ref477897848 \h </w:instrText>
      </w:r>
      <w:r w:rsidRPr="009B5F2D">
        <w:rPr>
          <w:rFonts w:cs="Arial"/>
          <w:szCs w:val="24"/>
          <w:highlight w:val="yellow"/>
          <w:shd w:val="clear" w:color="auto" w:fill="FFFFFF"/>
        </w:rPr>
      </w:r>
      <w:r w:rsidRPr="009B5F2D">
        <w:rPr>
          <w:rFonts w:cs="Arial"/>
          <w:szCs w:val="24"/>
          <w:highlight w:val="yellow"/>
          <w:shd w:val="clear" w:color="auto" w:fill="FFFFFF"/>
        </w:rPr>
        <w:fldChar w:fldCharType="separate"/>
      </w:r>
      <w:r w:rsidR="000A0DE6" w:rsidRPr="00E93291">
        <w:t xml:space="preserve">Figura </w:t>
      </w:r>
      <w:r w:rsidR="000A0DE6">
        <w:rPr>
          <w:noProof/>
        </w:rPr>
        <w:t>5</w:t>
      </w:r>
      <w:r w:rsidRPr="009B5F2D">
        <w:rPr>
          <w:rFonts w:cs="Arial"/>
          <w:szCs w:val="24"/>
          <w:highlight w:val="yellow"/>
          <w:shd w:val="clear" w:color="auto" w:fill="FFFFFF"/>
        </w:rPr>
        <w:fldChar w:fldCharType="end"/>
      </w:r>
      <w:r>
        <w:rPr>
          <w:rFonts w:cs="Arial"/>
          <w:szCs w:val="24"/>
          <w:shd w:val="clear" w:color="auto" w:fill="FFFFFF"/>
        </w:rPr>
        <w:t xml:space="preserve">, este módulo </w:t>
      </w:r>
      <w:r w:rsidRPr="009B5F2D">
        <w:rPr>
          <w:rFonts w:cs="Arial"/>
          <w:szCs w:val="24"/>
          <w:shd w:val="clear" w:color="auto" w:fill="FFFFFF"/>
        </w:rPr>
        <w:t>possui conversor analógico para digital de 24 bit</w:t>
      </w:r>
      <w:r>
        <w:rPr>
          <w:rFonts w:cs="Arial"/>
          <w:szCs w:val="24"/>
          <w:shd w:val="clear" w:color="auto" w:fill="FFFFFF"/>
        </w:rPr>
        <w:t xml:space="preserve">s, tensão de operação </w:t>
      </w:r>
      <w:r w:rsidR="00151CDA">
        <w:rPr>
          <w:rFonts w:cs="Arial"/>
          <w:szCs w:val="24"/>
          <w:shd w:val="clear" w:color="auto" w:fill="FFFFFF"/>
        </w:rPr>
        <w:t>2</w:t>
      </w:r>
      <w:r>
        <w:rPr>
          <w:rFonts w:cs="Arial"/>
          <w:szCs w:val="24"/>
          <w:shd w:val="clear" w:color="auto" w:fill="FFFFFF"/>
        </w:rPr>
        <w:t>,</w:t>
      </w:r>
      <w:r w:rsidR="00151CDA">
        <w:rPr>
          <w:rFonts w:cs="Arial"/>
          <w:szCs w:val="24"/>
          <w:shd w:val="clear" w:color="auto" w:fill="FFFFFF"/>
        </w:rPr>
        <w:t>6</w:t>
      </w:r>
      <w:r>
        <w:rPr>
          <w:rFonts w:cs="Arial"/>
          <w:szCs w:val="24"/>
          <w:shd w:val="clear" w:color="auto" w:fill="FFFFFF"/>
        </w:rPr>
        <w:t xml:space="preserve"> a 5,5 volts </w:t>
      </w:r>
      <w:r w:rsidRPr="009B5F2D">
        <w:rPr>
          <w:rFonts w:cs="Arial"/>
          <w:szCs w:val="24"/>
          <w:shd w:val="clear" w:color="auto" w:fill="FFFFFF"/>
        </w:rPr>
        <w:t>em CC,</w:t>
      </w:r>
      <w:r w:rsidR="00151CDA">
        <w:rPr>
          <w:rFonts w:cs="Arial"/>
          <w:szCs w:val="24"/>
          <w:shd w:val="clear" w:color="auto" w:fill="FFFFFF"/>
        </w:rPr>
        <w:t xml:space="preserve"> com corrente de trabalho de 1,5</w:t>
      </w:r>
      <w:r w:rsidRPr="009B5F2D">
        <w:rPr>
          <w:rFonts w:cs="Arial"/>
          <w:szCs w:val="24"/>
          <w:shd w:val="clear" w:color="auto" w:fill="FFFFFF"/>
        </w:rPr>
        <w:t>mA</w:t>
      </w:r>
      <w:r w:rsidR="00151CDA">
        <w:rPr>
          <w:rFonts w:cs="Arial"/>
          <w:szCs w:val="24"/>
          <w:shd w:val="clear" w:color="auto" w:fill="FFFFFF"/>
        </w:rPr>
        <w:t>, temperatura de operação de - 4</w:t>
      </w:r>
      <w:r w:rsidRPr="009B5F2D">
        <w:rPr>
          <w:rFonts w:cs="Arial"/>
          <w:szCs w:val="24"/>
          <w:shd w:val="clear" w:color="auto" w:fill="FFFFFF"/>
        </w:rPr>
        <w:t>0 à 85º, interface de protocolo serial e dimensões de 29x17x4mm</w:t>
      </w:r>
      <w:r>
        <w:rPr>
          <w:rFonts w:cs="Arial"/>
          <w:szCs w:val="24"/>
          <w:shd w:val="clear" w:color="auto" w:fill="FFFFFF"/>
        </w:rPr>
        <w:t>, trabalhando em conjunto com o sensor. C</w:t>
      </w:r>
      <w:r w:rsidR="00681FB0" w:rsidRPr="009B5F2D">
        <w:rPr>
          <w:rFonts w:cs="Arial"/>
          <w:szCs w:val="24"/>
          <w:shd w:val="clear" w:color="auto" w:fill="FFFFFF"/>
        </w:rPr>
        <w:t>aso a massa da cabine atinja o valor estabelecido no ato da programação irá soar um alarme visual e sonoro interagindo</w:t>
      </w:r>
      <w:r>
        <w:rPr>
          <w:rFonts w:cs="Arial"/>
          <w:szCs w:val="24"/>
          <w:shd w:val="clear" w:color="auto" w:fill="FFFFFF"/>
        </w:rPr>
        <w:t xml:space="preserve"> com o usuário, sendo monitorado</w:t>
      </w:r>
      <w:r w:rsidR="00681FB0" w:rsidRPr="009B5F2D">
        <w:rPr>
          <w:rFonts w:cs="Arial"/>
          <w:szCs w:val="24"/>
          <w:shd w:val="clear" w:color="auto" w:fill="FFFFFF"/>
        </w:rPr>
        <w:t xml:space="preserve"> pelo controlador.</w:t>
      </w:r>
    </w:p>
    <w:p w:rsidR="00E93291" w:rsidRPr="009B5F2D" w:rsidRDefault="00E93291" w:rsidP="00681FB0">
      <w:pPr>
        <w:rPr>
          <w:rFonts w:cs="Arial"/>
          <w:szCs w:val="24"/>
          <w:shd w:val="clear" w:color="auto" w:fill="FFFFFF"/>
        </w:rPr>
      </w:pPr>
    </w:p>
    <w:p w:rsidR="00681FB0" w:rsidRDefault="00681FB0" w:rsidP="00681FB0">
      <w:pPr>
        <w:keepNext/>
        <w:ind w:firstLine="0"/>
        <w:jc w:val="center"/>
      </w:pPr>
      <w:r>
        <w:rPr>
          <w:noProof/>
          <w:lang w:eastAsia="pt-BR"/>
        </w:rPr>
        <w:drawing>
          <wp:inline distT="0" distB="0" distL="0" distR="0" wp14:anchorId="6FE31E96" wp14:editId="77194C76">
            <wp:extent cx="1813560" cy="1021563"/>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0348" cy="1031019"/>
                    </a:xfrm>
                    <a:prstGeom prst="rect">
                      <a:avLst/>
                    </a:prstGeom>
                  </pic:spPr>
                </pic:pic>
              </a:graphicData>
            </a:graphic>
          </wp:inline>
        </w:drawing>
      </w:r>
    </w:p>
    <w:p w:rsidR="00681FB0" w:rsidRPr="00E93291" w:rsidRDefault="00681FB0" w:rsidP="008D6F51">
      <w:pPr>
        <w:pStyle w:val="figura"/>
        <w:rPr>
          <w:shd w:val="clear" w:color="auto" w:fill="FFFFFF"/>
        </w:rPr>
      </w:pPr>
      <w:bookmarkStart w:id="49" w:name="_Ref477897848"/>
      <w:bookmarkStart w:id="50" w:name="_Toc482911710"/>
      <w:r w:rsidRPr="00E93291">
        <w:t xml:space="preserve">Figura </w:t>
      </w:r>
      <w:fldSimple w:instr=" SEQ Figura \* ARABIC ">
        <w:r w:rsidR="008D6F51">
          <w:rPr>
            <w:noProof/>
          </w:rPr>
          <w:t>5</w:t>
        </w:r>
      </w:fldSimple>
      <w:bookmarkEnd w:id="49"/>
      <w:r w:rsidR="009B5F2D" w:rsidRPr="00E93291">
        <w:t xml:space="preserve"> </w:t>
      </w:r>
      <w:r w:rsidRPr="00E93291">
        <w:rPr>
          <w:noProof/>
        </w:rPr>
        <w:t xml:space="preserve">– </w:t>
      </w:r>
      <w:r w:rsidR="009B5F2D" w:rsidRPr="00E93291">
        <w:rPr>
          <w:noProof/>
        </w:rPr>
        <w:t>Módulo conversor</w:t>
      </w:r>
      <w:bookmarkEnd w:id="50"/>
    </w:p>
    <w:p w:rsidR="00681FB0" w:rsidRPr="00E93291" w:rsidRDefault="00681FB0" w:rsidP="000C6F4E">
      <w:pPr>
        <w:spacing w:line="240" w:lineRule="auto"/>
        <w:ind w:firstLine="0"/>
        <w:jc w:val="center"/>
        <w:rPr>
          <w:rFonts w:cs="Arial"/>
          <w:color w:val="000000" w:themeColor="text1"/>
          <w:sz w:val="20"/>
          <w:szCs w:val="20"/>
          <w:shd w:val="clear" w:color="auto" w:fill="FFFFFF"/>
        </w:rPr>
      </w:pPr>
      <w:r w:rsidRPr="00E93291">
        <w:rPr>
          <w:rFonts w:cs="Arial"/>
          <w:color w:val="000000" w:themeColor="text1"/>
          <w:sz w:val="20"/>
          <w:szCs w:val="20"/>
          <w:shd w:val="clear" w:color="auto" w:fill="FFFFFF"/>
        </w:rPr>
        <w:t>(fonte: http://www.filipeflop.com/pd-36af07-modulo-conversor-hx711-para-sensor-de-peso.html?ct=&amp;p=1&amp;s=1 acessado em 03/2017)</w:t>
      </w:r>
    </w:p>
    <w:p w:rsidR="005B31E4" w:rsidRDefault="00F377EE" w:rsidP="006B56EA">
      <w:pPr>
        <w:pStyle w:val="Ttulo4"/>
      </w:pPr>
      <w:bookmarkStart w:id="51" w:name="_Toc482911652"/>
      <w:r>
        <w:lastRenderedPageBreak/>
        <w:t>Botões</w:t>
      </w:r>
      <w:bookmarkEnd w:id="51"/>
    </w:p>
    <w:p w:rsidR="00F377EE" w:rsidRDefault="00F377EE" w:rsidP="00F377EE">
      <w:r>
        <w:t xml:space="preserve">Segundo GOMES (2016) também </w:t>
      </w:r>
      <w:r w:rsidRPr="00851D58">
        <w:t>chamada</w:t>
      </w:r>
      <w:r>
        <w:t>s</w:t>
      </w:r>
      <w:r w:rsidRPr="00851D58">
        <w:t xml:space="preserve"> de chaves manuais, são componentes de comandos e</w:t>
      </w:r>
      <w:r>
        <w:t xml:space="preserve"> </w:t>
      </w:r>
      <w:r w:rsidRPr="00851D58">
        <w:t xml:space="preserve">sua característica construtiva é constituída por contatos </w:t>
      </w:r>
      <w:r>
        <w:t>normal</w:t>
      </w:r>
      <w:r w:rsidRPr="00851D58">
        <w:t xml:space="preserve"> aberto e</w:t>
      </w:r>
      <w:r>
        <w:t>/ou</w:t>
      </w:r>
      <w:r w:rsidRPr="00851D58">
        <w:t xml:space="preserve"> normal fecha</w:t>
      </w:r>
      <w:r>
        <w:t>do, tem função de energizar ou desenergizar</w:t>
      </w:r>
      <w:r w:rsidRPr="00851D58">
        <w:t xml:space="preserve"> o circuito</w:t>
      </w:r>
      <w:r>
        <w:t>, elas podem variar</w:t>
      </w:r>
      <w:r w:rsidRPr="00851D58">
        <w:t xml:space="preserve"> em relação a modelos e cores.</w:t>
      </w:r>
    </w:p>
    <w:p w:rsidR="00F377EE" w:rsidRDefault="00E56EC9" w:rsidP="00F377EE">
      <w:pPr>
        <w:ind w:firstLine="708"/>
      </w:pPr>
      <w:r>
        <w:t>No protótipo</w:t>
      </w:r>
      <w:r w:rsidR="00F377EE">
        <w:t xml:space="preserve"> existem botões no interior da cabine e </w:t>
      </w:r>
      <w:r w:rsidR="000730BF">
        <w:t>na fachada</w:t>
      </w:r>
      <w:r w:rsidR="00F377EE">
        <w:t>. Dentro da cabine há botões de seleção do andar, botão de emergência e botões de abertura e fechamento das portas. São do tipo aperta e solta com indicador luminoso. O software do controlado</w:t>
      </w:r>
      <w:r w:rsidR="001B0772">
        <w:t>r mantém o indicador aceso até a chegada da cabine no local chamado</w:t>
      </w:r>
      <w:r w:rsidR="00F377EE">
        <w:t xml:space="preserve">. </w:t>
      </w:r>
    </w:p>
    <w:p w:rsidR="00F377EE" w:rsidRDefault="00F377EE" w:rsidP="00F377EE">
      <w:r>
        <w:t>Os botões de seleção de pavimento são similares aos demais. São afixados na altura de usuários cadeirantes, possuem indicadores da função em símbolos universais e ainda contam com indicadores em Braille. Sua função é solicitar ao sistema a posição da cabine no pavimento desejado.</w:t>
      </w:r>
    </w:p>
    <w:p w:rsidR="00F377EE" w:rsidRPr="004335B4" w:rsidRDefault="00F377EE" w:rsidP="00F377EE">
      <w:r>
        <w:t>Um botão de emergência foi inserido para que o usuário possa parar o movimento vertical da cabine a qualquer instante que o mesmo julgar que haja um perigo iminente. Este botão faz com que os motores de içamento, abertura e fechamento de portas parem imediatamente, além de produzir um alarme sonoro no exterior da cabine e alertar a terceiros com mensagens virtuais.</w:t>
      </w:r>
    </w:p>
    <w:p w:rsidR="00F377EE" w:rsidRDefault="00F377EE" w:rsidP="00F377EE">
      <w:r>
        <w:t>Os botões de abertura ou fechamento das portas são do tipo não retentivo, ou seja, para que o controlador execute a ação requerida o botão deve ser mantido pressionado.</w:t>
      </w:r>
    </w:p>
    <w:p w:rsidR="00F377EE" w:rsidRDefault="00F377EE" w:rsidP="00F377EE">
      <w:r>
        <w:t>Os botões devem ser acionados manualmente dentro da cabine. O controlador só executa os comandos de abertura ou fechamento de portas caso a cabine esteja parada em algum dos pavimentos. Os botões têm contato normalmente abertos, em caso de falha de cabeamento os mesmos não enviarão solicitação ao controlador.</w:t>
      </w:r>
    </w:p>
    <w:p w:rsidR="00F377EE" w:rsidRDefault="00F377EE" w:rsidP="00F377EE">
      <w:pPr>
        <w:ind w:firstLine="708"/>
      </w:pPr>
      <w:r>
        <w:t xml:space="preserve">O controlador dá ao comando manual prioridade sobre o controle automático. Os </w:t>
      </w:r>
      <w:r w:rsidR="00C7710F">
        <w:t>intertravamentos</w:t>
      </w:r>
      <w:r>
        <w:t xml:space="preserve"> lógicos continuam operacionais, como as chaves de fim-de-curso. A </w:t>
      </w:r>
      <w:r w:rsidR="006A6003">
        <w:fldChar w:fldCharType="begin"/>
      </w:r>
      <w:r w:rsidR="006A6003">
        <w:instrText xml:space="preserve"> REF _Ref474962251 \h </w:instrText>
      </w:r>
      <w:r w:rsidR="006A6003">
        <w:fldChar w:fldCharType="separate"/>
      </w:r>
      <w:r w:rsidR="000A0DE6">
        <w:t xml:space="preserve">Figura </w:t>
      </w:r>
      <w:r w:rsidR="000A0DE6">
        <w:rPr>
          <w:noProof/>
        </w:rPr>
        <w:t>6</w:t>
      </w:r>
      <w:r w:rsidR="006A6003">
        <w:fldChar w:fldCharType="end"/>
      </w:r>
      <w:r w:rsidR="006A6003">
        <w:t xml:space="preserve"> </w:t>
      </w:r>
      <w:r>
        <w:t>apresenta os botões de abertura e fechamento da</w:t>
      </w:r>
      <w:r w:rsidR="00432180">
        <w:t>s</w:t>
      </w:r>
      <w:r>
        <w:t xml:space="preserve"> portas.</w:t>
      </w:r>
    </w:p>
    <w:p w:rsidR="00F377EE" w:rsidRDefault="00F377EE" w:rsidP="00F377EE">
      <w:pPr>
        <w:ind w:firstLine="708"/>
      </w:pPr>
    </w:p>
    <w:p w:rsidR="00F377EE" w:rsidRDefault="00F377EE" w:rsidP="00FB4C4E">
      <w:pPr>
        <w:ind w:firstLine="0"/>
        <w:jc w:val="center"/>
        <w:rPr>
          <w:lang w:eastAsia="pt-BR"/>
        </w:rPr>
      </w:pPr>
      <w:r>
        <w:rPr>
          <w:noProof/>
          <w:lang w:eastAsia="pt-BR"/>
        </w:rPr>
        <w:drawing>
          <wp:inline distT="0" distB="0" distL="0" distR="0" wp14:anchorId="20974155" wp14:editId="65B21419">
            <wp:extent cx="2868386" cy="771698"/>
            <wp:effectExtent l="0" t="0" r="825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8386" cy="771698"/>
                    </a:xfrm>
                    <a:prstGeom prst="rect">
                      <a:avLst/>
                    </a:prstGeom>
                    <a:noFill/>
                    <a:ln>
                      <a:noFill/>
                    </a:ln>
                  </pic:spPr>
                </pic:pic>
              </a:graphicData>
            </a:graphic>
          </wp:inline>
        </w:drawing>
      </w:r>
    </w:p>
    <w:p w:rsidR="00F377EE" w:rsidRDefault="0093050E" w:rsidP="008D6F51">
      <w:pPr>
        <w:pStyle w:val="figura"/>
      </w:pPr>
      <w:bookmarkStart w:id="52" w:name="_Ref474962251"/>
      <w:bookmarkStart w:id="53" w:name="_Toc482911711"/>
      <w:r>
        <w:lastRenderedPageBreak/>
        <w:t xml:space="preserve">Figura </w:t>
      </w:r>
      <w:fldSimple w:instr=" SEQ Figura \* ARABIC ">
        <w:r w:rsidR="008D6F51">
          <w:rPr>
            <w:noProof/>
          </w:rPr>
          <w:t>6</w:t>
        </w:r>
      </w:fldSimple>
      <w:bookmarkEnd w:id="52"/>
      <w:r w:rsidR="0013133A">
        <w:rPr>
          <w:noProof/>
        </w:rPr>
        <w:t xml:space="preserve"> </w:t>
      </w:r>
      <w:r w:rsidRPr="00255E10">
        <w:rPr>
          <w:noProof/>
        </w:rPr>
        <w:t>– Botões de abertura e fechamento de portas</w:t>
      </w:r>
      <w:bookmarkEnd w:id="53"/>
    </w:p>
    <w:p w:rsidR="00F377EE" w:rsidRDefault="00630121" w:rsidP="008D6F51">
      <w:pPr>
        <w:pStyle w:val="figura"/>
        <w:pPrChange w:id="54" w:author="Adam" w:date="2017-05-19T13:14:00Z">
          <w:pPr>
            <w:ind w:firstLine="0"/>
            <w:jc w:val="center"/>
          </w:pPr>
        </w:pPrChange>
      </w:pPr>
      <w:r>
        <w:t>(f</w:t>
      </w:r>
      <w:r w:rsidR="006B56EA">
        <w:t>onte: Os</w:t>
      </w:r>
      <w:r w:rsidR="00F377EE" w:rsidRPr="00876A6D">
        <w:t xml:space="preserve"> autor</w:t>
      </w:r>
      <w:r w:rsidR="006B56EA">
        <w:t>es</w:t>
      </w:r>
      <w:r w:rsidR="00F377EE" w:rsidRPr="00876A6D">
        <w:t>)</w:t>
      </w:r>
    </w:p>
    <w:p w:rsidR="00D1310C" w:rsidRPr="00D82C8B" w:rsidRDefault="00D1310C" w:rsidP="00D82C8B">
      <w:pPr>
        <w:jc w:val="center"/>
      </w:pPr>
    </w:p>
    <w:p w:rsidR="008C1629" w:rsidRDefault="008C1629" w:rsidP="006B56EA">
      <w:pPr>
        <w:pStyle w:val="Ttulo4"/>
      </w:pPr>
      <w:bookmarkStart w:id="55" w:name="_Toc482911653"/>
      <w:r>
        <w:t>Comando de Voz</w:t>
      </w:r>
      <w:bookmarkEnd w:id="55"/>
    </w:p>
    <w:p w:rsidR="008C1629" w:rsidRDefault="008C1629" w:rsidP="008C1629">
      <w:pPr>
        <w:ind w:firstLine="708"/>
      </w:pPr>
      <w:r>
        <w:t xml:space="preserve">O comando de voz é aplicado como uma interface do usuário com o projeto. Seu objetivo é proporcionar ao usuário com dificuldade tátil </w:t>
      </w:r>
      <w:r w:rsidR="007658AF">
        <w:t xml:space="preserve">e visual </w:t>
      </w:r>
      <w:r>
        <w:t>a possibilidade de interagir com o sistema e obter o serviço que lhe é desejado.</w:t>
      </w:r>
    </w:p>
    <w:p w:rsidR="008C1629" w:rsidRDefault="008C1629" w:rsidP="008C1629">
      <w:pPr>
        <w:ind w:firstLine="708"/>
      </w:pPr>
      <w:r>
        <w:t>Há vários modelos à venda no mercado. Há até a possibilidade de se construir um usando poucos recursos, mas no projeto foi utilizado um modelo comercial micro processado capaz de gravar e reconhecer até 49 comandos de voz. É o modelo V3.1 do fabricante Elechouse</w:t>
      </w:r>
      <w:r w:rsidR="00BC27CB">
        <w:t xml:space="preserve">, apresenta-se as características através do datasheet no </w:t>
      </w:r>
      <w:r w:rsidR="00BC27CB">
        <w:fldChar w:fldCharType="begin"/>
      </w:r>
      <w:r w:rsidR="00BC27CB">
        <w:instrText xml:space="preserve"> REF _Ref481156195 \h </w:instrText>
      </w:r>
      <w:r w:rsidR="00BC27CB">
        <w:fldChar w:fldCharType="separate"/>
      </w:r>
      <w:r w:rsidR="000A0DE6">
        <w:t xml:space="preserve">ANEXO </w:t>
      </w:r>
      <w:r w:rsidR="000A0DE6">
        <w:rPr>
          <w:noProof/>
        </w:rPr>
        <w:t>G</w:t>
      </w:r>
      <w:r w:rsidR="00BC27CB">
        <w:fldChar w:fldCharType="end"/>
      </w:r>
      <w:r>
        <w:t>.</w:t>
      </w:r>
      <w:r w:rsidR="00037D90">
        <w:t xml:space="preserve"> Conforme</w:t>
      </w:r>
      <w:r w:rsidR="006A6003">
        <w:t xml:space="preserve"> </w:t>
      </w:r>
      <w:r w:rsidR="006A6003">
        <w:fldChar w:fldCharType="begin"/>
      </w:r>
      <w:r w:rsidR="006A6003">
        <w:instrText xml:space="preserve"> REF _Ref476060269 \h </w:instrText>
      </w:r>
      <w:r w:rsidR="006A6003">
        <w:fldChar w:fldCharType="separate"/>
      </w:r>
      <w:r w:rsidR="000A0DE6">
        <w:t xml:space="preserve">Figura </w:t>
      </w:r>
      <w:r w:rsidR="000A0DE6">
        <w:rPr>
          <w:noProof/>
        </w:rPr>
        <w:t>7</w:t>
      </w:r>
      <w:r w:rsidR="006A6003">
        <w:fldChar w:fldCharType="end"/>
      </w:r>
      <w:r w:rsidR="00037D90">
        <w:t>.</w:t>
      </w:r>
    </w:p>
    <w:p w:rsidR="00037D90" w:rsidRDefault="00037D90" w:rsidP="008C1629">
      <w:pPr>
        <w:ind w:firstLine="708"/>
      </w:pPr>
    </w:p>
    <w:p w:rsidR="00C7710F" w:rsidRDefault="00C7710F" w:rsidP="00C7710F">
      <w:pPr>
        <w:ind w:firstLine="0"/>
        <w:jc w:val="center"/>
      </w:pPr>
      <w:r>
        <w:rPr>
          <w:noProof/>
          <w:lang w:eastAsia="pt-BR"/>
        </w:rPr>
        <w:drawing>
          <wp:inline distT="0" distB="0" distL="0" distR="0" wp14:anchorId="7BB9E216" wp14:editId="2523727C">
            <wp:extent cx="3318046" cy="1333409"/>
            <wp:effectExtent l="0" t="0" r="0" b="635"/>
            <wp:docPr id="43" name="Imagem 43" descr="http://www.elechouse.com/elechouse/images/product/VR3/V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house.com/elechouse/images/product/VR3/VR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7528" cy="1341238"/>
                    </a:xfrm>
                    <a:prstGeom prst="rect">
                      <a:avLst/>
                    </a:prstGeom>
                    <a:noFill/>
                    <a:ln>
                      <a:noFill/>
                    </a:ln>
                  </pic:spPr>
                </pic:pic>
              </a:graphicData>
            </a:graphic>
          </wp:inline>
        </w:drawing>
      </w:r>
    </w:p>
    <w:p w:rsidR="0093050E" w:rsidRDefault="00C7710F" w:rsidP="008D6F51">
      <w:pPr>
        <w:pStyle w:val="figura"/>
      </w:pPr>
      <w:bookmarkStart w:id="56" w:name="_Ref476060269"/>
      <w:bookmarkStart w:id="57" w:name="_Toc482911712"/>
      <w:r>
        <w:t xml:space="preserve">Figura </w:t>
      </w:r>
      <w:fldSimple w:instr=" SEQ Figura \* ARABIC ">
        <w:r w:rsidR="008D6F51">
          <w:rPr>
            <w:noProof/>
          </w:rPr>
          <w:t>7</w:t>
        </w:r>
      </w:fldSimple>
      <w:bookmarkEnd w:id="56"/>
      <w:r w:rsidR="008E1754">
        <w:rPr>
          <w:noProof/>
        </w:rPr>
        <w:t xml:space="preserve"> </w:t>
      </w:r>
      <w:r w:rsidR="0037782D">
        <w:t>– C</w:t>
      </w:r>
      <w:r w:rsidRPr="00EC1D2F">
        <w:t>omando de voz</w:t>
      </w:r>
      <w:bookmarkEnd w:id="57"/>
    </w:p>
    <w:p w:rsidR="0093050E" w:rsidRDefault="0093050E" w:rsidP="008D6F51">
      <w:pPr>
        <w:pStyle w:val="figura"/>
        <w:pPrChange w:id="58" w:author="Adam" w:date="2017-05-19T13:14:00Z">
          <w:pPr>
            <w:pStyle w:val="figura"/>
          </w:pPr>
        </w:pPrChange>
      </w:pPr>
      <w:r w:rsidRPr="00876A6D">
        <w:t>(</w:t>
      </w:r>
      <w:r w:rsidR="00630121">
        <w:t>f</w:t>
      </w:r>
      <w:r w:rsidR="00630121" w:rsidRPr="00876A6D">
        <w:t>onte</w:t>
      </w:r>
      <w:r w:rsidRPr="00876A6D">
        <w:t>:</w:t>
      </w:r>
      <w:r w:rsidRPr="00C7710F">
        <w:t xml:space="preserve"> </w:t>
      </w:r>
      <w:r w:rsidR="006813C9">
        <w:fldChar w:fldCharType="begin"/>
      </w:r>
      <w:r w:rsidR="006813C9">
        <w:instrText xml:space="preserve"> HYPERLINK "http://www.elechouse.com/elechouse/images/product/VR3/VR3-3.jpg" </w:instrText>
      </w:r>
      <w:r w:rsidR="006813C9">
        <w:fldChar w:fldCharType="separate"/>
      </w:r>
      <w:r w:rsidR="00C7710F" w:rsidRPr="00C7710F">
        <w:t>http://www.elechouse.com/elechouse/images/product/VR3/VR3-3.jpg</w:t>
      </w:r>
      <w:r w:rsidR="006813C9">
        <w:fldChar w:fldCharType="end"/>
      </w:r>
      <w:r w:rsidR="00C7710F">
        <w:t xml:space="preserve"> acessado em 02/2017</w:t>
      </w:r>
      <w:r w:rsidRPr="00876A6D">
        <w:t>)</w:t>
      </w:r>
    </w:p>
    <w:p w:rsidR="00037D90" w:rsidRDefault="00037D90" w:rsidP="008C1629">
      <w:pPr>
        <w:ind w:firstLine="708"/>
      </w:pPr>
    </w:p>
    <w:p w:rsidR="008C1629" w:rsidRDefault="008C1629" w:rsidP="008C1629">
      <w:pPr>
        <w:ind w:firstLine="708"/>
      </w:pPr>
      <w:r>
        <w:t>Uma característica importante deste módulo é que ele define um usuário ou grupo de usuários, fazendo-se assim um agrupamento de sete grupos de sete comandos. Desta forma pode-se gravar o mesmo comando para até sete vozes diferentes, e por hardware ou software selecionar qual usuário está utilizando o módulo. O módulo apenas executa os comandos</w:t>
      </w:r>
      <w:r w:rsidR="007658AF">
        <w:t xml:space="preserve"> do grupo carregados no momento</w:t>
      </w:r>
      <w:r>
        <w:t>.</w:t>
      </w:r>
    </w:p>
    <w:p w:rsidR="00E842AA" w:rsidRDefault="00E842AA" w:rsidP="00E842AA">
      <w:pPr>
        <w:pStyle w:val="Ttulo4"/>
      </w:pPr>
      <w:bookmarkStart w:id="59" w:name="_Toc482911654"/>
      <w:r>
        <w:t>Modulo Reprodutor de Som</w:t>
      </w:r>
      <w:bookmarkEnd w:id="59"/>
    </w:p>
    <w:p w:rsidR="00E842AA" w:rsidRPr="00E842AA" w:rsidRDefault="00E842AA" w:rsidP="00E842AA">
      <w:pPr>
        <w:rPr>
          <w:lang w:eastAsia="pt-BR"/>
        </w:rPr>
      </w:pPr>
      <w:r>
        <w:t xml:space="preserve">Com o intuito de abranger uma maior parte de usuários com necessidades especiais, foi inserido no projeto um módulo capaz de se comunicar de forma sonora com os usuários, esta tecnologia é uma interface de comunicação com a utilização de alto-falantes. Seu objetivo é facilitar a interface do usuário com o sistema. Utilizou-se </w:t>
      </w:r>
      <w:r>
        <w:lastRenderedPageBreak/>
        <w:t>o módulo WTV020. Este módulo é capaz de tornar o som digital em uma forma eletrônica analógica</w:t>
      </w:r>
    </w:p>
    <w:p w:rsidR="00F377EE" w:rsidRDefault="002772A6" w:rsidP="00283ABC">
      <w:pPr>
        <w:pStyle w:val="Ttulo3"/>
      </w:pPr>
      <w:bookmarkStart w:id="60" w:name="_Toc482911655"/>
      <w:r>
        <w:t>Hardware – Saídas</w:t>
      </w:r>
      <w:bookmarkEnd w:id="60"/>
    </w:p>
    <w:p w:rsidR="006E06F8" w:rsidRDefault="006E06F8" w:rsidP="006E06F8">
      <w:pPr>
        <w:rPr>
          <w:lang w:eastAsia="pt-BR"/>
        </w:rPr>
      </w:pPr>
      <w:r>
        <w:rPr>
          <w:lang w:eastAsia="pt-BR"/>
        </w:rPr>
        <w:t>Entende-se por saídas em um sistema eletrônico os sinais provenientes do controlador. Do ponto de vista do sistema pr</w:t>
      </w:r>
      <w:r w:rsidR="007658AF">
        <w:rPr>
          <w:lang w:eastAsia="pt-BR"/>
        </w:rPr>
        <w:t xml:space="preserve">oposto, as saída são os sinais vindos </w:t>
      </w:r>
      <w:r>
        <w:rPr>
          <w:lang w:eastAsia="pt-BR"/>
        </w:rPr>
        <w:t>dos controladores aos sistemas periféricos, ou seja, dado o sistema com centro em controladores, todo o sinal eletrônico que o controlador possa enviar é tratado como saída.</w:t>
      </w:r>
    </w:p>
    <w:p w:rsidR="006E06F8" w:rsidRDefault="006E06F8" w:rsidP="006E06F8">
      <w:pPr>
        <w:rPr>
          <w:lang w:eastAsia="pt-BR"/>
        </w:rPr>
      </w:pPr>
      <w:r>
        <w:rPr>
          <w:lang w:eastAsia="pt-BR"/>
        </w:rPr>
        <w:t>As saídas podem ser definidas para o estudo em três categorias: saídas digitais, saídas analógicas e saídas por redes de comunicação.</w:t>
      </w:r>
    </w:p>
    <w:p w:rsidR="006E06F8" w:rsidRDefault="006E06F8" w:rsidP="006E06F8">
      <w:pPr>
        <w:rPr>
          <w:lang w:eastAsia="pt-BR"/>
        </w:rPr>
      </w:pPr>
      <w:r>
        <w:rPr>
          <w:lang w:eastAsia="pt-BR"/>
        </w:rPr>
        <w:t xml:space="preserve">Como exemplos de saídas digitais tem-se os </w:t>
      </w:r>
      <w:r w:rsidR="00345776">
        <w:rPr>
          <w:lang w:eastAsia="pt-BR"/>
        </w:rPr>
        <w:t>LEDs</w:t>
      </w:r>
      <w:r>
        <w:rPr>
          <w:lang w:eastAsia="pt-BR"/>
        </w:rPr>
        <w:t>, os comandos para motores, comandos para acionamento de ventiladores, comandos de permissividade e acionamento de iluminação.</w:t>
      </w:r>
    </w:p>
    <w:p w:rsidR="006E06F8" w:rsidRDefault="006E06F8" w:rsidP="006E06F8">
      <w:pPr>
        <w:rPr>
          <w:lang w:eastAsia="pt-BR"/>
        </w:rPr>
      </w:pPr>
      <w:r>
        <w:rPr>
          <w:lang w:eastAsia="pt-BR"/>
        </w:rPr>
        <w:t>Como exemplos de saída analógica tem-se os displays, os alto-falantes, os regulad</w:t>
      </w:r>
      <w:r w:rsidR="00125FAC">
        <w:rPr>
          <w:lang w:eastAsia="pt-BR"/>
        </w:rPr>
        <w:t xml:space="preserve">ores de tensão microcontrolados </w:t>
      </w:r>
      <w:r>
        <w:rPr>
          <w:lang w:eastAsia="pt-BR"/>
        </w:rPr>
        <w:t>e o sistema de iluminação da cabine.</w:t>
      </w:r>
    </w:p>
    <w:p w:rsidR="006E06F8" w:rsidRPr="006E06F8" w:rsidRDefault="006E06F8" w:rsidP="006E06F8">
      <w:pPr>
        <w:rPr>
          <w:lang w:eastAsia="pt-BR"/>
        </w:rPr>
      </w:pPr>
      <w:r>
        <w:rPr>
          <w:lang w:eastAsia="pt-BR"/>
        </w:rPr>
        <w:t>Por fim há as redes de comunicação, que normalmente têm fluxo</w:t>
      </w:r>
      <w:r w:rsidR="00432180">
        <w:rPr>
          <w:lang w:eastAsia="pt-BR"/>
        </w:rPr>
        <w:t>s</w:t>
      </w:r>
      <w:r>
        <w:rPr>
          <w:lang w:eastAsia="pt-BR"/>
        </w:rPr>
        <w:t xml:space="preserve"> bidirecionais de transmissão de dados. Visto a partir de um determinado controlador, os sinais transmitidos por rede são tratados como saídas digitalizadas.</w:t>
      </w:r>
      <w:r w:rsidR="00125FAC">
        <w:rPr>
          <w:lang w:eastAsia="pt-BR"/>
        </w:rPr>
        <w:t xml:space="preserve"> Como exemplo de saída por rede, neste projeto tem-se a comunicação serial controlador a controlador, do ponto de vista do primeiro controlador é uma saída e do ponto de vista do segundo controlador é uma entrada, a comunicação serial USB do controlador ao computador pessoal, a comunicação Ethernet, onde a saída se dá através de módulo e a tela do dispositivo receptor e a rede serial Bluetooth.</w:t>
      </w:r>
    </w:p>
    <w:p w:rsidR="002772A6" w:rsidRDefault="002772A6" w:rsidP="006B56EA">
      <w:pPr>
        <w:pStyle w:val="Ttulo4"/>
      </w:pPr>
      <w:bookmarkStart w:id="61" w:name="_Toc482911656"/>
      <w:r>
        <w:t>Motores</w:t>
      </w:r>
      <w:bookmarkEnd w:id="61"/>
    </w:p>
    <w:p w:rsidR="002772A6" w:rsidRDefault="002772A6" w:rsidP="002772A6">
      <w:pPr>
        <w:spacing w:before="40"/>
        <w:ind w:firstLine="708"/>
        <w:rPr>
          <w:rFonts w:cs="Arial"/>
          <w:szCs w:val="24"/>
        </w:rPr>
      </w:pPr>
      <w:r w:rsidRPr="00AD46A9">
        <w:rPr>
          <w:rFonts w:cs="Arial"/>
          <w:szCs w:val="24"/>
        </w:rPr>
        <w:t>O motor elétrico efetua a transformação de energia elétrica em mecânica,</w:t>
      </w:r>
      <w:r w:rsidR="00345776">
        <w:rPr>
          <w:rFonts w:cs="Arial"/>
          <w:szCs w:val="24"/>
        </w:rPr>
        <w:t xml:space="preserve"> ou seja, produz movimento ao aplicar </w:t>
      </w:r>
      <w:r w:rsidRPr="00AD46A9">
        <w:rPr>
          <w:rFonts w:cs="Arial"/>
          <w:szCs w:val="24"/>
        </w:rPr>
        <w:t>corrente elétrica, seja contínua ou alternada, de acordo com a rede de alimentação, garante movimento de um eixo segundo FRANCH (</w:t>
      </w:r>
      <w:r>
        <w:rPr>
          <w:rFonts w:cs="Arial"/>
          <w:szCs w:val="24"/>
        </w:rPr>
        <w:t>2008</w:t>
      </w:r>
      <w:r w:rsidRPr="00AD46A9">
        <w:rPr>
          <w:rFonts w:cs="Arial"/>
          <w:szCs w:val="24"/>
        </w:rPr>
        <w:t>)</w:t>
      </w:r>
      <w:r>
        <w:rPr>
          <w:rFonts w:cs="Arial"/>
          <w:szCs w:val="24"/>
        </w:rPr>
        <w:t>.</w:t>
      </w:r>
    </w:p>
    <w:p w:rsidR="002772A6" w:rsidRDefault="002772A6" w:rsidP="002772A6">
      <w:pPr>
        <w:spacing w:before="40"/>
        <w:ind w:firstLine="708"/>
        <w:rPr>
          <w:rFonts w:cs="Arial"/>
          <w:szCs w:val="24"/>
        </w:rPr>
      </w:pPr>
      <w:r w:rsidRPr="00AD46A9">
        <w:rPr>
          <w:rFonts w:cs="Arial"/>
          <w:szCs w:val="24"/>
        </w:rPr>
        <w:t>Os motores de corrente contínua são uti</w:t>
      </w:r>
      <w:r w:rsidR="005E1320">
        <w:rPr>
          <w:rFonts w:cs="Arial"/>
          <w:szCs w:val="24"/>
        </w:rPr>
        <w:t>lizados em diversas aplicações</w:t>
      </w:r>
      <w:r w:rsidR="000A185C">
        <w:rPr>
          <w:rFonts w:cs="Arial"/>
          <w:szCs w:val="24"/>
        </w:rPr>
        <w:t>,</w:t>
      </w:r>
      <w:r w:rsidR="005E1320">
        <w:rPr>
          <w:rFonts w:cs="Arial"/>
          <w:szCs w:val="24"/>
        </w:rPr>
        <w:t xml:space="preserve"> </w:t>
      </w:r>
      <w:r w:rsidRPr="00AD46A9">
        <w:rPr>
          <w:rFonts w:cs="Arial"/>
          <w:szCs w:val="24"/>
        </w:rPr>
        <w:t xml:space="preserve">apesar </w:t>
      </w:r>
      <w:r w:rsidR="005E1320">
        <w:rPr>
          <w:rFonts w:cs="Arial"/>
          <w:szCs w:val="24"/>
        </w:rPr>
        <w:t>do seu custo</w:t>
      </w:r>
      <w:r w:rsidRPr="00AD46A9">
        <w:rPr>
          <w:rFonts w:cs="Arial"/>
          <w:szCs w:val="24"/>
        </w:rPr>
        <w:t xml:space="preserve"> e da necessidade de uma fonte de corrente contínua. Segundo </w:t>
      </w:r>
      <w:r w:rsidRPr="00AD46A9">
        <w:rPr>
          <w:rFonts w:cs="Arial"/>
          <w:szCs w:val="24"/>
        </w:rPr>
        <w:lastRenderedPageBreak/>
        <w:t>FITZGERALD</w:t>
      </w:r>
      <w:r>
        <w:rPr>
          <w:rFonts w:cs="Arial"/>
          <w:szCs w:val="24"/>
        </w:rPr>
        <w:t xml:space="preserve"> (1979)</w:t>
      </w:r>
      <w:r w:rsidRPr="00AD46A9">
        <w:rPr>
          <w:rFonts w:cs="Arial"/>
          <w:szCs w:val="24"/>
        </w:rPr>
        <w:t xml:space="preserve"> as máquinas CC apresentam características</w:t>
      </w:r>
      <w:r w:rsidR="005E1320">
        <w:rPr>
          <w:rFonts w:cs="Arial"/>
          <w:szCs w:val="24"/>
        </w:rPr>
        <w:t xml:space="preserve"> variáveis e então podem ser controladas, como a </w:t>
      </w:r>
      <w:r w:rsidRPr="00AD46A9">
        <w:rPr>
          <w:rFonts w:cs="Arial"/>
          <w:szCs w:val="24"/>
        </w:rPr>
        <w:t xml:space="preserve">velocidade </w:t>
      </w:r>
      <w:r w:rsidR="005E1320">
        <w:rPr>
          <w:rFonts w:cs="Arial"/>
          <w:szCs w:val="24"/>
        </w:rPr>
        <w:t>de rotação</w:t>
      </w:r>
      <w:r>
        <w:rPr>
          <w:rFonts w:cs="Arial"/>
          <w:szCs w:val="24"/>
        </w:rPr>
        <w:t xml:space="preserve"> através da tensão</w:t>
      </w:r>
      <w:r w:rsidR="005E1320">
        <w:rPr>
          <w:rFonts w:cs="Arial"/>
          <w:szCs w:val="24"/>
        </w:rPr>
        <w:t xml:space="preserve"> e o torque em relação a corrente</w:t>
      </w:r>
      <w:r>
        <w:rPr>
          <w:rFonts w:cs="Arial"/>
          <w:szCs w:val="24"/>
        </w:rPr>
        <w:t>.</w:t>
      </w:r>
    </w:p>
    <w:p w:rsidR="002772A6" w:rsidRDefault="002772A6" w:rsidP="002772A6">
      <w:pPr>
        <w:ind w:firstLine="708"/>
        <w:rPr>
          <w:rFonts w:cs="Arial"/>
          <w:szCs w:val="24"/>
        </w:rPr>
      </w:pPr>
      <w:r>
        <w:rPr>
          <w:rFonts w:cs="Arial"/>
          <w:szCs w:val="24"/>
        </w:rPr>
        <w:t>As princi</w:t>
      </w:r>
      <w:r w:rsidR="005E1320">
        <w:rPr>
          <w:rFonts w:cs="Arial"/>
          <w:szCs w:val="24"/>
        </w:rPr>
        <w:t>pais partes de um motor CC são r</w:t>
      </w:r>
      <w:r>
        <w:rPr>
          <w:rFonts w:cs="Arial"/>
          <w:szCs w:val="24"/>
        </w:rPr>
        <w:t xml:space="preserve">otor e </w:t>
      </w:r>
      <w:r w:rsidR="005E1320">
        <w:rPr>
          <w:rFonts w:cs="Arial"/>
          <w:szCs w:val="24"/>
        </w:rPr>
        <w:t>e</w:t>
      </w:r>
      <w:r>
        <w:rPr>
          <w:rFonts w:cs="Arial"/>
          <w:szCs w:val="24"/>
        </w:rPr>
        <w:t xml:space="preserve">stator. </w:t>
      </w:r>
      <w:r w:rsidRPr="00C70B24">
        <w:rPr>
          <w:rFonts w:cs="Arial"/>
          <w:szCs w:val="24"/>
        </w:rPr>
        <w:t xml:space="preserve">Segundo </w:t>
      </w:r>
      <w:r w:rsidRPr="00AD46A9">
        <w:rPr>
          <w:rFonts w:cs="Arial"/>
          <w:szCs w:val="24"/>
        </w:rPr>
        <w:t>IRVING</w:t>
      </w:r>
      <w:r w:rsidR="00834AC5">
        <w:rPr>
          <w:rFonts w:cs="Arial"/>
          <w:szCs w:val="24"/>
        </w:rPr>
        <w:t xml:space="preserve"> </w:t>
      </w:r>
      <w:r w:rsidRPr="00AD46A9">
        <w:rPr>
          <w:rFonts w:cs="Arial"/>
          <w:szCs w:val="24"/>
        </w:rPr>
        <w:t>(2006)</w:t>
      </w:r>
      <w:r>
        <w:rPr>
          <w:rFonts w:cs="Arial"/>
          <w:szCs w:val="24"/>
        </w:rPr>
        <w:t xml:space="preserve"> </w:t>
      </w:r>
      <w:r w:rsidR="005E1320">
        <w:rPr>
          <w:rFonts w:cs="Arial"/>
          <w:szCs w:val="24"/>
        </w:rPr>
        <w:t>o rotor é a parte que gira e e</w:t>
      </w:r>
      <w:r w:rsidRPr="00C70B24">
        <w:rPr>
          <w:rFonts w:cs="Arial"/>
          <w:szCs w:val="24"/>
        </w:rPr>
        <w:t>st</w:t>
      </w:r>
      <w:r w:rsidR="005E1320">
        <w:rPr>
          <w:rFonts w:cs="Arial"/>
          <w:szCs w:val="24"/>
        </w:rPr>
        <w:t>ator é a parte estacionária. O r</w:t>
      </w:r>
      <w:r w:rsidRPr="00C70B24">
        <w:rPr>
          <w:rFonts w:cs="Arial"/>
          <w:szCs w:val="24"/>
        </w:rPr>
        <w:t>otor imprime rotação ao núcleo da armadura, enrolamentos e comutador, o qual devido à rotação do eixo providencia o chaveamento, o</w:t>
      </w:r>
      <w:r w:rsidR="005E1320">
        <w:rPr>
          <w:rFonts w:cs="Arial"/>
          <w:szCs w:val="24"/>
        </w:rPr>
        <w:t>u seja, transfere a energia. O e</w:t>
      </w:r>
      <w:r w:rsidRPr="00C70B24">
        <w:rPr>
          <w:rFonts w:cs="Arial"/>
          <w:szCs w:val="24"/>
        </w:rPr>
        <w:t>stator é responsável pela proteção</w:t>
      </w:r>
      <w:r>
        <w:rPr>
          <w:rFonts w:cs="Arial"/>
          <w:szCs w:val="24"/>
        </w:rPr>
        <w:t>,</w:t>
      </w:r>
      <w:r w:rsidRPr="00C70B24">
        <w:rPr>
          <w:rFonts w:cs="Arial"/>
          <w:szCs w:val="24"/>
        </w:rPr>
        <w:t xml:space="preserve"> e com os enrolamentos de campo, com poucas espiras de fio grosso ou muitas espiras de fio fino, produzem fluxo magnético, com seus p</w:t>
      </w:r>
      <w:r>
        <w:rPr>
          <w:rFonts w:cs="Arial"/>
          <w:szCs w:val="24"/>
        </w:rPr>
        <w:t>o</w:t>
      </w:r>
      <w:r w:rsidRPr="00C70B24">
        <w:rPr>
          <w:rFonts w:cs="Arial"/>
          <w:szCs w:val="24"/>
        </w:rPr>
        <w:t>los e escovas que servem de suporte e caminho para o campo magnético e permitem alimentar a armadura em movimento, respectivamente. A</w:t>
      </w:r>
      <w:r w:rsidR="0093050E">
        <w:rPr>
          <w:rFonts w:cs="Arial"/>
          <w:szCs w:val="24"/>
        </w:rPr>
        <w:t xml:space="preserve"> </w:t>
      </w:r>
      <w:r w:rsidR="006A6003">
        <w:rPr>
          <w:rFonts w:cs="Arial"/>
          <w:szCs w:val="24"/>
        </w:rPr>
        <w:fldChar w:fldCharType="begin"/>
      </w:r>
      <w:r w:rsidR="006A6003">
        <w:rPr>
          <w:rFonts w:cs="Arial"/>
          <w:szCs w:val="24"/>
        </w:rPr>
        <w:instrText xml:space="preserve"> REF _Ref476061019 \h </w:instrText>
      </w:r>
      <w:r w:rsidR="006A6003">
        <w:rPr>
          <w:rFonts w:cs="Arial"/>
          <w:szCs w:val="24"/>
        </w:rPr>
      </w:r>
      <w:r w:rsidR="006A6003">
        <w:rPr>
          <w:rFonts w:cs="Arial"/>
          <w:szCs w:val="24"/>
        </w:rPr>
        <w:fldChar w:fldCharType="separate"/>
      </w:r>
      <w:r w:rsidR="000A0DE6" w:rsidRPr="00B70FDD">
        <w:t xml:space="preserve">Figura </w:t>
      </w:r>
      <w:r w:rsidR="000A0DE6">
        <w:rPr>
          <w:noProof/>
        </w:rPr>
        <w:t>8</w:t>
      </w:r>
      <w:r w:rsidR="006A6003">
        <w:rPr>
          <w:rFonts w:cs="Arial"/>
          <w:szCs w:val="24"/>
        </w:rPr>
        <w:fldChar w:fldCharType="end"/>
      </w:r>
      <w:r w:rsidR="006A6003">
        <w:rPr>
          <w:rFonts w:cs="Arial"/>
          <w:szCs w:val="24"/>
        </w:rPr>
        <w:t xml:space="preserve"> </w:t>
      </w:r>
      <w:r w:rsidRPr="00C70B24">
        <w:rPr>
          <w:rFonts w:cs="Arial"/>
          <w:szCs w:val="24"/>
        </w:rPr>
        <w:t>demonstra o</w:t>
      </w:r>
      <w:r w:rsidR="000A185C">
        <w:rPr>
          <w:rFonts w:cs="Arial"/>
          <w:szCs w:val="24"/>
        </w:rPr>
        <w:t>s detalhes construtivos do motor</w:t>
      </w:r>
      <w:r w:rsidRPr="00C70B24">
        <w:rPr>
          <w:rFonts w:cs="Arial"/>
          <w:szCs w:val="24"/>
        </w:rPr>
        <w:t>.</w:t>
      </w:r>
    </w:p>
    <w:p w:rsidR="002772A6" w:rsidRPr="002772A6" w:rsidRDefault="002772A6" w:rsidP="002772A6">
      <w:pPr>
        <w:rPr>
          <w:lang w:eastAsia="pt-BR"/>
        </w:rPr>
      </w:pPr>
    </w:p>
    <w:p w:rsidR="006473AC" w:rsidRDefault="006473AC" w:rsidP="006473AC">
      <w:pPr>
        <w:ind w:firstLine="0"/>
        <w:jc w:val="center"/>
      </w:pPr>
      <w:r>
        <w:rPr>
          <w:noProof/>
          <w:lang w:eastAsia="pt-BR"/>
        </w:rPr>
        <w:drawing>
          <wp:inline distT="0" distB="0" distL="0" distR="0" wp14:anchorId="5BEBC8B3" wp14:editId="7F7F6A11">
            <wp:extent cx="5814060" cy="2393950"/>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030" cy="2444171"/>
                    </a:xfrm>
                    <a:prstGeom prst="rect">
                      <a:avLst/>
                    </a:prstGeom>
                  </pic:spPr>
                </pic:pic>
              </a:graphicData>
            </a:graphic>
          </wp:inline>
        </w:drawing>
      </w:r>
    </w:p>
    <w:p w:rsidR="0093050E" w:rsidRPr="00B70FDD" w:rsidRDefault="006473AC" w:rsidP="008D6F51">
      <w:pPr>
        <w:pStyle w:val="figura"/>
      </w:pPr>
      <w:bookmarkStart w:id="62" w:name="_Ref476061019"/>
      <w:bookmarkStart w:id="63" w:name="_Toc482911713"/>
      <w:r w:rsidRPr="00B70FDD">
        <w:t xml:space="preserve">Figura </w:t>
      </w:r>
      <w:fldSimple w:instr=" SEQ Figura \* ARABIC ">
        <w:r w:rsidR="008D6F51">
          <w:rPr>
            <w:noProof/>
          </w:rPr>
          <w:t>8</w:t>
        </w:r>
      </w:fldSimple>
      <w:bookmarkEnd w:id="62"/>
      <w:r w:rsidR="008E1754" w:rsidRPr="00B70FDD">
        <w:rPr>
          <w:noProof/>
        </w:rPr>
        <w:t xml:space="preserve"> – </w:t>
      </w:r>
      <w:r w:rsidRPr="00B70FDD">
        <w:rPr>
          <w:noProof/>
        </w:rPr>
        <w:t xml:space="preserve">Detalhes </w:t>
      </w:r>
      <w:r w:rsidR="0037782D" w:rsidRPr="00B70FDD">
        <w:rPr>
          <w:noProof/>
        </w:rPr>
        <w:t>c</w:t>
      </w:r>
      <w:r w:rsidRPr="00B70FDD">
        <w:rPr>
          <w:noProof/>
        </w:rPr>
        <w:t>onstrutivos</w:t>
      </w:r>
      <w:r w:rsidR="008E1754" w:rsidRPr="00B70FDD">
        <w:rPr>
          <w:noProof/>
        </w:rPr>
        <w:t xml:space="preserve"> do </w:t>
      </w:r>
      <w:r w:rsidR="0037782D" w:rsidRPr="00B70FDD">
        <w:rPr>
          <w:noProof/>
        </w:rPr>
        <w:t>m</w:t>
      </w:r>
      <w:r w:rsidR="008E1754" w:rsidRPr="00B70FDD">
        <w:rPr>
          <w:noProof/>
        </w:rPr>
        <w:t>otor</w:t>
      </w:r>
      <w:bookmarkEnd w:id="63"/>
    </w:p>
    <w:p w:rsidR="002772A6" w:rsidRPr="00B70FDD" w:rsidRDefault="008E1754" w:rsidP="00B711FE">
      <w:pPr>
        <w:pStyle w:val="figura"/>
        <w:rPr>
          <w:rStyle w:val="TtulodoLivro"/>
          <w:b w:val="0"/>
          <w:bCs w:val="0"/>
          <w:i w:val="0"/>
          <w:iCs w:val="0"/>
          <w:color w:val="000000" w:themeColor="text1"/>
        </w:rPr>
      </w:pPr>
      <w:r w:rsidRPr="00B70FDD">
        <w:rPr>
          <w:rStyle w:val="TtulodoLivro"/>
          <w:b w:val="0"/>
          <w:i w:val="0"/>
          <w:color w:val="000000" w:themeColor="text1"/>
        </w:rPr>
        <w:t xml:space="preserve">(fonte: </w:t>
      </w:r>
      <w:hyperlink r:id="rId19" w:history="1">
        <w:r w:rsidR="006473AC" w:rsidRPr="00B70FDD">
          <w:t>http://www.ebah.com.br/content/ABAAABdSgAC/apostila-automacao-industrial-walter-barra-ufpa</w:t>
        </w:r>
      </w:hyperlink>
      <w:r w:rsidR="006473AC" w:rsidRPr="00B70FDD">
        <w:rPr>
          <w:rStyle w:val="TtulodoLivro"/>
          <w:b w:val="0"/>
          <w:i w:val="0"/>
          <w:color w:val="000000" w:themeColor="text1"/>
        </w:rPr>
        <w:t xml:space="preserve"> </w:t>
      </w:r>
      <w:r w:rsidR="002772A6" w:rsidRPr="00B70FDD">
        <w:rPr>
          <w:rStyle w:val="TtulodoLivro"/>
          <w:b w:val="0"/>
          <w:i w:val="0"/>
          <w:color w:val="000000" w:themeColor="text1"/>
        </w:rPr>
        <w:t>acessado em 10/2016)</w:t>
      </w:r>
    </w:p>
    <w:p w:rsidR="002772A6" w:rsidRDefault="002772A6" w:rsidP="002772A6">
      <w:pPr>
        <w:rPr>
          <w:lang w:eastAsia="pt-BR"/>
        </w:rPr>
      </w:pPr>
    </w:p>
    <w:p w:rsidR="002772A6" w:rsidRDefault="002772A6" w:rsidP="001D5C2B">
      <w:r>
        <w:t>Os motores são utilizados no projeto para a conversão de energia elétrica em energia mecânica, a fim de realizar movimentos, seja de abertura ou fechamento das portas, seja para o deslocamento vertical da cabine</w:t>
      </w:r>
      <w:r w:rsidR="00E82577">
        <w:t>. Os modelos escolhidos foram</w:t>
      </w:r>
      <w:r>
        <w:t xml:space="preserve"> os de corrente contínua, devido tanto à praticidade de controle de velocidade e torque, quanto à disponibilidade de os encontrar acoplados à caixas de redução eficientes e de baixo custo</w:t>
      </w:r>
      <w:r w:rsidR="00E82577">
        <w:t>.</w:t>
      </w:r>
    </w:p>
    <w:p w:rsidR="002772A6" w:rsidRDefault="002772A6" w:rsidP="002772A6">
      <w:r>
        <w:t xml:space="preserve">Para o movimento vertical da cabine usou-se um motor de corrente contínua acoplado a uma caixa de redução. Este motor correspondeu aos principais fatores </w:t>
      </w:r>
      <w:r>
        <w:lastRenderedPageBreak/>
        <w:t>necessários para sua função: alto torque, baixa tensão e velocidade linear dentro das normas.</w:t>
      </w:r>
      <w:r w:rsidR="002D1CDA">
        <w:t xml:space="preserve"> Conforme</w:t>
      </w:r>
      <w:r w:rsidR="006A6003">
        <w:t xml:space="preserve"> </w:t>
      </w:r>
      <w:r w:rsidR="006A6003">
        <w:fldChar w:fldCharType="begin"/>
      </w:r>
      <w:r w:rsidR="006A6003">
        <w:instrText xml:space="preserve"> REF _Ref476061254 \h </w:instrText>
      </w:r>
      <w:r w:rsidR="006A6003">
        <w:fldChar w:fldCharType="separate"/>
      </w:r>
      <w:r w:rsidR="000A0DE6" w:rsidRPr="00152828">
        <w:t xml:space="preserve">Figura </w:t>
      </w:r>
      <w:r w:rsidR="000A0DE6">
        <w:rPr>
          <w:noProof/>
        </w:rPr>
        <w:t>9</w:t>
      </w:r>
      <w:r w:rsidR="006A6003">
        <w:fldChar w:fldCharType="end"/>
      </w:r>
      <w:r w:rsidR="002D1CDA">
        <w:t>.</w:t>
      </w:r>
    </w:p>
    <w:p w:rsidR="002D1CDA" w:rsidRDefault="002D1CDA" w:rsidP="002D1CDA">
      <w:pPr>
        <w:ind w:firstLine="0"/>
        <w:jc w:val="center"/>
      </w:pPr>
      <w:r>
        <w:rPr>
          <w:noProof/>
          <w:lang w:eastAsia="pt-BR"/>
        </w:rPr>
        <w:drawing>
          <wp:inline distT="0" distB="0" distL="0" distR="0" wp14:anchorId="561515B8" wp14:editId="01EF2451">
            <wp:extent cx="3459480" cy="2183550"/>
            <wp:effectExtent l="0" t="0" r="762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199" cy="2207989"/>
                    </a:xfrm>
                    <a:prstGeom prst="rect">
                      <a:avLst/>
                    </a:prstGeom>
                  </pic:spPr>
                </pic:pic>
              </a:graphicData>
            </a:graphic>
          </wp:inline>
        </w:drawing>
      </w:r>
    </w:p>
    <w:p w:rsidR="002D1CDA" w:rsidRPr="00152828" w:rsidRDefault="002D1CDA" w:rsidP="008D6F51">
      <w:pPr>
        <w:pStyle w:val="figura"/>
      </w:pPr>
      <w:bookmarkStart w:id="64" w:name="_Ref476061254"/>
      <w:bookmarkStart w:id="65" w:name="_Toc482911714"/>
      <w:r w:rsidRPr="00152828">
        <w:t xml:space="preserve">Figura </w:t>
      </w:r>
      <w:fldSimple w:instr=" SEQ Figura \* ARABIC ">
        <w:r w:rsidR="008D6F51">
          <w:rPr>
            <w:noProof/>
          </w:rPr>
          <w:t>9</w:t>
        </w:r>
      </w:fldSimple>
      <w:bookmarkEnd w:id="64"/>
      <w:r w:rsidR="008E1754" w:rsidRPr="00152828">
        <w:rPr>
          <w:noProof/>
        </w:rPr>
        <w:t xml:space="preserve"> – </w:t>
      </w:r>
      <w:r w:rsidR="0037782D" w:rsidRPr="00152828">
        <w:rPr>
          <w:noProof/>
        </w:rPr>
        <w:t>Motor M</w:t>
      </w:r>
      <w:r w:rsidRPr="00152828">
        <w:rPr>
          <w:noProof/>
        </w:rPr>
        <w:t>abuchi</w:t>
      </w:r>
      <w:bookmarkEnd w:id="65"/>
    </w:p>
    <w:p w:rsidR="002D1CDA" w:rsidRPr="00152828" w:rsidRDefault="002D1CDA" w:rsidP="00B711FE">
      <w:pPr>
        <w:pStyle w:val="figura"/>
        <w:rPr>
          <w:rStyle w:val="TtulodoLivro"/>
          <w:b w:val="0"/>
          <w:bCs w:val="0"/>
          <w:i w:val="0"/>
          <w:iCs w:val="0"/>
          <w:color w:val="000000" w:themeColor="text1"/>
        </w:rPr>
      </w:pPr>
      <w:r w:rsidRPr="00152828">
        <w:rPr>
          <w:rStyle w:val="TtulodoLivro"/>
          <w:b w:val="0"/>
          <w:i w:val="0"/>
          <w:color w:val="000000" w:themeColor="text1"/>
        </w:rPr>
        <w:t xml:space="preserve"> (fonte: </w:t>
      </w:r>
      <w:hyperlink r:id="rId21" w:history="1">
        <w:r w:rsidRPr="00152828">
          <w:t>https://www.mabuchimotor.cn/csr/measures/img/manufacture_im02.jpg</w:t>
        </w:r>
      </w:hyperlink>
      <w:r w:rsidRPr="00152828">
        <w:rPr>
          <w:rStyle w:val="TtulodoLivro"/>
          <w:b w:val="0"/>
          <w:i w:val="0"/>
          <w:color w:val="000000" w:themeColor="text1"/>
        </w:rPr>
        <w:t xml:space="preserve"> acessado em 02/2017)</w:t>
      </w:r>
    </w:p>
    <w:p w:rsidR="002D1CDA" w:rsidRDefault="002D1CDA" w:rsidP="002D1CDA">
      <w:pPr>
        <w:ind w:firstLine="0"/>
        <w:jc w:val="center"/>
      </w:pPr>
    </w:p>
    <w:p w:rsidR="002772A6" w:rsidRDefault="00432180" w:rsidP="002772A6">
      <w:r>
        <w:t>O motor utilizado foi um motor C</w:t>
      </w:r>
      <w:r w:rsidR="002772A6">
        <w:t xml:space="preserve">C do fabricante Mabuchi. Normalmente utilizado para erguer vidro elétrico de automóveis. O motor foi adquirido já acoplado a uma caixa de redução, que junta duas funcionalidades, manter um alto torque e uma baixa velocidade na mesma potência. Para o içamento foi utilizado ainda um conjunto constituído de polia com </w:t>
      </w:r>
      <w:r w:rsidR="00AD753F">
        <w:t>um sulco</w:t>
      </w:r>
      <w:r w:rsidR="002772A6">
        <w:t xml:space="preserve"> em V, mancal com rolamento e eixo acoplado.</w:t>
      </w:r>
      <w:r w:rsidR="002D1CDA">
        <w:t xml:space="preserve"> Conforme</w:t>
      </w:r>
      <w:r w:rsidR="006A6003">
        <w:t xml:space="preserve"> </w:t>
      </w:r>
      <w:r w:rsidR="006A6003">
        <w:fldChar w:fldCharType="begin"/>
      </w:r>
      <w:r w:rsidR="006A6003">
        <w:instrText xml:space="preserve"> REF _Ref476061454 \h </w:instrText>
      </w:r>
      <w:r w:rsidR="006A6003">
        <w:fldChar w:fldCharType="separate"/>
      </w:r>
      <w:r w:rsidR="000A0DE6">
        <w:t xml:space="preserve">Figura </w:t>
      </w:r>
      <w:r w:rsidR="000A0DE6">
        <w:rPr>
          <w:noProof/>
        </w:rPr>
        <w:t>10</w:t>
      </w:r>
      <w:r w:rsidR="006A6003">
        <w:fldChar w:fldCharType="end"/>
      </w:r>
      <w:r w:rsidR="002D1CDA">
        <w:t>.</w:t>
      </w:r>
    </w:p>
    <w:p w:rsidR="00D1310C" w:rsidRDefault="00D1310C" w:rsidP="002772A6"/>
    <w:p w:rsidR="002D1CDA" w:rsidRDefault="00E61960" w:rsidP="002D1CDA">
      <w:pPr>
        <w:ind w:firstLine="0"/>
        <w:jc w:val="center"/>
      </w:pPr>
      <w:r w:rsidRPr="00E61960">
        <w:rPr>
          <w:noProof/>
          <w:lang w:eastAsia="pt-BR"/>
        </w:rPr>
        <w:drawing>
          <wp:inline distT="0" distB="0" distL="0" distR="0" wp14:anchorId="4E50DD30" wp14:editId="0F426943">
            <wp:extent cx="2597760" cy="21945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387" cy="2196779"/>
                    </a:xfrm>
                    <a:prstGeom prst="rect">
                      <a:avLst/>
                    </a:prstGeom>
                  </pic:spPr>
                </pic:pic>
              </a:graphicData>
            </a:graphic>
          </wp:inline>
        </w:drawing>
      </w:r>
      <w:r w:rsidRPr="00E61960">
        <w:rPr>
          <w:noProof/>
          <w:lang w:eastAsia="pt-BR"/>
        </w:rPr>
        <w:t xml:space="preserve">  </w:t>
      </w:r>
      <w:r w:rsidR="00AD753F" w:rsidRPr="00AD753F">
        <w:rPr>
          <w:noProof/>
          <w:lang w:eastAsia="pt-BR"/>
        </w:rPr>
        <w:t xml:space="preserve"> </w:t>
      </w:r>
    </w:p>
    <w:p w:rsidR="002D1CDA" w:rsidRDefault="002D1CDA" w:rsidP="008D6F51">
      <w:pPr>
        <w:pStyle w:val="figura"/>
      </w:pPr>
      <w:bookmarkStart w:id="66" w:name="_Ref476061454"/>
      <w:bookmarkStart w:id="67" w:name="_Toc482911715"/>
      <w:r>
        <w:t xml:space="preserve">Figura </w:t>
      </w:r>
      <w:fldSimple w:instr=" SEQ Figura \* ARABIC ">
        <w:r w:rsidR="008D6F51">
          <w:rPr>
            <w:noProof/>
          </w:rPr>
          <w:t>10</w:t>
        </w:r>
      </w:fldSimple>
      <w:bookmarkEnd w:id="66"/>
      <w:r>
        <w:t xml:space="preserve"> </w:t>
      </w:r>
      <w:r w:rsidR="008E1754" w:rsidRPr="008E1754">
        <w:rPr>
          <w:noProof/>
        </w:rPr>
        <w:t xml:space="preserve">– </w:t>
      </w:r>
      <w:r w:rsidRPr="00AA6DF9">
        <w:rPr>
          <w:noProof/>
        </w:rPr>
        <w:t>Dromo</w:t>
      </w:r>
      <w:r w:rsidR="00E82577">
        <w:rPr>
          <w:noProof/>
        </w:rPr>
        <w:t xml:space="preserve"> de içamento</w:t>
      </w:r>
      <w:bookmarkEnd w:id="67"/>
    </w:p>
    <w:p w:rsidR="002D1CDA" w:rsidRDefault="00E61960" w:rsidP="00B711FE">
      <w:pPr>
        <w:pStyle w:val="figura"/>
        <w:rPr>
          <w:lang w:eastAsia="pt-BR"/>
        </w:rPr>
      </w:pPr>
      <w:r>
        <w:rPr>
          <w:lang w:eastAsia="pt-BR"/>
        </w:rPr>
        <w:t xml:space="preserve">(fonte: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r>
        <w:rPr>
          <w:lang w:eastAsia="pt-BR"/>
        </w:rPr>
        <w:t>)</w:t>
      </w:r>
    </w:p>
    <w:p w:rsidR="00E61960" w:rsidRDefault="00E61960" w:rsidP="002D1CDA">
      <w:pPr>
        <w:ind w:firstLine="0"/>
        <w:jc w:val="center"/>
      </w:pPr>
    </w:p>
    <w:p w:rsidR="00FF72C3" w:rsidRDefault="002772A6" w:rsidP="002772A6">
      <w:r>
        <w:t xml:space="preserve">Este motor é utilizado junto a um contrapeso. Este contrapeso tem a finalidade de diminuir o esforço do motor, aproveitando-se da energia potencial gerada pelo sistema. O diagrama de corpo livre </w:t>
      </w:r>
      <w:r w:rsidR="00834AC5">
        <w:t>no capítulo 3 de</w:t>
      </w:r>
      <w:r>
        <w:t xml:space="preserve">mostra como esta compensação </w:t>
      </w:r>
      <w:r>
        <w:lastRenderedPageBreak/>
        <w:t>ocorre</w:t>
      </w:r>
      <w:r w:rsidR="00FF72C3">
        <w:t xml:space="preserve"> e </w:t>
      </w:r>
      <w:r w:rsidR="000572E2">
        <w:t xml:space="preserve">exibe </w:t>
      </w:r>
      <w:r w:rsidR="00FF72C3">
        <w:t>as forças realizadas pelo motor de içamento.</w:t>
      </w:r>
      <w:r>
        <w:t xml:space="preserve"> </w:t>
      </w:r>
      <w:r w:rsidR="00FF72C3">
        <w:t xml:space="preserve">Naquele capítulo também </w:t>
      </w:r>
      <w:r>
        <w:t>são indicadas características elétricas, mecânicas e construtivas do motor e da caixa de redução deste modelo</w:t>
      </w:r>
      <w:r w:rsidR="00FF72C3">
        <w:t>.</w:t>
      </w:r>
    </w:p>
    <w:p w:rsidR="002772A6" w:rsidRDefault="002772A6" w:rsidP="002772A6">
      <w:r>
        <w:t xml:space="preserve">Os motores das portas também são alimentados por corrente contínua. Estes foram escolhidos visando vários aspectos, como torque, capacidade de manter a carga na posição mesmo quando não alimentados, tamanho, peso, potência utilizada e facilidade de manobra e manutenção. </w:t>
      </w:r>
    </w:p>
    <w:p w:rsidR="002772A6" w:rsidRDefault="002772A6" w:rsidP="002772A6">
      <w:r>
        <w:t>Estes motores também foram adquiridos com caixas de redução. Algumas foram testadas, com diversas relações entre torque e velocidade angular. Para obter a melhor relação que não destoasse das Normas nem inviabilizasse o protótipo, foi escolhido um micro motor modelo N20 do fabricante</w:t>
      </w:r>
      <w:r w:rsidR="00C670A5">
        <w:t xml:space="preserve"> Pololu com caixa de redução 51,45</w:t>
      </w:r>
      <w:r>
        <w:t xml:space="preserve">:1. Os detalhes são demonstrados </w:t>
      </w:r>
      <w:r w:rsidR="00FD3E6F">
        <w:t xml:space="preserve">no </w:t>
      </w:r>
      <w:r w:rsidR="004802A6">
        <w:t>capítulo 3</w:t>
      </w:r>
      <w:r>
        <w:t>.</w:t>
      </w:r>
    </w:p>
    <w:p w:rsidR="002772A6" w:rsidRDefault="002772A6" w:rsidP="002772A6">
      <w:r>
        <w:t xml:space="preserve">O objetivo do emprego deste motor é deslocar as portas na direção horizontal. Para que haja </w:t>
      </w:r>
      <w:r w:rsidR="00143D40">
        <w:t>este deslocamento</w:t>
      </w:r>
      <w:r>
        <w:t xml:space="preserve">, a força de atuação do motor deve superar as forças de atrito entre a porta e seus suportes, e o torque do motor deve ser suficiente para tirar a massa da inércia. </w:t>
      </w:r>
    </w:p>
    <w:p w:rsidR="002772A6" w:rsidRPr="003A34EC" w:rsidRDefault="004802A6" w:rsidP="002772A6">
      <w:r>
        <w:t xml:space="preserve">No capítulo 3 apresenta-se o diagrama de </w:t>
      </w:r>
      <w:r w:rsidR="002772A6">
        <w:t>corpo livre</w:t>
      </w:r>
      <w:r>
        <w:t xml:space="preserve"> e</w:t>
      </w:r>
      <w:r w:rsidR="002772A6">
        <w:t xml:space="preserve"> </w:t>
      </w:r>
      <w:r>
        <w:t>a</w:t>
      </w:r>
      <w:r w:rsidR="002772A6">
        <w:t xml:space="preserve">s forças atuantes no conjunto, sobretudo as forças realizadas pelo motor de deslocamento das portas. </w:t>
      </w:r>
    </w:p>
    <w:p w:rsidR="002772A6" w:rsidRDefault="002772A6" w:rsidP="006B56EA">
      <w:pPr>
        <w:pStyle w:val="Ttulo4"/>
      </w:pPr>
      <w:bookmarkStart w:id="68" w:name="_Toc482911657"/>
      <w:r>
        <w:t>Driver</w:t>
      </w:r>
      <w:bookmarkEnd w:id="68"/>
    </w:p>
    <w:p w:rsidR="002772A6" w:rsidRPr="007A505F" w:rsidRDefault="002772A6" w:rsidP="002772A6">
      <w:r>
        <w:t>Os motores deverão ser acionados para um ou outro sentido de rotação a fim de realizar o trabalho que lhes é solicitado. Porém quem define qual motor, qual sentido e qual potência deverá operar é o controlador. O controlador porém opera apenas com potências da ordem de poucos mili-watts. Esta pequena potência que o controlador fornece não é suficiente para fazer com que os motores funcionem em suas características de trabalho. Desta forma utilizamos recursos para que com esta pequena potência fornecida pelo controlador, grandes potências sejam controladas. Um destes recursos é o driver de potência.</w:t>
      </w:r>
    </w:p>
    <w:p w:rsidR="002772A6" w:rsidRDefault="002772A6" w:rsidP="002772A6">
      <w:r>
        <w:t>Há no projeto dois modelos de driver. Um de menor potência que é utilizado nos motores das portas e tem capacidade de fornecer até 1A por motor. Trata-se de um circuito integrado, o L293D, conhecido como uma dupla ponte-H</w:t>
      </w:r>
      <w:r w:rsidR="00E24959">
        <w:t xml:space="preserve">, as características elétricas são apresentadas no </w:t>
      </w:r>
      <w:r w:rsidR="00E24959">
        <w:fldChar w:fldCharType="begin"/>
      </w:r>
      <w:r w:rsidR="00E24959">
        <w:instrText xml:space="preserve"> REF _Ref481154795 \h </w:instrText>
      </w:r>
      <w:r w:rsidR="00E24959">
        <w:fldChar w:fldCharType="separate"/>
      </w:r>
      <w:r w:rsidR="000A0DE6">
        <w:t xml:space="preserve">ANEXO </w:t>
      </w:r>
      <w:r w:rsidR="000A0DE6">
        <w:rPr>
          <w:noProof/>
        </w:rPr>
        <w:t>F</w:t>
      </w:r>
      <w:r w:rsidR="00E24959">
        <w:fldChar w:fldCharType="end"/>
      </w:r>
      <w:r>
        <w:t xml:space="preserve">. O outro modelo, de maior potência, é utilizado para o motor de içamento. Trata-se de um arranjo de quatro </w:t>
      </w:r>
      <w:r>
        <w:lastRenderedPageBreak/>
        <w:t>transistores de potência que podem fornecer até 50A para a carga através de uma pequena potência fornecida pelo microcontrolador.</w:t>
      </w:r>
    </w:p>
    <w:p w:rsidR="002772A6" w:rsidRDefault="002772A6" w:rsidP="002772A6">
      <w:r>
        <w:t xml:space="preserve">A coordenação de acionamento ou inibição destas pontes é realizada pelo controlador através de lógica. </w:t>
      </w:r>
    </w:p>
    <w:p w:rsidR="002772A6" w:rsidRDefault="002772A6" w:rsidP="002772A6">
      <w:r>
        <w:t>Os circuitos utili</w:t>
      </w:r>
      <w:r w:rsidR="00A75F91">
        <w:t xml:space="preserve">zados, seus arranjos, cálculos </w:t>
      </w:r>
      <w:r>
        <w:t xml:space="preserve">descritivos </w:t>
      </w:r>
      <w:r w:rsidR="00660C80">
        <w:t>são explicados no capítulo 3</w:t>
      </w:r>
      <w:r>
        <w:t>.</w:t>
      </w:r>
    </w:p>
    <w:p w:rsidR="002772A6" w:rsidRDefault="002772A6" w:rsidP="006B56EA">
      <w:pPr>
        <w:pStyle w:val="Ttulo4"/>
      </w:pPr>
      <w:bookmarkStart w:id="69" w:name="_Toc482911658"/>
      <w:r>
        <w:t>Regulador de Tensão</w:t>
      </w:r>
      <w:bookmarkEnd w:id="69"/>
    </w:p>
    <w:p w:rsidR="002772A6" w:rsidRDefault="002772A6" w:rsidP="002772A6">
      <w:pPr>
        <w:ind w:firstLine="708"/>
        <w:rPr>
          <w:rFonts w:cs="Arial"/>
          <w:color w:val="333333"/>
          <w:sz w:val="16"/>
          <w:szCs w:val="16"/>
          <w:shd w:val="clear" w:color="auto" w:fill="FFFFFF"/>
        </w:rPr>
      </w:pPr>
      <w:r>
        <w:rPr>
          <w:rFonts w:cs="Arial"/>
          <w:szCs w:val="24"/>
        </w:rPr>
        <w:t>Segundo BOYLESTAD (2004) reguladores de tensão são utilizados para obtenção de um sinal regulado na saída de acordo com as necessidades do circuito, ou seja, a partir de uma tensão de entrada retificada, filtra-se essa tensão, e apresentará uma tensão de saída desejável, quanto mais constan</w:t>
      </w:r>
      <w:r w:rsidR="00A75F91">
        <w:rPr>
          <w:rFonts w:cs="Arial"/>
          <w:szCs w:val="24"/>
        </w:rPr>
        <w:t>te a tensão de saída, melhor será</w:t>
      </w:r>
      <w:r>
        <w:rPr>
          <w:rFonts w:cs="Arial"/>
          <w:szCs w:val="24"/>
        </w:rPr>
        <w:t xml:space="preserve"> o processo de filtragem. </w:t>
      </w:r>
    </w:p>
    <w:p w:rsidR="002772A6" w:rsidRDefault="002772A6" w:rsidP="002772A6">
      <w:r>
        <w:t>Os motores podem ser alimentados por qualquer tensão, até o ponto onde seus rolamentos não suportem mais a rotação ou o isolamento dos enrolamentos</w:t>
      </w:r>
      <w:r w:rsidR="00A75F91">
        <w:t>,</w:t>
      </w:r>
      <w:r>
        <w:t xml:space="preserve"> não mais mantenham sua integridade.</w:t>
      </w:r>
    </w:p>
    <w:p w:rsidR="002772A6" w:rsidRPr="0010368C" w:rsidRDefault="002772A6" w:rsidP="002772A6">
      <w:r>
        <w:t xml:space="preserve">Desta forma, para manter as características de funcionamento com segurança dos motores e manter as demais características dentro dos padrões do projeto, tais como torque e velocidade de cada motor, </w:t>
      </w:r>
      <w:r w:rsidR="00AE0EA9">
        <w:t xml:space="preserve">foi utilizado </w:t>
      </w:r>
      <w:r>
        <w:t>o regulador de tensão.</w:t>
      </w:r>
    </w:p>
    <w:p w:rsidR="00A92EA0" w:rsidRDefault="002772A6" w:rsidP="002772A6">
      <w:r>
        <w:t>Regulando a tensão de alimentação dos motore</w:t>
      </w:r>
      <w:r w:rsidR="00AE0EA9">
        <w:t>s em corrente contínua obteve-se</w:t>
      </w:r>
      <w:r>
        <w:t xml:space="preserve"> a variação proporcional da potência mecânica de cada motor. Lembrando que a potência mecânica, aquela entregue à carga na ponta do eixo do motor é constituída de duas partes inversamente proporcionais, </w:t>
      </w:r>
      <w:r w:rsidR="00AE0EA9">
        <w:t>a velocidade angular e o torque.</w:t>
      </w:r>
      <w:r>
        <w:t xml:space="preserve"> </w:t>
      </w:r>
    </w:p>
    <w:p w:rsidR="002772A6" w:rsidRDefault="00AE0EA9" w:rsidP="002772A6">
      <w:r>
        <w:t xml:space="preserve">Os reguladores </w:t>
      </w:r>
      <w:r w:rsidR="002772A6">
        <w:t>entram no circuito fazendo o papel de ajustadores de torque e/ou de velocidade. N</w:t>
      </w:r>
      <w:r w:rsidR="00660C80">
        <w:t>o</w:t>
      </w:r>
      <w:r w:rsidR="002772A6">
        <w:t xml:space="preserve"> </w:t>
      </w:r>
      <w:r w:rsidR="00660C80">
        <w:t>capítulo 3</w:t>
      </w:r>
      <w:r w:rsidR="002772A6">
        <w:t xml:space="preserve"> </w:t>
      </w:r>
      <w:r w:rsidR="00002364">
        <w:t>será</w:t>
      </w:r>
      <w:r w:rsidR="002772A6">
        <w:t xml:space="preserve"> detalhado </w:t>
      </w:r>
      <w:r w:rsidR="00002364">
        <w:t xml:space="preserve">o funcionamento </w:t>
      </w:r>
      <w:r>
        <w:t xml:space="preserve">do </w:t>
      </w:r>
      <w:r w:rsidR="00002364">
        <w:t>regulador</w:t>
      </w:r>
      <w:r w:rsidR="002772A6">
        <w:t>.</w:t>
      </w:r>
    </w:p>
    <w:p w:rsidR="002772A6" w:rsidRDefault="001D5C2B" w:rsidP="00283ABC">
      <w:pPr>
        <w:pStyle w:val="Ttulo3"/>
      </w:pPr>
      <w:r>
        <w:t xml:space="preserve"> </w:t>
      </w:r>
      <w:bookmarkStart w:id="70" w:name="_Toc482911659"/>
      <w:r w:rsidR="002772A6">
        <w:t xml:space="preserve">Hardware </w:t>
      </w:r>
      <w:r w:rsidR="002772A6" w:rsidRPr="00017AFD">
        <w:t>–</w:t>
      </w:r>
      <w:r w:rsidR="002772A6">
        <w:t xml:space="preserve"> Controlador</w:t>
      </w:r>
      <w:bookmarkEnd w:id="70"/>
    </w:p>
    <w:p w:rsidR="00612269" w:rsidRPr="00D03484" w:rsidRDefault="00A56C9D" w:rsidP="00612269">
      <w:r>
        <w:t>O cérebro</w:t>
      </w:r>
      <w:r w:rsidR="00612269">
        <w:t xml:space="preserve"> de todo o projeto é o controlador. Ele é o intérprete do ambiente. Ele ouve as perguntas, as solicitações e responde com ações baseadas em suas instruções. O controlador interage com o usuário e os periféricos através de conexões físicas ou lógicas, utilizando-se de sinais a cabo ou não.</w:t>
      </w:r>
    </w:p>
    <w:p w:rsidR="00612269" w:rsidRDefault="007D4C72" w:rsidP="00612269">
      <w:pPr>
        <w:rPr>
          <w:rFonts w:cs="Arial"/>
          <w:color w:val="000000"/>
          <w:szCs w:val="24"/>
        </w:rPr>
      </w:pPr>
      <w:r w:rsidRPr="007D4C72">
        <w:rPr>
          <w:rFonts w:cs="Arial"/>
          <w:color w:val="000000"/>
          <w:szCs w:val="24"/>
        </w:rPr>
        <w:lastRenderedPageBreak/>
        <w:t>Neste projeto usou-s</w:t>
      </w:r>
      <w:r>
        <w:rPr>
          <w:rFonts w:cs="Arial"/>
          <w:color w:val="000000"/>
          <w:szCs w:val="24"/>
        </w:rPr>
        <w:t>e o microcontrolador ATMEGA 328</w:t>
      </w:r>
      <w:r w:rsidR="00377B19">
        <w:rPr>
          <w:rFonts w:cs="Arial"/>
          <w:color w:val="000000"/>
          <w:szCs w:val="24"/>
        </w:rPr>
        <w:t xml:space="preserve"> (Nano)</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_Ref476063497 \h </w:instrText>
      </w:r>
      <w:r w:rsidR="004A51F8">
        <w:rPr>
          <w:rFonts w:cs="Arial"/>
          <w:color w:val="000000"/>
          <w:szCs w:val="24"/>
        </w:rPr>
      </w:r>
      <w:r w:rsidR="004A51F8">
        <w:rPr>
          <w:rFonts w:cs="Arial"/>
          <w:color w:val="000000"/>
          <w:szCs w:val="24"/>
        </w:rPr>
        <w:fldChar w:fldCharType="separate"/>
      </w:r>
      <w:r w:rsidR="000A0DE6">
        <w:t xml:space="preserve">Figura </w:t>
      </w:r>
      <w:r w:rsidR="000A0DE6">
        <w:rPr>
          <w:noProof/>
        </w:rPr>
        <w:t>11</w:t>
      </w:r>
      <w:r w:rsidR="004A51F8">
        <w:rPr>
          <w:rFonts w:cs="Arial"/>
          <w:color w:val="000000"/>
          <w:szCs w:val="24"/>
        </w:rPr>
        <w:fldChar w:fldCharType="end"/>
      </w:r>
      <w:r>
        <w:rPr>
          <w:rFonts w:cs="Arial"/>
          <w:color w:val="000000"/>
          <w:szCs w:val="24"/>
        </w:rPr>
        <w:t xml:space="preserve">, </w:t>
      </w:r>
      <w:r w:rsidRPr="007D4C72">
        <w:rPr>
          <w:rFonts w:cs="Arial"/>
          <w:color w:val="000000"/>
          <w:szCs w:val="24"/>
        </w:rPr>
        <w:t>e ATMEGA 2560</w:t>
      </w:r>
      <w:r w:rsidR="00377B19">
        <w:rPr>
          <w:rFonts w:cs="Arial"/>
          <w:color w:val="000000"/>
          <w:szCs w:val="24"/>
        </w:rPr>
        <w:t xml:space="preserve"> (Mega)</w:t>
      </w:r>
      <w:r>
        <w:rPr>
          <w:rFonts w:cs="Arial"/>
          <w:color w:val="000000"/>
          <w:szCs w:val="24"/>
        </w:rPr>
        <w:t>, conforme</w:t>
      </w:r>
      <w:r w:rsidR="004A51F8">
        <w:rPr>
          <w:rFonts w:cs="Arial"/>
          <w:color w:val="000000"/>
          <w:szCs w:val="24"/>
        </w:rPr>
        <w:t xml:space="preserve"> </w:t>
      </w:r>
      <w:r w:rsidR="004A51F8">
        <w:rPr>
          <w:rFonts w:cs="Arial"/>
          <w:color w:val="000000"/>
          <w:szCs w:val="24"/>
        </w:rPr>
        <w:fldChar w:fldCharType="begin"/>
      </w:r>
      <w:r w:rsidR="004A51F8">
        <w:rPr>
          <w:rFonts w:cs="Arial"/>
          <w:color w:val="000000"/>
          <w:szCs w:val="24"/>
        </w:rPr>
        <w:instrText xml:space="preserve"> REF _Ref474962618 \h </w:instrText>
      </w:r>
      <w:r w:rsidR="004A51F8">
        <w:rPr>
          <w:rFonts w:cs="Arial"/>
          <w:color w:val="000000"/>
          <w:szCs w:val="24"/>
        </w:rPr>
      </w:r>
      <w:r w:rsidR="004A51F8">
        <w:rPr>
          <w:rFonts w:cs="Arial"/>
          <w:color w:val="000000"/>
          <w:szCs w:val="24"/>
        </w:rPr>
        <w:fldChar w:fldCharType="separate"/>
      </w:r>
      <w:r w:rsidR="000A0DE6">
        <w:t xml:space="preserve">Figura </w:t>
      </w:r>
      <w:r w:rsidR="000A0DE6">
        <w:rPr>
          <w:noProof/>
        </w:rPr>
        <w:t>12</w:t>
      </w:r>
      <w:r w:rsidR="004A51F8">
        <w:rPr>
          <w:rFonts w:cs="Arial"/>
          <w:color w:val="000000"/>
          <w:szCs w:val="24"/>
        </w:rPr>
        <w:fldChar w:fldCharType="end"/>
      </w:r>
      <w:r>
        <w:rPr>
          <w:rFonts w:cs="Arial"/>
          <w:color w:val="000000"/>
          <w:szCs w:val="24"/>
        </w:rPr>
        <w:t xml:space="preserve">, </w:t>
      </w:r>
      <w:r w:rsidRPr="007D4C72">
        <w:rPr>
          <w:rFonts w:cs="Arial"/>
          <w:color w:val="000000"/>
          <w:szCs w:val="24"/>
        </w:rPr>
        <w:t>com arquitetura AVR de 8</w:t>
      </w:r>
      <w:r w:rsidR="00A56C9D">
        <w:rPr>
          <w:rFonts w:cs="Arial"/>
          <w:color w:val="000000"/>
          <w:szCs w:val="24"/>
        </w:rPr>
        <w:t xml:space="preserve"> </w:t>
      </w:r>
      <w:r w:rsidRPr="007D4C72">
        <w:rPr>
          <w:rFonts w:cs="Arial"/>
          <w:color w:val="000000"/>
          <w:szCs w:val="24"/>
        </w:rPr>
        <w:t>bits da linha Atmel Smart do fabricante Microchip. Os microprocessadores foram utilizados dentro das platafo</w:t>
      </w:r>
      <w:r w:rsidR="00334F0A">
        <w:rPr>
          <w:rFonts w:cs="Arial"/>
          <w:color w:val="000000"/>
          <w:szCs w:val="24"/>
        </w:rPr>
        <w:t>rmas Arduino Mega 2560 e Arduino Nano 3.0. A plataforma Arduino Nano</w:t>
      </w:r>
      <w:r w:rsidRPr="007D4C72">
        <w:rPr>
          <w:rFonts w:cs="Arial"/>
          <w:color w:val="000000"/>
          <w:szCs w:val="24"/>
        </w:rPr>
        <w:t xml:space="preserve"> </w:t>
      </w:r>
      <w:r w:rsidR="00402844">
        <w:rPr>
          <w:rFonts w:cs="Arial"/>
          <w:color w:val="000000"/>
          <w:szCs w:val="24"/>
        </w:rPr>
        <w:t>apresenta</w:t>
      </w:r>
      <w:r w:rsidRPr="007D4C72">
        <w:rPr>
          <w:rFonts w:cs="Arial"/>
          <w:color w:val="000000"/>
          <w:szCs w:val="24"/>
        </w:rPr>
        <w:t xml:space="preserve"> </w:t>
      </w:r>
      <w:r w:rsidR="00402844">
        <w:rPr>
          <w:rFonts w:cs="Arial"/>
          <w:color w:val="000000"/>
          <w:szCs w:val="24"/>
        </w:rPr>
        <w:t xml:space="preserve">14 pinos digitais </w:t>
      </w:r>
      <w:r w:rsidR="00334F0A">
        <w:rPr>
          <w:rFonts w:cs="Arial"/>
          <w:color w:val="000000"/>
          <w:szCs w:val="24"/>
        </w:rPr>
        <w:t>e</w:t>
      </w:r>
      <w:r w:rsidRPr="007D4C72">
        <w:rPr>
          <w:rFonts w:cs="Arial"/>
          <w:color w:val="000000"/>
          <w:szCs w:val="24"/>
        </w:rPr>
        <w:t xml:space="preserve"> </w:t>
      </w:r>
      <w:r w:rsidR="00402844">
        <w:rPr>
          <w:rFonts w:cs="Arial"/>
          <w:color w:val="000000"/>
          <w:szCs w:val="24"/>
        </w:rPr>
        <w:t>8</w:t>
      </w:r>
      <w:r w:rsidRPr="007D4C72">
        <w:rPr>
          <w:rFonts w:cs="Arial"/>
          <w:color w:val="000000"/>
          <w:szCs w:val="24"/>
        </w:rPr>
        <w:t xml:space="preserve"> analógicos</w:t>
      </w:r>
      <w:r w:rsidR="00402844">
        <w:rPr>
          <w:rFonts w:cs="Arial"/>
          <w:color w:val="000000"/>
          <w:szCs w:val="24"/>
        </w:rPr>
        <w:t xml:space="preserve"> </w:t>
      </w:r>
      <w:r w:rsidR="003202B8">
        <w:rPr>
          <w:rFonts w:cs="Arial"/>
          <w:color w:val="000000"/>
          <w:szCs w:val="24"/>
        </w:rPr>
        <w:t xml:space="preserve">e </w:t>
      </w:r>
      <w:r w:rsidR="00402844">
        <w:rPr>
          <w:rFonts w:cs="Arial"/>
          <w:color w:val="000000"/>
          <w:szCs w:val="24"/>
        </w:rPr>
        <w:t>apresenta como vantagem tamanho reduzido e possibilidade de conexão diretamente a um protoboard</w:t>
      </w:r>
      <w:r w:rsidRPr="007D4C72">
        <w:rPr>
          <w:rFonts w:cs="Arial"/>
          <w:color w:val="000000"/>
          <w:szCs w:val="24"/>
        </w:rPr>
        <w:t>. O Arduino Mega conta com 54 pinos de interface física e 4 canais de comunicação serial por placa.</w:t>
      </w:r>
      <w:r w:rsidR="00612269" w:rsidRPr="007377AB">
        <w:rPr>
          <w:rFonts w:cs="Arial"/>
          <w:color w:val="000000"/>
          <w:szCs w:val="24"/>
        </w:rPr>
        <w:t xml:space="preserve"> </w:t>
      </w:r>
      <w:r w:rsidR="00612269">
        <w:rPr>
          <w:rFonts w:cs="Arial"/>
          <w:color w:val="000000"/>
          <w:szCs w:val="24"/>
        </w:rPr>
        <w:t>(SOUZA, 2014).</w:t>
      </w:r>
    </w:p>
    <w:p w:rsidR="00D1310C" w:rsidRDefault="00D1310C" w:rsidP="00612269">
      <w:pPr>
        <w:rPr>
          <w:rFonts w:cs="Arial"/>
          <w:color w:val="000000"/>
          <w:szCs w:val="24"/>
        </w:rPr>
      </w:pPr>
    </w:p>
    <w:p w:rsidR="007D4C72" w:rsidRDefault="007D4C72" w:rsidP="007D4C72">
      <w:pPr>
        <w:ind w:firstLine="0"/>
        <w:jc w:val="center"/>
      </w:pPr>
      <w:r>
        <w:rPr>
          <w:noProof/>
          <w:lang w:eastAsia="pt-BR"/>
        </w:rPr>
        <w:drawing>
          <wp:inline distT="0" distB="0" distL="0" distR="0" wp14:anchorId="01CCEC43" wp14:editId="2D906D4E">
            <wp:extent cx="2363296" cy="1142692"/>
            <wp:effectExtent l="0" t="0" r="0" b="63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3296" cy="1142692"/>
                    </a:xfrm>
                    <a:prstGeom prst="rect">
                      <a:avLst/>
                    </a:prstGeom>
                  </pic:spPr>
                </pic:pic>
              </a:graphicData>
            </a:graphic>
          </wp:inline>
        </w:drawing>
      </w:r>
    </w:p>
    <w:p w:rsidR="007D4C72" w:rsidRDefault="007D4C72" w:rsidP="008D6F51">
      <w:pPr>
        <w:pStyle w:val="figura"/>
        <w:rPr>
          <w:color w:val="000000"/>
        </w:rPr>
      </w:pPr>
      <w:bookmarkStart w:id="71" w:name="_Ref476063497"/>
      <w:bookmarkStart w:id="72" w:name="_Toc482911716"/>
      <w:r>
        <w:t xml:space="preserve">Figura </w:t>
      </w:r>
      <w:fldSimple w:instr=" SEQ Figura \* ARABIC ">
        <w:r w:rsidR="008D6F51">
          <w:rPr>
            <w:noProof/>
          </w:rPr>
          <w:t>11</w:t>
        </w:r>
      </w:fldSimple>
      <w:bookmarkEnd w:id="71"/>
      <w:r>
        <w:t xml:space="preserve"> </w:t>
      </w:r>
      <w:r w:rsidR="008E1754" w:rsidRPr="008E1754">
        <w:t xml:space="preserve">– </w:t>
      </w:r>
      <w:r w:rsidRPr="00A34773">
        <w:t>Arduíno Nano</w:t>
      </w:r>
      <w:bookmarkEnd w:id="72"/>
    </w:p>
    <w:p w:rsidR="007D4C72" w:rsidRPr="002772A6" w:rsidRDefault="007D4C72" w:rsidP="00B711FE">
      <w:pPr>
        <w:pStyle w:val="figura"/>
        <w:rPr>
          <w:rStyle w:val="TtulodoLivro"/>
          <w:b w:val="0"/>
          <w:bCs w:val="0"/>
          <w:i w:val="0"/>
          <w:iCs w:val="0"/>
        </w:rPr>
      </w:pPr>
      <w:r w:rsidRPr="002772A6">
        <w:rPr>
          <w:rStyle w:val="TtulodoLivro"/>
          <w:b w:val="0"/>
          <w:i w:val="0"/>
        </w:rPr>
        <w:t xml:space="preserve">(fonte: </w:t>
      </w:r>
      <w:hyperlink r:id="rId24" w:history="1">
        <w:r w:rsidRPr="007D4C72">
          <w:t>https://www.arduino.cc/en/Main/arduinoBoardNano</w:t>
        </w:r>
      </w:hyperlink>
      <w:r>
        <w:t xml:space="preserve"> acessado em</w:t>
      </w:r>
      <w:r>
        <w:rPr>
          <w:rStyle w:val="TtulodoLivro"/>
          <w:b w:val="0"/>
          <w:i w:val="0"/>
        </w:rPr>
        <w:t>02/2017</w:t>
      </w:r>
      <w:r w:rsidRPr="002772A6">
        <w:rPr>
          <w:rStyle w:val="TtulodoLivro"/>
          <w:b w:val="0"/>
          <w:i w:val="0"/>
        </w:rPr>
        <w:t>)</w:t>
      </w:r>
    </w:p>
    <w:p w:rsidR="007D4C72" w:rsidRDefault="007D4C72" w:rsidP="007D4C72">
      <w:pPr>
        <w:ind w:firstLine="0"/>
        <w:jc w:val="center"/>
        <w:rPr>
          <w:rFonts w:cs="Arial"/>
          <w:color w:val="000000"/>
          <w:szCs w:val="24"/>
        </w:rPr>
      </w:pPr>
    </w:p>
    <w:p w:rsidR="00612269" w:rsidRDefault="00612269" w:rsidP="00612269">
      <w:pPr>
        <w:ind w:firstLine="708"/>
        <w:rPr>
          <w:rFonts w:cs="Arial"/>
          <w:color w:val="000000"/>
          <w:szCs w:val="24"/>
        </w:rPr>
      </w:pPr>
      <w:r w:rsidRPr="00AB2E87">
        <w:rPr>
          <w:rFonts w:cs="Arial"/>
          <w:color w:val="000000"/>
          <w:szCs w:val="24"/>
        </w:rPr>
        <w:t>O Arduino</w:t>
      </w:r>
      <w:r>
        <w:rPr>
          <w:rFonts w:cs="Arial"/>
          <w:color w:val="000000"/>
          <w:szCs w:val="24"/>
        </w:rPr>
        <w:t xml:space="preserve"> foi desenvolvido em 2005, e está sendo muito utilizado para elaboração de projetos de automação. Segundo McRoberts (2011)</w:t>
      </w:r>
      <w:r w:rsidRPr="000C7440">
        <w:rPr>
          <w:rFonts w:cs="Arial"/>
          <w:color w:val="000000"/>
          <w:szCs w:val="24"/>
        </w:rPr>
        <w:t xml:space="preserve"> o Arduino é um pequeno computador utilizado para processar entradas e saídas entre a placa e os componentes conectados a ela</w:t>
      </w:r>
      <w:r>
        <w:rPr>
          <w:rFonts w:cs="Arial"/>
          <w:color w:val="000000"/>
          <w:szCs w:val="24"/>
        </w:rPr>
        <w:t>, com a vantagem de se ter integrado em suas placas todo o hardware necessário ao microprocessamento e manipulação de informações do projeto.</w:t>
      </w:r>
    </w:p>
    <w:p w:rsidR="00D1310C" w:rsidRDefault="00D1310C" w:rsidP="00612269">
      <w:pPr>
        <w:ind w:firstLine="708"/>
        <w:rPr>
          <w:rFonts w:cs="Arial"/>
          <w:color w:val="000000"/>
          <w:szCs w:val="24"/>
        </w:rPr>
      </w:pPr>
    </w:p>
    <w:p w:rsidR="0093050E" w:rsidRDefault="00612269" w:rsidP="0093050E">
      <w:pPr>
        <w:pStyle w:val="SemEspaamento"/>
        <w:keepNext/>
        <w:jc w:val="center"/>
      </w:pPr>
      <w:r>
        <w:rPr>
          <w:noProof/>
          <w:lang w:eastAsia="pt-BR"/>
        </w:rPr>
        <w:drawing>
          <wp:inline distT="0" distB="0" distL="0" distR="0" wp14:anchorId="18BE0E33" wp14:editId="4E33823C">
            <wp:extent cx="2726360" cy="2166036"/>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360" cy="2166036"/>
                    </a:xfrm>
                    <a:prstGeom prst="rect">
                      <a:avLst/>
                    </a:prstGeom>
                    <a:noFill/>
                    <a:ln>
                      <a:noFill/>
                    </a:ln>
                  </pic:spPr>
                </pic:pic>
              </a:graphicData>
            </a:graphic>
          </wp:inline>
        </w:drawing>
      </w:r>
    </w:p>
    <w:p w:rsidR="0093050E" w:rsidRDefault="0093050E" w:rsidP="008D6F51">
      <w:pPr>
        <w:pStyle w:val="figura"/>
      </w:pPr>
      <w:bookmarkStart w:id="73" w:name="_Ref474962618"/>
      <w:bookmarkStart w:id="74" w:name="_Toc482911717"/>
      <w:r>
        <w:t xml:space="preserve">Figura </w:t>
      </w:r>
      <w:fldSimple w:instr=" SEQ Figura \* ARABIC ">
        <w:r w:rsidR="008D6F51">
          <w:rPr>
            <w:noProof/>
          </w:rPr>
          <w:t>12</w:t>
        </w:r>
      </w:fldSimple>
      <w:bookmarkEnd w:id="73"/>
      <w:r w:rsidR="007D4C72">
        <w:rPr>
          <w:noProof/>
        </w:rPr>
        <w:t xml:space="preserve"> </w:t>
      </w:r>
      <w:r w:rsidR="008E1754" w:rsidRPr="008E1754">
        <w:rPr>
          <w:noProof/>
        </w:rPr>
        <w:t xml:space="preserve">– </w:t>
      </w:r>
      <w:r w:rsidRPr="004458E7">
        <w:rPr>
          <w:noProof/>
        </w:rPr>
        <w:t>Arduino Mega 2560 R3</w:t>
      </w:r>
      <w:bookmarkEnd w:id="74"/>
    </w:p>
    <w:p w:rsidR="00612269" w:rsidRPr="007D4C72" w:rsidRDefault="00612269" w:rsidP="00B711FE">
      <w:pPr>
        <w:pStyle w:val="figura"/>
      </w:pPr>
      <w:r w:rsidRPr="007D4C72">
        <w:t xml:space="preserve">(fonte: </w:t>
      </w:r>
      <w:hyperlink w:history="1">
        <w:r w:rsidRPr="007D4C72">
          <w:rPr>
            <w:rStyle w:val="Hyperlink"/>
            <w:color w:val="000000" w:themeColor="text1"/>
            <w:u w:val="none"/>
          </w:rPr>
          <w:t xml:space="preserve">http://www.filipeflop.com </w:t>
        </w:r>
      </w:hyperlink>
      <w:r w:rsidRPr="007D4C72">
        <w:t>acessado em 10/2016)</w:t>
      </w:r>
    </w:p>
    <w:p w:rsidR="00612269" w:rsidRPr="007D4C72" w:rsidRDefault="00612269" w:rsidP="007D4C72">
      <w:pPr>
        <w:rPr>
          <w:sz w:val="20"/>
          <w:szCs w:val="20"/>
          <w:lang w:eastAsia="pt-BR"/>
        </w:rPr>
      </w:pPr>
    </w:p>
    <w:p w:rsidR="0043781A" w:rsidRDefault="0043781A" w:rsidP="0043781A">
      <w:r>
        <w:lastRenderedPageBreak/>
        <w:t>Este microcontrolador teve que ser instruído de forma a tomar as decisões corretas</w:t>
      </w:r>
      <w:r w:rsidR="00660C80">
        <w:t>,</w:t>
      </w:r>
      <w:r>
        <w:t xml:space="preserve"> dados os estados de entrada do sistema. Para que o controlador pudesse ser programado foi necessário obter a IDE (</w:t>
      </w:r>
      <w:r w:rsidRPr="00DD73D0">
        <w:rPr>
          <w:i/>
        </w:rPr>
        <w:t>Integrated Development Environment</w:t>
      </w:r>
      <w:r w:rsidRPr="00DD73D0">
        <w:t> ou Ambiente de Desenvolvimento Integrado</w:t>
      </w:r>
      <w:r>
        <w:t xml:space="preserve">) do Arduino. Este software é gratuito sob licença GNU. </w:t>
      </w:r>
    </w:p>
    <w:p w:rsidR="0043781A" w:rsidRDefault="0043781A" w:rsidP="0043781A">
      <w:r>
        <w:t>Com esta IDE permitiu-se escrever o código em alto nível, utilizando-se linguagem C++ e C. Após conclusão do código</w:t>
      </w:r>
      <w:r w:rsidR="00A56C9D">
        <w:t>,</w:t>
      </w:r>
      <w:r>
        <w:t xml:space="preserve"> a IDE fez a compilação para linguagem de baixo nível, que o microcontrolador consegue processar.</w:t>
      </w:r>
    </w:p>
    <w:p w:rsidR="0043781A" w:rsidRDefault="0043781A" w:rsidP="0043781A">
      <w:r>
        <w:t>Assim que a IDE compilou o código, este foi transferido para o controlador utilizando-se um cabo de comunicação serial USB, com uma das pontas na porta USB do computador pessoal e outra ponta na porta USB da placa Arduino.</w:t>
      </w:r>
    </w:p>
    <w:p w:rsidR="002772A6" w:rsidRDefault="0043781A" w:rsidP="006B56EA">
      <w:pPr>
        <w:pStyle w:val="Ttulo2"/>
      </w:pPr>
      <w:bookmarkStart w:id="75" w:name="_Toc482911660"/>
      <w:r>
        <w:t>Software</w:t>
      </w:r>
      <w:bookmarkEnd w:id="75"/>
    </w:p>
    <w:p w:rsidR="0043781A" w:rsidRDefault="0043781A" w:rsidP="0043781A">
      <w:r>
        <w:t>Apesar de o controlador ser o cérebro da automatização, ele por si só não controla nada, a menos que seja instruído a tal. Para instrui-lo é necessário conhecer sua linguagem, entender que tipo de instrução ele realiza, é necessário portanto defini</w:t>
      </w:r>
      <w:r w:rsidR="00FE5D2E">
        <w:t xml:space="preserve">r uma lógica para seu controle e </w:t>
      </w:r>
      <w:r>
        <w:t>aplicar um software a ele, mais especificamente seu firmware.</w:t>
      </w:r>
    </w:p>
    <w:p w:rsidR="0043781A" w:rsidRDefault="0043781A" w:rsidP="0043781A">
      <w:r>
        <w:t>O controlador é instruído através de firmware próprio, com verbetes e linguagem própria. Além deste aspecto de software, há de se ter um software de interpretação em tempo real do que ocorre no meio físico, ou seja, o controlador deverá saber interagir com o hardware do projeto.</w:t>
      </w:r>
    </w:p>
    <w:p w:rsidR="0043781A" w:rsidRDefault="0043781A" w:rsidP="0043781A">
      <w:r>
        <w:t xml:space="preserve">Uma terceira face de software é concernente à interface do sistema com o usuário, é realizada a alto nível, com interface gráfica e ou sonora. </w:t>
      </w:r>
    </w:p>
    <w:p w:rsidR="00FE5D2E" w:rsidRDefault="0043781A" w:rsidP="0043781A">
      <w:r>
        <w:t xml:space="preserve">Quanto ao firmware, ou seja, as instruções gravadas pelo fabricante no microcontrolador, nenhuma mudança foi necessária, nenhuma programação foi requerida. Em relação ao software de interação com o hardware do sistema, é esta programação que faz com que o conjunto tenha um aspecto orgânico, é a parte que junta as peças, que coordena, que gerencia e faz a interface com o usuário. </w:t>
      </w:r>
    </w:p>
    <w:p w:rsidR="0043781A" w:rsidRDefault="0043781A" w:rsidP="0043781A">
      <w:r>
        <w:t xml:space="preserve">A última face de software, a que interage virtualmente com o usuário, é mais destinada a supervisão e gerenciamento, não controle. É realizada em interface gráfica, permitindo o usuário obter informações mais detalhadas sobre todo o sistema. É um software que possibilita desde a obtenção de dados de hardware como estado </w:t>
      </w:r>
      <w:r>
        <w:lastRenderedPageBreak/>
        <w:t xml:space="preserve">dos sensores, tempo de trabalho de um motor, até o gerenciamento das pessoas que utilizaram o sistema, a personalização de sons, de comandos de voz, ou ajuste de aspectos de engenharia, como o ajuste da velocidade de um motor. </w:t>
      </w:r>
    </w:p>
    <w:p w:rsidR="0043781A" w:rsidRDefault="0043781A" w:rsidP="00283ABC">
      <w:pPr>
        <w:pStyle w:val="Ttulo3"/>
      </w:pPr>
      <w:bookmarkStart w:id="76" w:name="_Toc482911661"/>
      <w:r>
        <w:t>Softwares – Firmware</w:t>
      </w:r>
      <w:bookmarkEnd w:id="76"/>
    </w:p>
    <w:p w:rsidR="00DB2CEB" w:rsidRPr="00DB2CEB" w:rsidRDefault="00DB2CEB" w:rsidP="00DB2CEB">
      <w:pPr>
        <w:rPr>
          <w:lang w:eastAsia="pt-BR"/>
        </w:rPr>
      </w:pPr>
      <w:r w:rsidRPr="00DB2CEB">
        <w:rPr>
          <w:lang w:eastAsia="pt-BR"/>
        </w:rPr>
        <w:t xml:space="preserve">Firmware é o software que controla em baixo nível o hardware, ou seja, é o programa que roda diretamente no microcontrolador gerenciando as ações deste em relação aos periféricos. Normalmente não há acesso ou necessidade de se modificar este programa. </w:t>
      </w:r>
      <w:r w:rsidR="001E3255">
        <w:rPr>
          <w:lang w:eastAsia="pt-BR"/>
        </w:rPr>
        <w:t>No projeto</w:t>
      </w:r>
      <w:r w:rsidR="00FE5D2E">
        <w:rPr>
          <w:lang w:eastAsia="pt-BR"/>
        </w:rPr>
        <w:t>,</w:t>
      </w:r>
      <w:r w:rsidRPr="00DB2CEB">
        <w:rPr>
          <w:lang w:eastAsia="pt-BR"/>
        </w:rPr>
        <w:t xml:space="preserve"> o firmware não foi alterado, apenas carregado para o Arduino </w:t>
      </w:r>
      <w:r w:rsidR="00A429E2">
        <w:rPr>
          <w:lang w:eastAsia="pt-BR"/>
        </w:rPr>
        <w:t>Nano</w:t>
      </w:r>
      <w:r w:rsidRPr="00DB2CEB">
        <w:rPr>
          <w:lang w:eastAsia="pt-BR"/>
        </w:rPr>
        <w:t>, pois este veio sem o seu gerenciador de sistema, conhecido como Bootloader e responsável por permitir que um software pudesse ser</w:t>
      </w:r>
      <w:r>
        <w:rPr>
          <w:lang w:eastAsia="pt-BR"/>
        </w:rPr>
        <w:t xml:space="preserve"> </w:t>
      </w:r>
      <w:r w:rsidRPr="00DB2CEB">
        <w:rPr>
          <w:lang w:eastAsia="pt-BR"/>
        </w:rPr>
        <w:t>carregado na memória do microcontrolador.</w:t>
      </w:r>
    </w:p>
    <w:p w:rsidR="0043781A" w:rsidRDefault="0043781A" w:rsidP="00283ABC">
      <w:pPr>
        <w:pStyle w:val="Ttulo3"/>
      </w:pPr>
      <w:bookmarkStart w:id="77" w:name="_Toc482911662"/>
      <w:r>
        <w:t>Softwares – Controle</w:t>
      </w:r>
      <w:bookmarkEnd w:id="77"/>
    </w:p>
    <w:p w:rsidR="006C0B64" w:rsidRDefault="006C0B64" w:rsidP="006C0B64">
      <w:pPr>
        <w:rPr>
          <w:lang w:eastAsia="pt-BR"/>
        </w:rPr>
      </w:pPr>
      <w:r>
        <w:rPr>
          <w:lang w:eastAsia="pt-BR"/>
        </w:rPr>
        <w:t>O Software de controle é conhecid</w:t>
      </w:r>
      <w:r w:rsidR="00FE5D2E">
        <w:rPr>
          <w:lang w:eastAsia="pt-BR"/>
        </w:rPr>
        <w:t>o</w:t>
      </w:r>
      <w:r>
        <w:rPr>
          <w:lang w:eastAsia="pt-BR"/>
        </w:rPr>
        <w:t xml:space="preserve"> no ramo do processamento de informação como a l</w:t>
      </w:r>
      <w:r w:rsidR="00FE5D2E">
        <w:rPr>
          <w:lang w:eastAsia="pt-BR"/>
        </w:rPr>
        <w:t xml:space="preserve">ógica de negócio. É o controle </w:t>
      </w:r>
      <w:r>
        <w:rPr>
          <w:lang w:eastAsia="pt-BR"/>
        </w:rPr>
        <w:t xml:space="preserve">responsável por fazer todo o conjunto se sincronizar, é onde se encontra a harmonia entre hardware, outros softwares e o usuário. O controle é o componente que não </w:t>
      </w:r>
      <w:r w:rsidR="00A56C9D">
        <w:rPr>
          <w:lang w:eastAsia="pt-BR"/>
        </w:rPr>
        <w:t>“</w:t>
      </w:r>
      <w:r>
        <w:rPr>
          <w:lang w:eastAsia="pt-BR"/>
        </w:rPr>
        <w:t>descansa</w:t>
      </w:r>
      <w:r w:rsidR="00A56C9D">
        <w:rPr>
          <w:lang w:eastAsia="pt-BR"/>
        </w:rPr>
        <w:t>”</w:t>
      </w:r>
      <w:r>
        <w:rPr>
          <w:lang w:eastAsia="pt-BR"/>
        </w:rPr>
        <w:t>, está a postos o tempo todo</w:t>
      </w:r>
      <w:r w:rsidR="00FE5D2E">
        <w:rPr>
          <w:lang w:eastAsia="pt-BR"/>
        </w:rPr>
        <w:t xml:space="preserve">, </w:t>
      </w:r>
      <w:r>
        <w:rPr>
          <w:lang w:eastAsia="pt-BR"/>
        </w:rPr>
        <w:t>ouvindo as solicitações e delegando as responsabilidades, quer sejam as solicitações do usuário, de um outro software ou de um hardware, quer sejam as delegações para outros softwares e hardwares ou indagações ao usuário.</w:t>
      </w:r>
    </w:p>
    <w:p w:rsidR="006C0B64" w:rsidRDefault="006C0B64" w:rsidP="006C0B64">
      <w:pPr>
        <w:rPr>
          <w:lang w:eastAsia="pt-BR"/>
        </w:rPr>
      </w:pPr>
      <w:r>
        <w:rPr>
          <w:lang w:eastAsia="pt-BR"/>
        </w:rPr>
        <w:t xml:space="preserve">Há vários programas lógicos </w:t>
      </w:r>
      <w:r w:rsidR="00FE5D2E">
        <w:rPr>
          <w:lang w:eastAsia="pt-BR"/>
        </w:rPr>
        <w:t xml:space="preserve">de controle. </w:t>
      </w:r>
      <w:r>
        <w:rPr>
          <w:lang w:eastAsia="pt-BR"/>
        </w:rPr>
        <w:t>Um para cada controlador. Genericamente o programa lógico segue uma rotina:</w:t>
      </w:r>
    </w:p>
    <w:p w:rsidR="006C0B64" w:rsidRDefault="006C0B64" w:rsidP="006C0B64">
      <w:pPr>
        <w:rPr>
          <w:lang w:eastAsia="pt-BR"/>
        </w:rPr>
      </w:pPr>
      <w:r>
        <w:rPr>
          <w:lang w:eastAsia="pt-BR"/>
        </w:rPr>
        <w:t xml:space="preserve">Ao ser iniciado o sistema, isto é, quando </w:t>
      </w:r>
      <w:r w:rsidR="00FE5D2E">
        <w:rPr>
          <w:lang w:eastAsia="pt-BR"/>
        </w:rPr>
        <w:t>é</w:t>
      </w:r>
      <w:r>
        <w:rPr>
          <w:lang w:eastAsia="pt-BR"/>
        </w:rPr>
        <w:t xml:space="preserve"> energiza</w:t>
      </w:r>
      <w:r w:rsidR="00FE5D2E">
        <w:rPr>
          <w:lang w:eastAsia="pt-BR"/>
        </w:rPr>
        <w:t>do o</w:t>
      </w:r>
      <w:r>
        <w:rPr>
          <w:lang w:eastAsia="pt-BR"/>
        </w:rPr>
        <w:t xml:space="preserve"> controlador ou após uma reinicialização, o controle faz a verificação de todo o sistema atualizando-se dos estados </w:t>
      </w:r>
      <w:r w:rsidR="00FE5D2E">
        <w:rPr>
          <w:lang w:eastAsia="pt-BR"/>
        </w:rPr>
        <w:t>de cada componente a si ligados.</w:t>
      </w:r>
    </w:p>
    <w:p w:rsidR="006C0B64" w:rsidRDefault="006C0B64" w:rsidP="006C0B64">
      <w:pPr>
        <w:rPr>
          <w:lang w:eastAsia="pt-BR"/>
        </w:rPr>
      </w:pPr>
      <w:r>
        <w:rPr>
          <w:lang w:eastAsia="pt-BR"/>
        </w:rPr>
        <w:t xml:space="preserve">Uma vez executada a verificação dos estados dos periféricos, como posição da cabine, solicitações de usuário, posição de abertura das portas, erros ou falhas de outros módulos, o controle trata de atualizar suas informações ao resto do sistema. </w:t>
      </w:r>
      <w:r w:rsidR="00A429E2">
        <w:rPr>
          <w:lang w:eastAsia="pt-BR"/>
        </w:rPr>
        <w:t>I</w:t>
      </w:r>
      <w:r>
        <w:rPr>
          <w:lang w:eastAsia="pt-BR"/>
        </w:rPr>
        <w:t>sto envolve atualizar displays, informações remotas e se está ou não apto à receber instruções.</w:t>
      </w:r>
    </w:p>
    <w:p w:rsidR="006C0B64" w:rsidRDefault="006C0B64" w:rsidP="006C0B64">
      <w:pPr>
        <w:rPr>
          <w:lang w:eastAsia="pt-BR"/>
        </w:rPr>
      </w:pPr>
      <w:r>
        <w:rPr>
          <w:lang w:eastAsia="pt-BR"/>
        </w:rPr>
        <w:lastRenderedPageBreak/>
        <w:t>Neste ponto o controle entra em modo de ouvinte. Os controladores que desenvolvem papel de concentradores são os primeiros a ouvirem as solicitações, e então pode</w:t>
      </w:r>
      <w:r w:rsidR="00A56C9D">
        <w:rPr>
          <w:lang w:eastAsia="pt-BR"/>
        </w:rPr>
        <w:t>m</w:t>
      </w:r>
      <w:r>
        <w:rPr>
          <w:lang w:eastAsia="pt-BR"/>
        </w:rPr>
        <w:t xml:space="preserve"> delegar ações aos controladores escravos.</w:t>
      </w:r>
    </w:p>
    <w:p w:rsidR="006C0B64" w:rsidRDefault="006C0B64" w:rsidP="006C0B64">
      <w:pPr>
        <w:rPr>
          <w:lang w:eastAsia="pt-BR"/>
        </w:rPr>
      </w:pPr>
      <w:r>
        <w:rPr>
          <w:lang w:eastAsia="pt-BR"/>
        </w:rPr>
        <w:t>A qualquer momento o usuário pode fazer uma solicitação ao sistema, por exemplo solicitar apagar as luzes da cabine, solicitar a cabine em um pavimento ou simplesmente uma visualização de um relatório de eventos.</w:t>
      </w:r>
    </w:p>
    <w:p w:rsidR="006C0B64" w:rsidRDefault="006C0B64" w:rsidP="006C0B64">
      <w:pPr>
        <w:rPr>
          <w:lang w:eastAsia="pt-BR"/>
        </w:rPr>
      </w:pPr>
      <w:r>
        <w:rPr>
          <w:lang w:eastAsia="pt-BR"/>
        </w:rPr>
        <w:t>A solicitação de apagar as luzes fica a cargo do controlador principal, de movimentar a cabine fica a cargo de um dos controladores periféricos e gerar relatório fica sob responsabilidade de um software de interface e daí por diante. Cada sistema será detalhado no capítulo 3 com seu respectivo controlador.</w:t>
      </w:r>
    </w:p>
    <w:p w:rsidR="006C0B64" w:rsidRPr="006C0B64" w:rsidRDefault="006C0B64" w:rsidP="006C0B64">
      <w:pPr>
        <w:rPr>
          <w:lang w:eastAsia="pt-BR"/>
        </w:rPr>
      </w:pPr>
      <w:r>
        <w:rPr>
          <w:lang w:eastAsia="pt-BR"/>
        </w:rPr>
        <w:t>No software de controle que é definido o protocolo de comunicação entre o sistema. Nele é guardado o que fazer e como fazer.</w:t>
      </w:r>
    </w:p>
    <w:p w:rsidR="0043781A" w:rsidRDefault="0043781A" w:rsidP="00283ABC">
      <w:pPr>
        <w:pStyle w:val="Ttulo3"/>
      </w:pPr>
      <w:bookmarkStart w:id="78" w:name="_Toc482911663"/>
      <w:r>
        <w:t>Softwares – Interface</w:t>
      </w:r>
      <w:bookmarkEnd w:id="78"/>
    </w:p>
    <w:p w:rsidR="006C0B64" w:rsidRPr="006C0B64" w:rsidRDefault="006C0B64" w:rsidP="006C0B64">
      <w:pPr>
        <w:rPr>
          <w:lang w:eastAsia="pt-BR"/>
        </w:rPr>
      </w:pPr>
      <w:r w:rsidRPr="006C0B64">
        <w:rPr>
          <w:lang w:eastAsia="pt-BR"/>
        </w:rPr>
        <w:t>O software de interface é a parte lógica que contém a visualização do sistema. É o que adéqua o mundo real ao virtual para uma interatividade amigável. O usuário não precisa conhecer a fundo seu hardware e sistema de controle para poder usufruir de toda a tecnologia disponível, seja o usuário um consumidor final do produto</w:t>
      </w:r>
      <w:r w:rsidR="007F3315">
        <w:rPr>
          <w:lang w:eastAsia="pt-BR"/>
        </w:rPr>
        <w:t xml:space="preserve"> ou</w:t>
      </w:r>
      <w:r w:rsidRPr="006C0B64">
        <w:rPr>
          <w:lang w:eastAsia="pt-BR"/>
        </w:rPr>
        <w:t xml:space="preserve"> um mantenedor do sistema. O software de interface é uma verdadeira IHM (interface homem máquina). Por ele é possível programar interface de voz, ajuste de velocidade de motores, cor de displays, leitura de relatórios de eventos, sincronização e controle remoto. É um componente não essencial ao produto final</w:t>
      </w:r>
      <w:r w:rsidR="007F3315">
        <w:rPr>
          <w:lang w:eastAsia="pt-BR"/>
        </w:rPr>
        <w:t>,</w:t>
      </w:r>
      <w:r w:rsidRPr="006C0B64">
        <w:rPr>
          <w:lang w:eastAsia="pt-BR"/>
        </w:rPr>
        <w:t xml:space="preserve"> porém com um universo de possibilidades, e todo concebido sob licença livre, tornando o sistema mais acessível a todos.</w:t>
      </w:r>
    </w:p>
    <w:p w:rsidR="0009147F" w:rsidRDefault="0009147F" w:rsidP="00252CF7">
      <w:pPr>
        <w:pStyle w:val="Ttulo1"/>
      </w:pPr>
      <w:bookmarkStart w:id="79" w:name="_Toc468184178"/>
      <w:bookmarkStart w:id="80" w:name="_Toc468184179"/>
      <w:bookmarkStart w:id="81" w:name="_Toc468184180"/>
      <w:bookmarkStart w:id="82" w:name="_Toc463898439"/>
      <w:bookmarkStart w:id="83" w:name="_Toc463899405"/>
      <w:bookmarkStart w:id="84" w:name="_Toc466010569"/>
      <w:bookmarkStart w:id="85" w:name="_Toc466021419"/>
      <w:bookmarkStart w:id="86" w:name="_Toc482911664"/>
      <w:bookmarkEnd w:id="28"/>
      <w:bookmarkEnd w:id="79"/>
      <w:bookmarkEnd w:id="80"/>
      <w:bookmarkEnd w:id="81"/>
      <w:r>
        <w:lastRenderedPageBreak/>
        <w:t>PROJETO DO ELEVADOR</w:t>
      </w:r>
      <w:bookmarkEnd w:id="82"/>
      <w:bookmarkEnd w:id="83"/>
      <w:bookmarkEnd w:id="84"/>
      <w:bookmarkEnd w:id="85"/>
      <w:bookmarkEnd w:id="86"/>
    </w:p>
    <w:p w:rsidR="00E55D38" w:rsidRDefault="00E55D38" w:rsidP="003F69BB">
      <w:r>
        <w:t xml:space="preserve">Neste capítulo realizou-se o estudo de caso, descrevendo a estrutura </w:t>
      </w:r>
      <w:r w:rsidR="00064C34">
        <w:t>do e</w:t>
      </w:r>
      <w:r>
        <w:t>levador</w:t>
      </w:r>
      <w:r w:rsidR="00CC7F0C">
        <w:t xml:space="preserve"> e de seus componentes para automatização</w:t>
      </w:r>
      <w:r>
        <w:t>.</w:t>
      </w:r>
    </w:p>
    <w:p w:rsidR="003F69BB" w:rsidRDefault="00064C34" w:rsidP="003F69BB">
      <w:pPr>
        <w:rPr>
          <w:lang w:eastAsia="pt-BR"/>
        </w:rPr>
      </w:pPr>
      <w:r>
        <w:rPr>
          <w:lang w:eastAsia="pt-BR"/>
        </w:rPr>
        <w:t>Para construção do p</w:t>
      </w:r>
      <w:r w:rsidR="003F69BB" w:rsidRPr="00EC1119">
        <w:rPr>
          <w:lang w:eastAsia="pt-BR"/>
        </w:rPr>
        <w:t>rotótipo foram utilizados os materiai</w:t>
      </w:r>
      <w:r w:rsidR="003F69BB">
        <w:rPr>
          <w:lang w:eastAsia="pt-BR"/>
        </w:rPr>
        <w:t>s conforme descrito da tabela 1</w:t>
      </w:r>
      <w:r w:rsidR="003F69BB" w:rsidRPr="00EC1119">
        <w:rPr>
          <w:lang w:eastAsia="pt-BR"/>
        </w:rPr>
        <w:t>.</w:t>
      </w:r>
    </w:p>
    <w:p w:rsidR="00D1310C" w:rsidRDefault="00D1310C" w:rsidP="003F69BB">
      <w:pPr>
        <w:rPr>
          <w:lang w:eastAsia="pt-BR"/>
        </w:rPr>
      </w:pPr>
    </w:p>
    <w:p w:rsidR="00CC7F0C" w:rsidRDefault="000E3B85" w:rsidP="00E55D38">
      <w:pPr>
        <w:ind w:firstLine="708"/>
        <w:rPr>
          <w:rFonts w:cs="Arial"/>
          <w:szCs w:val="24"/>
        </w:rPr>
      </w:pPr>
      <w:r w:rsidRPr="000E3B85">
        <w:rPr>
          <w:noProof/>
          <w:lang w:eastAsia="pt-BR"/>
        </w:rPr>
        <w:drawing>
          <wp:inline distT="0" distB="0" distL="0" distR="0" wp14:anchorId="29180B1E" wp14:editId="1A6F5724">
            <wp:extent cx="5295900" cy="6156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6156960"/>
                    </a:xfrm>
                    <a:prstGeom prst="rect">
                      <a:avLst/>
                    </a:prstGeom>
                    <a:noFill/>
                    <a:ln>
                      <a:noFill/>
                    </a:ln>
                  </pic:spPr>
                </pic:pic>
              </a:graphicData>
            </a:graphic>
          </wp:inline>
        </w:drawing>
      </w:r>
    </w:p>
    <w:p w:rsidR="0050498F" w:rsidRDefault="0050498F" w:rsidP="008D6F51">
      <w:pPr>
        <w:pStyle w:val="figura"/>
      </w:pPr>
      <w:bookmarkStart w:id="87" w:name="_Toc482826929"/>
      <w:bookmarkStart w:id="88" w:name="_Toc463899406"/>
      <w:r>
        <w:t xml:space="preserve">Tabela </w:t>
      </w:r>
      <w:fldSimple w:instr=" SEQ Tabela \* ARABIC ">
        <w:r w:rsidR="000A0DE6">
          <w:rPr>
            <w:noProof/>
          </w:rPr>
          <w:t>1</w:t>
        </w:r>
      </w:fldSimple>
      <w:r w:rsidR="008E1754">
        <w:rPr>
          <w:noProof/>
        </w:rPr>
        <w:t xml:space="preserve"> </w:t>
      </w:r>
      <w:r w:rsidRPr="007700A5">
        <w:rPr>
          <w:noProof/>
        </w:rPr>
        <w:t>– Lista de Material</w:t>
      </w:r>
      <w:bookmarkEnd w:id="87"/>
    </w:p>
    <w:p w:rsidR="003F69BB" w:rsidRDefault="003F69BB" w:rsidP="00B711FE">
      <w:pPr>
        <w:pStyle w:val="figura"/>
      </w:pPr>
      <w:r w:rsidRPr="00876A6D">
        <w:t>(</w:t>
      </w:r>
      <w:r w:rsidR="00630121">
        <w:t>f</w:t>
      </w:r>
      <w:r w:rsidR="00D96814">
        <w:t>onte: Os</w:t>
      </w:r>
      <w:r w:rsidR="00D96814" w:rsidRPr="00876A6D">
        <w:t xml:space="preserve"> autor</w:t>
      </w:r>
      <w:r w:rsidR="00D96814">
        <w:t>es</w:t>
      </w:r>
      <w:r>
        <w:t>)</w:t>
      </w:r>
    </w:p>
    <w:p w:rsidR="003F69BB" w:rsidRPr="003F69BB" w:rsidRDefault="003F69BB" w:rsidP="008E226C">
      <w:pPr>
        <w:rPr>
          <w:sz w:val="20"/>
          <w:szCs w:val="20"/>
        </w:rPr>
      </w:pPr>
    </w:p>
    <w:p w:rsidR="0009147F" w:rsidRDefault="003F69BB" w:rsidP="006B56EA">
      <w:pPr>
        <w:pStyle w:val="Ttulo2"/>
      </w:pPr>
      <w:bookmarkStart w:id="89" w:name="_Toc482911665"/>
      <w:bookmarkStart w:id="90" w:name="_Toc463899407"/>
      <w:bookmarkEnd w:id="88"/>
      <w:r>
        <w:lastRenderedPageBreak/>
        <w:t>Aspectos Construtivos</w:t>
      </w:r>
      <w:bookmarkEnd w:id="89"/>
    </w:p>
    <w:p w:rsidR="003F69BB" w:rsidRPr="00EC1119" w:rsidRDefault="003F69BB" w:rsidP="003F69BB">
      <w:pPr>
        <w:rPr>
          <w:rFonts w:cs="Arial"/>
          <w:szCs w:val="24"/>
          <w:lang w:eastAsia="pt-BR"/>
        </w:rPr>
      </w:pPr>
      <w:r w:rsidRPr="001A60E1">
        <w:rPr>
          <w:rFonts w:cs="Arial"/>
          <w:szCs w:val="24"/>
        </w:rPr>
        <w:t>A montagem do protótipo foi realizada em três módulos, em dois tempos distintos. Os módulos são a cabine, a fachada e o suporte. Os tempos são a maquete de ensaio e a maquete final.</w:t>
      </w:r>
      <w:r>
        <w:rPr>
          <w:rFonts w:cs="Arial"/>
          <w:szCs w:val="24"/>
        </w:rPr>
        <w:t xml:space="preserve"> </w:t>
      </w:r>
    </w:p>
    <w:p w:rsidR="003F69BB" w:rsidRDefault="003F69BB" w:rsidP="003F69BB">
      <w:pPr>
        <w:ind w:firstLine="708"/>
        <w:rPr>
          <w:rFonts w:cs="Arial"/>
          <w:szCs w:val="24"/>
        </w:rPr>
      </w:pPr>
      <w:r w:rsidRPr="001A60E1">
        <w:rPr>
          <w:rFonts w:cs="Arial"/>
          <w:szCs w:val="24"/>
        </w:rPr>
        <w:t>A maquete inicial foi um rascunho</w:t>
      </w:r>
      <w:r w:rsidR="000B1890">
        <w:rPr>
          <w:rFonts w:cs="Arial"/>
          <w:szCs w:val="24"/>
        </w:rPr>
        <w:t>, conforme</w:t>
      </w:r>
      <w:r w:rsidR="00A21DFC">
        <w:rPr>
          <w:rFonts w:cs="Arial"/>
          <w:szCs w:val="24"/>
        </w:rPr>
        <w:t xml:space="preserve"> </w:t>
      </w:r>
      <w:r w:rsidR="004A51F8">
        <w:rPr>
          <w:rFonts w:cs="Arial"/>
          <w:szCs w:val="24"/>
        </w:rPr>
        <w:fldChar w:fldCharType="begin"/>
      </w:r>
      <w:r w:rsidR="004A51F8">
        <w:rPr>
          <w:rFonts w:cs="Arial"/>
          <w:szCs w:val="24"/>
        </w:rPr>
        <w:instrText xml:space="preserve"> REF _Ref475642041 \h </w:instrText>
      </w:r>
      <w:r w:rsidR="004A51F8">
        <w:rPr>
          <w:rFonts w:cs="Arial"/>
          <w:szCs w:val="24"/>
        </w:rPr>
      </w:r>
      <w:r w:rsidR="004A51F8">
        <w:rPr>
          <w:rFonts w:cs="Arial"/>
          <w:szCs w:val="24"/>
        </w:rPr>
        <w:fldChar w:fldCharType="separate"/>
      </w:r>
      <w:r w:rsidR="000A0DE6">
        <w:t xml:space="preserve">Figura </w:t>
      </w:r>
      <w:r w:rsidR="000A0DE6">
        <w:rPr>
          <w:noProof/>
        </w:rPr>
        <w:t>13</w:t>
      </w:r>
      <w:r w:rsidR="004A51F8">
        <w:rPr>
          <w:rFonts w:cs="Arial"/>
          <w:szCs w:val="24"/>
        </w:rPr>
        <w:fldChar w:fldCharType="end"/>
      </w:r>
      <w:r w:rsidRPr="001A60E1">
        <w:rPr>
          <w:rFonts w:cs="Arial"/>
          <w:szCs w:val="24"/>
        </w:rPr>
        <w:t xml:space="preserve">, montada em compensado, restos de madeirite e MDF. Esta maquete foi necessária para </w:t>
      </w:r>
      <w:r w:rsidR="00FE7268">
        <w:rPr>
          <w:rFonts w:cs="Arial"/>
          <w:szCs w:val="24"/>
        </w:rPr>
        <w:t>possibilitar a realização dos ensaios referente as dimensões, os movimentos e</w:t>
      </w:r>
      <w:r w:rsidRPr="001A60E1">
        <w:rPr>
          <w:rFonts w:cs="Arial"/>
          <w:szCs w:val="24"/>
        </w:rPr>
        <w:t xml:space="preserve"> as posições dos sensores e dos atuadores.</w:t>
      </w:r>
    </w:p>
    <w:p w:rsidR="000B1890" w:rsidRDefault="000B1890" w:rsidP="003F69BB">
      <w:pPr>
        <w:ind w:firstLine="708"/>
        <w:rPr>
          <w:rFonts w:cs="Arial"/>
          <w:szCs w:val="24"/>
        </w:rPr>
      </w:pPr>
    </w:p>
    <w:p w:rsidR="000B1890" w:rsidRDefault="000B1890" w:rsidP="000B1890">
      <w:pPr>
        <w:ind w:firstLine="0"/>
        <w:jc w:val="center"/>
        <w:rPr>
          <w:rFonts w:cs="Arial"/>
          <w:szCs w:val="24"/>
        </w:rPr>
      </w:pPr>
      <w:r>
        <w:rPr>
          <w:noProof/>
          <w:lang w:eastAsia="pt-BR"/>
        </w:rPr>
        <w:drawing>
          <wp:inline distT="0" distB="0" distL="0" distR="0" wp14:anchorId="3C6EC05E" wp14:editId="7FD6AA24">
            <wp:extent cx="1807250" cy="196596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39" cy="2003260"/>
                    </a:xfrm>
                    <a:prstGeom prst="rect">
                      <a:avLst/>
                    </a:prstGeom>
                  </pic:spPr>
                </pic:pic>
              </a:graphicData>
            </a:graphic>
          </wp:inline>
        </w:drawing>
      </w:r>
    </w:p>
    <w:p w:rsidR="000B1890" w:rsidRDefault="000B1890" w:rsidP="008D6F51">
      <w:pPr>
        <w:pStyle w:val="figura"/>
      </w:pPr>
      <w:bookmarkStart w:id="91" w:name="_Ref475642041"/>
      <w:bookmarkStart w:id="92" w:name="_Toc482911718"/>
      <w:r>
        <w:t xml:space="preserve">Figura </w:t>
      </w:r>
      <w:fldSimple w:instr=" SEQ Figura \* ARABIC ">
        <w:r w:rsidR="008D6F51">
          <w:rPr>
            <w:noProof/>
          </w:rPr>
          <w:t>13</w:t>
        </w:r>
      </w:fldSimple>
      <w:bookmarkEnd w:id="91"/>
      <w:r>
        <w:t xml:space="preserve"> </w:t>
      </w:r>
      <w:r w:rsidR="008E1754" w:rsidRPr="008E1754">
        <w:t xml:space="preserve">– </w:t>
      </w:r>
      <w:r w:rsidRPr="009F2363">
        <w:t>Maquete inicial</w:t>
      </w:r>
      <w:bookmarkEnd w:id="92"/>
    </w:p>
    <w:p w:rsidR="000B1890" w:rsidRPr="00C30F18" w:rsidRDefault="000B1890" w:rsidP="00B711FE">
      <w:pPr>
        <w:pStyle w:val="figura"/>
      </w:pPr>
      <w:r w:rsidRPr="002B2F4D">
        <w:t xml:space="preserve">(fonte: </w:t>
      </w:r>
      <w:r w:rsidR="00D96814">
        <w:t>Os autores</w:t>
      </w:r>
      <w:r w:rsidRPr="002B2F4D">
        <w:t>)</w:t>
      </w:r>
    </w:p>
    <w:p w:rsidR="000B1890" w:rsidRDefault="000B1890" w:rsidP="000B1890">
      <w:pPr>
        <w:ind w:firstLine="0"/>
        <w:jc w:val="center"/>
        <w:rPr>
          <w:rFonts w:cs="Arial"/>
          <w:szCs w:val="24"/>
        </w:rPr>
      </w:pPr>
    </w:p>
    <w:p w:rsidR="003F69BB" w:rsidRPr="001A60E1" w:rsidRDefault="003F69BB" w:rsidP="003F69BB">
      <w:pPr>
        <w:ind w:firstLine="708"/>
        <w:rPr>
          <w:rFonts w:cs="Arial"/>
          <w:szCs w:val="24"/>
        </w:rPr>
      </w:pPr>
      <w:r w:rsidRPr="001A60E1">
        <w:rPr>
          <w:rFonts w:cs="Arial"/>
          <w:szCs w:val="24"/>
        </w:rPr>
        <w:t xml:space="preserve">O suporte de ensaio foi realizado com a estrutura de um telhado colonial, onde roldanas com rolamentos foram afixadas, permitindo-se assim os testes de carga, movimentos verticais, posicionamento dos sensores verticais, teste de lógica e </w:t>
      </w:r>
      <w:r w:rsidR="007A5EDD">
        <w:rPr>
          <w:rFonts w:cs="Arial"/>
          <w:szCs w:val="24"/>
        </w:rPr>
        <w:t>i</w:t>
      </w:r>
      <w:r w:rsidR="00481FE3" w:rsidRPr="001A60E1">
        <w:rPr>
          <w:rFonts w:cs="Arial"/>
          <w:szCs w:val="24"/>
        </w:rPr>
        <w:t>nter travamento</w:t>
      </w:r>
      <w:r w:rsidRPr="001A60E1">
        <w:rPr>
          <w:rFonts w:cs="Arial"/>
          <w:szCs w:val="24"/>
        </w:rPr>
        <w:t>.</w:t>
      </w:r>
    </w:p>
    <w:p w:rsidR="003F69BB" w:rsidRDefault="003F69BB" w:rsidP="003F69BB">
      <w:pPr>
        <w:rPr>
          <w:rFonts w:cs="Arial"/>
          <w:szCs w:val="24"/>
        </w:rPr>
      </w:pPr>
      <w:r>
        <w:rPr>
          <w:rFonts w:cs="Arial"/>
          <w:szCs w:val="24"/>
          <w:lang w:eastAsia="pt-BR"/>
        </w:rPr>
        <w:t xml:space="preserve">Após testes e simulações, partiu-se para </w:t>
      </w:r>
      <w:r w:rsidR="00FE7268">
        <w:rPr>
          <w:rFonts w:cs="Arial"/>
          <w:szCs w:val="24"/>
          <w:lang w:eastAsia="pt-BR"/>
        </w:rPr>
        <w:t xml:space="preserve">a </w:t>
      </w:r>
      <w:r>
        <w:rPr>
          <w:rFonts w:cs="Arial"/>
          <w:szCs w:val="24"/>
          <w:lang w:eastAsia="pt-BR"/>
        </w:rPr>
        <w:t xml:space="preserve">construção final do protótipo, </w:t>
      </w:r>
      <w:r>
        <w:rPr>
          <w:rFonts w:cs="Arial"/>
          <w:szCs w:val="24"/>
        </w:rPr>
        <w:t>o elevador possui dois andares, conforme ilustrado na</w:t>
      </w:r>
      <w:r w:rsidR="004A51F8">
        <w:rPr>
          <w:rFonts w:cs="Arial"/>
          <w:szCs w:val="24"/>
        </w:rPr>
        <w:t xml:space="preserve"> </w:t>
      </w:r>
      <w:r w:rsidR="004A51F8">
        <w:rPr>
          <w:rFonts w:cs="Arial"/>
          <w:szCs w:val="24"/>
        </w:rPr>
        <w:fldChar w:fldCharType="begin"/>
      </w:r>
      <w:r w:rsidR="004A51F8">
        <w:rPr>
          <w:rFonts w:cs="Arial"/>
          <w:szCs w:val="24"/>
        </w:rPr>
        <w:instrText xml:space="preserve"> REF _Ref474962697 \h </w:instrText>
      </w:r>
      <w:r w:rsidR="004A51F8">
        <w:rPr>
          <w:rFonts w:cs="Arial"/>
          <w:szCs w:val="24"/>
        </w:rPr>
      </w:r>
      <w:r w:rsidR="004A51F8">
        <w:rPr>
          <w:rFonts w:cs="Arial"/>
          <w:szCs w:val="24"/>
        </w:rPr>
        <w:fldChar w:fldCharType="separate"/>
      </w:r>
      <w:r w:rsidR="000A0DE6">
        <w:t xml:space="preserve">Figura </w:t>
      </w:r>
      <w:r w:rsidR="000A0DE6">
        <w:rPr>
          <w:noProof/>
        </w:rPr>
        <w:t>14</w:t>
      </w:r>
      <w:r w:rsidR="004A51F8">
        <w:rPr>
          <w:rFonts w:cs="Arial"/>
          <w:szCs w:val="24"/>
        </w:rPr>
        <w:fldChar w:fldCharType="end"/>
      </w:r>
      <w:r>
        <w:rPr>
          <w:rFonts w:cs="Arial"/>
          <w:szCs w:val="24"/>
        </w:rPr>
        <w:t>.</w:t>
      </w:r>
    </w:p>
    <w:p w:rsidR="00254C05" w:rsidRDefault="00254C05" w:rsidP="003F69BB">
      <w:pPr>
        <w:rPr>
          <w:rFonts w:cs="Arial"/>
          <w:szCs w:val="24"/>
        </w:rPr>
      </w:pPr>
    </w:p>
    <w:p w:rsidR="0093050E" w:rsidRDefault="001D5232" w:rsidP="00E63DA1">
      <w:pPr>
        <w:ind w:firstLine="0"/>
        <w:jc w:val="center"/>
      </w:pPr>
      <w:r w:rsidRPr="001D5232">
        <w:rPr>
          <w:noProof/>
          <w:lang w:eastAsia="pt-BR"/>
        </w:rPr>
        <w:lastRenderedPageBreak/>
        <w:drawing>
          <wp:inline distT="0" distB="0" distL="0" distR="0" wp14:anchorId="694A18AB" wp14:editId="5AA1400C">
            <wp:extent cx="2322513" cy="2941161"/>
            <wp:effectExtent l="0" t="0" r="1905" b="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28"/>
                    <a:stretch>
                      <a:fillRect/>
                    </a:stretch>
                  </pic:blipFill>
                  <pic:spPr>
                    <a:xfrm>
                      <a:off x="0" y="0"/>
                      <a:ext cx="2322513" cy="2941161"/>
                    </a:xfrm>
                    <a:prstGeom prst="rect">
                      <a:avLst/>
                    </a:prstGeom>
                  </pic:spPr>
                </pic:pic>
              </a:graphicData>
            </a:graphic>
          </wp:inline>
        </w:drawing>
      </w:r>
    </w:p>
    <w:p w:rsidR="003F69BB" w:rsidRDefault="0093050E" w:rsidP="008D6F51">
      <w:pPr>
        <w:pStyle w:val="figura"/>
        <w:rPr>
          <w:lang w:eastAsia="pt-BR"/>
        </w:rPr>
      </w:pPr>
      <w:bookmarkStart w:id="93" w:name="_Ref474962697"/>
      <w:bookmarkStart w:id="94" w:name="_Toc482911719"/>
      <w:r>
        <w:t xml:space="preserve">Figura </w:t>
      </w:r>
      <w:fldSimple w:instr=" SEQ Figura \* ARABIC ">
        <w:r w:rsidR="008D6F51">
          <w:rPr>
            <w:noProof/>
          </w:rPr>
          <w:t>14</w:t>
        </w:r>
      </w:fldSimple>
      <w:bookmarkEnd w:id="93"/>
      <w:r w:rsidR="00C261B8">
        <w:rPr>
          <w:noProof/>
        </w:rPr>
        <w:t xml:space="preserve"> </w:t>
      </w:r>
      <w:r w:rsidR="008E1754" w:rsidRPr="008E1754">
        <w:rPr>
          <w:noProof/>
        </w:rPr>
        <w:t xml:space="preserve">– </w:t>
      </w:r>
      <w:r w:rsidRPr="00875EE2">
        <w:rPr>
          <w:noProof/>
        </w:rPr>
        <w:t>Estrutura do elevador</w:t>
      </w:r>
      <w:bookmarkEnd w:id="94"/>
    </w:p>
    <w:p w:rsidR="003F69BB" w:rsidRDefault="00630121" w:rsidP="00B711FE">
      <w:pPr>
        <w:pStyle w:val="figura"/>
        <w:rPr>
          <w:lang w:eastAsia="pt-BR"/>
        </w:rPr>
      </w:pPr>
      <w:r>
        <w:rPr>
          <w:lang w:eastAsia="pt-BR"/>
        </w:rPr>
        <w:t>(f</w:t>
      </w:r>
      <w:r w:rsidR="003F69BB" w:rsidRPr="003F69BB">
        <w:rPr>
          <w:lang w:eastAsia="pt-BR"/>
        </w:rPr>
        <w:t xml:space="preserve">onte: </w:t>
      </w:r>
      <w:r w:rsidR="00D96814">
        <w:rPr>
          <w:lang w:eastAsia="pt-BR"/>
        </w:rPr>
        <w:t>Os autores</w:t>
      </w:r>
      <w:r w:rsidR="003F69BB" w:rsidRPr="003F69BB">
        <w:rPr>
          <w:lang w:eastAsia="pt-BR"/>
        </w:rPr>
        <w:t>)</w:t>
      </w:r>
    </w:p>
    <w:p w:rsidR="00064C34" w:rsidRDefault="00064C34" w:rsidP="008D6F51">
      <w:pPr>
        <w:pStyle w:val="figura"/>
        <w:rPr>
          <w:lang w:eastAsia="pt-BR"/>
        </w:rPr>
        <w:pPrChange w:id="95" w:author="Adam" w:date="2017-05-19T13:14:00Z">
          <w:pPr>
            <w:pStyle w:val="figura"/>
          </w:pPr>
        </w:pPrChange>
      </w:pPr>
    </w:p>
    <w:p w:rsidR="00064C34" w:rsidRDefault="00064C34" w:rsidP="00306A34">
      <w:pPr>
        <w:ind w:firstLine="708"/>
        <w:rPr>
          <w:rFonts w:cs="Arial"/>
          <w:szCs w:val="24"/>
        </w:rPr>
      </w:pPr>
    </w:p>
    <w:p w:rsidR="00306A34" w:rsidRPr="001A60E1" w:rsidRDefault="00306A34" w:rsidP="00306A34">
      <w:pPr>
        <w:ind w:firstLine="708"/>
        <w:rPr>
          <w:rFonts w:cs="Arial"/>
          <w:szCs w:val="24"/>
        </w:rPr>
      </w:pPr>
      <w:r w:rsidRPr="001A60E1">
        <w:rPr>
          <w:rFonts w:cs="Arial"/>
          <w:szCs w:val="24"/>
        </w:rPr>
        <w:t>A cabine e a fachada</w:t>
      </w:r>
      <w:r w:rsidRPr="00A9111A">
        <w:rPr>
          <w:rFonts w:cs="Arial"/>
          <w:szCs w:val="24"/>
        </w:rPr>
        <w:t xml:space="preserve"> finais</w:t>
      </w:r>
      <w:r w:rsidRPr="001A60E1">
        <w:rPr>
          <w:rFonts w:cs="Arial"/>
          <w:szCs w:val="24"/>
        </w:rPr>
        <w:t xml:space="preserve"> foram montadas em MDF marítimo, este material é encontrado com facilidade e é de fácil manuseio para corte e montagem, ideal para protótipos. </w:t>
      </w:r>
    </w:p>
    <w:p w:rsidR="00306A34" w:rsidRPr="001A60E1" w:rsidRDefault="00306A34" w:rsidP="00306A34">
      <w:pPr>
        <w:ind w:firstLine="708"/>
        <w:rPr>
          <w:rFonts w:cs="Arial"/>
          <w:szCs w:val="24"/>
        </w:rPr>
      </w:pPr>
      <w:r w:rsidRPr="001A60E1">
        <w:rPr>
          <w:rFonts w:cs="Arial"/>
          <w:szCs w:val="24"/>
        </w:rPr>
        <w:t xml:space="preserve">O suporte </w:t>
      </w:r>
      <w:r w:rsidRPr="00A9111A">
        <w:rPr>
          <w:rFonts w:cs="Arial"/>
          <w:szCs w:val="24"/>
        </w:rPr>
        <w:t>final</w:t>
      </w:r>
      <w:r w:rsidRPr="001A60E1">
        <w:rPr>
          <w:rFonts w:cs="Arial"/>
          <w:szCs w:val="24"/>
        </w:rPr>
        <w:t xml:space="preserve"> foi realizado com madeira rígida, da espécie Maçaranduba, e dimensionada conforme o suporte de ensaio, diferenciando-se na i</w:t>
      </w:r>
      <w:r w:rsidR="00FE7268">
        <w:rPr>
          <w:rFonts w:cs="Arial"/>
          <w:szCs w:val="24"/>
        </w:rPr>
        <w:t>nserção de bases para o suporte</w:t>
      </w:r>
      <w:r w:rsidRPr="001A60E1">
        <w:rPr>
          <w:rFonts w:cs="Arial"/>
          <w:szCs w:val="24"/>
        </w:rPr>
        <w:t xml:space="preserve"> que não foram necessários no ensaio.</w:t>
      </w:r>
    </w:p>
    <w:p w:rsidR="00306A34" w:rsidRDefault="00306A34" w:rsidP="00306A34">
      <w:pPr>
        <w:ind w:firstLine="708"/>
        <w:rPr>
          <w:rFonts w:cs="Arial"/>
          <w:szCs w:val="24"/>
          <w:lang w:eastAsia="pt-BR"/>
        </w:rPr>
      </w:pPr>
      <w:r w:rsidRPr="00EC1119">
        <w:rPr>
          <w:rFonts w:cs="Arial"/>
          <w:szCs w:val="24"/>
          <w:lang w:eastAsia="pt-BR"/>
        </w:rPr>
        <w:t>A cabine foi montada em MDF coberto na cor branca. O acabamento nesta cor permitiu uma melhor iluminação no interior da cabine, além de dar a alguns usuários uma fácil localização das saídas da cabine e do painel de comandos.</w:t>
      </w:r>
      <w:r>
        <w:rPr>
          <w:rFonts w:cs="Arial"/>
          <w:szCs w:val="24"/>
          <w:lang w:eastAsia="pt-BR"/>
        </w:rPr>
        <w:t xml:space="preserve"> De acordo com a</w:t>
      </w:r>
      <w:r w:rsidR="004A51F8">
        <w:rPr>
          <w:rFonts w:cs="Arial"/>
          <w:szCs w:val="24"/>
          <w:lang w:eastAsia="pt-BR"/>
        </w:rPr>
        <w:t xml:space="preserve"> </w:t>
      </w:r>
      <w:r w:rsidR="004A51F8">
        <w:rPr>
          <w:rFonts w:cs="Arial"/>
          <w:szCs w:val="24"/>
          <w:lang w:eastAsia="pt-BR"/>
        </w:rPr>
        <w:fldChar w:fldCharType="begin"/>
      </w:r>
      <w:r w:rsidR="004A51F8">
        <w:rPr>
          <w:rFonts w:cs="Arial"/>
          <w:szCs w:val="24"/>
          <w:lang w:eastAsia="pt-BR"/>
        </w:rPr>
        <w:instrText xml:space="preserve"> REF _Ref474962745 \h </w:instrText>
      </w:r>
      <w:r w:rsidR="004A51F8">
        <w:rPr>
          <w:rFonts w:cs="Arial"/>
          <w:szCs w:val="24"/>
          <w:lang w:eastAsia="pt-BR"/>
        </w:rPr>
      </w:r>
      <w:r w:rsidR="004A51F8">
        <w:rPr>
          <w:rFonts w:cs="Arial"/>
          <w:szCs w:val="24"/>
          <w:lang w:eastAsia="pt-BR"/>
        </w:rPr>
        <w:fldChar w:fldCharType="separate"/>
      </w:r>
      <w:r w:rsidR="000A0DE6">
        <w:t xml:space="preserve">Figura </w:t>
      </w:r>
      <w:r w:rsidR="000A0DE6">
        <w:rPr>
          <w:noProof/>
        </w:rPr>
        <w:t>15</w:t>
      </w:r>
      <w:r w:rsidR="004A51F8">
        <w:rPr>
          <w:rFonts w:cs="Arial"/>
          <w:szCs w:val="24"/>
          <w:lang w:eastAsia="pt-BR"/>
        </w:rPr>
        <w:fldChar w:fldCharType="end"/>
      </w:r>
      <w:r w:rsidR="0093050E">
        <w:rPr>
          <w:rFonts w:cs="Arial"/>
          <w:szCs w:val="24"/>
          <w:lang w:eastAsia="pt-BR"/>
        </w:rPr>
        <w:t>.</w:t>
      </w:r>
    </w:p>
    <w:p w:rsidR="006511E6" w:rsidRDefault="006511E6" w:rsidP="00306A34">
      <w:pPr>
        <w:ind w:firstLine="708"/>
        <w:rPr>
          <w:rFonts w:cs="Arial"/>
          <w:szCs w:val="24"/>
          <w:lang w:eastAsia="pt-BR"/>
        </w:rPr>
      </w:pPr>
    </w:p>
    <w:p w:rsidR="0093050E" w:rsidRDefault="00306A34" w:rsidP="00E63DA1">
      <w:pPr>
        <w:ind w:firstLine="0"/>
        <w:jc w:val="center"/>
      </w:pPr>
      <w:r>
        <w:rPr>
          <w:noProof/>
          <w:lang w:eastAsia="pt-BR"/>
        </w:rPr>
        <w:lastRenderedPageBreak/>
        <w:drawing>
          <wp:inline distT="0" distB="0" distL="0" distR="0" wp14:anchorId="7722E3B9" wp14:editId="10872878">
            <wp:extent cx="3258688" cy="2597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2674" cy="2600327"/>
                    </a:xfrm>
                    <a:prstGeom prst="rect">
                      <a:avLst/>
                    </a:prstGeom>
                  </pic:spPr>
                </pic:pic>
              </a:graphicData>
            </a:graphic>
          </wp:inline>
        </w:drawing>
      </w:r>
    </w:p>
    <w:p w:rsidR="00306A34" w:rsidRPr="00EC1119" w:rsidRDefault="0093050E" w:rsidP="008D6F51">
      <w:pPr>
        <w:pStyle w:val="figura"/>
        <w:rPr>
          <w:lang w:eastAsia="pt-BR"/>
        </w:rPr>
      </w:pPr>
      <w:bookmarkStart w:id="96" w:name="_Ref474962745"/>
      <w:bookmarkStart w:id="97" w:name="_Toc482911720"/>
      <w:r>
        <w:t xml:space="preserve">Figura </w:t>
      </w:r>
      <w:fldSimple w:instr=" SEQ Figura \* ARABIC ">
        <w:r w:rsidR="008D6F51">
          <w:rPr>
            <w:noProof/>
          </w:rPr>
          <w:t>15</w:t>
        </w:r>
      </w:fldSimple>
      <w:bookmarkEnd w:id="96"/>
      <w:r w:rsidR="00463FB7">
        <w:rPr>
          <w:noProof/>
        </w:rPr>
        <w:t xml:space="preserve"> </w:t>
      </w:r>
      <w:r w:rsidR="008E1754" w:rsidRPr="008E1754">
        <w:rPr>
          <w:noProof/>
        </w:rPr>
        <w:t xml:space="preserve">– </w:t>
      </w:r>
      <w:r w:rsidRPr="00B34C0C">
        <w:rPr>
          <w:noProof/>
        </w:rPr>
        <w:t>Esboço da cabine do elevador sem as portas. Vista isométrica frontal</w:t>
      </w:r>
      <w:bookmarkEnd w:id="97"/>
    </w:p>
    <w:p w:rsidR="00306A34" w:rsidRPr="00306A34" w:rsidRDefault="00630121" w:rsidP="00B711FE">
      <w:pPr>
        <w:pStyle w:val="figura"/>
        <w:rPr>
          <w:lang w:eastAsia="pt-BR"/>
        </w:rPr>
      </w:pPr>
      <w:r>
        <w:rPr>
          <w:lang w:eastAsia="pt-BR"/>
        </w:rPr>
        <w:t>(f</w:t>
      </w:r>
      <w:r w:rsidR="0093050E">
        <w:rPr>
          <w:lang w:eastAsia="pt-BR"/>
        </w:rPr>
        <w:t xml:space="preserve">onte: </w:t>
      </w:r>
      <w:r w:rsidR="00306A34" w:rsidRPr="00306A34">
        <w:rPr>
          <w:lang w:eastAsia="pt-BR"/>
        </w:rPr>
        <w:t>Elaborada pelo</w:t>
      </w:r>
      <w:r w:rsidR="00E61960">
        <w:rPr>
          <w:lang w:eastAsia="pt-BR"/>
        </w:rPr>
        <w:t>s</w:t>
      </w:r>
      <w:r w:rsidR="00306A34" w:rsidRPr="00306A34">
        <w:rPr>
          <w:lang w:eastAsia="pt-BR"/>
        </w:rPr>
        <w:t xml:space="preserve"> autor</w:t>
      </w:r>
      <w:r w:rsidR="00E61960">
        <w:rPr>
          <w:lang w:eastAsia="pt-BR"/>
        </w:rPr>
        <w:t>es</w:t>
      </w:r>
      <w:r w:rsidR="00306A34" w:rsidRPr="00306A34">
        <w:rPr>
          <w:lang w:eastAsia="pt-BR"/>
        </w:rPr>
        <w:t xml:space="preserve"> no Solidworks)</w:t>
      </w:r>
    </w:p>
    <w:p w:rsidR="00D1310C" w:rsidRDefault="00D1310C" w:rsidP="00306A34">
      <w:pPr>
        <w:ind w:firstLine="708"/>
        <w:rPr>
          <w:rFonts w:cs="Arial"/>
          <w:szCs w:val="24"/>
          <w:lang w:eastAsia="pt-BR"/>
        </w:rPr>
      </w:pPr>
    </w:p>
    <w:p w:rsidR="00B962A5" w:rsidRDefault="00306A34" w:rsidP="00B962A5">
      <w:pPr>
        <w:pStyle w:val="PargrafodaLista"/>
        <w:ind w:left="-851"/>
        <w:rPr>
          <w:color w:val="FF0000"/>
        </w:rPr>
      </w:pPr>
      <w:r w:rsidRPr="00EC1119">
        <w:rPr>
          <w:rFonts w:cs="Arial"/>
          <w:szCs w:val="24"/>
          <w:lang w:eastAsia="pt-BR"/>
        </w:rPr>
        <w:t>Dimensionou-s</w:t>
      </w:r>
      <w:r w:rsidR="0058027D">
        <w:rPr>
          <w:rFonts w:cs="Arial"/>
          <w:szCs w:val="24"/>
          <w:lang w:eastAsia="pt-BR"/>
        </w:rPr>
        <w:t xml:space="preserve">e a cabine de forma a conciliar algumas </w:t>
      </w:r>
      <w:r w:rsidRPr="00EC1119">
        <w:rPr>
          <w:rFonts w:cs="Arial"/>
          <w:szCs w:val="24"/>
          <w:lang w:eastAsia="pt-BR"/>
        </w:rPr>
        <w:t>normas vigentes</w:t>
      </w:r>
      <w:r w:rsidR="0058027D">
        <w:rPr>
          <w:rFonts w:cs="Arial"/>
          <w:szCs w:val="24"/>
          <w:lang w:eastAsia="pt-BR"/>
        </w:rPr>
        <w:t xml:space="preserve"> aplicáveis ao protótipo e proporcionando</w:t>
      </w:r>
      <w:r w:rsidRPr="00EC1119">
        <w:rPr>
          <w:rFonts w:cs="Arial"/>
          <w:szCs w:val="24"/>
          <w:lang w:eastAsia="pt-BR"/>
        </w:rPr>
        <w:t xml:space="preserve"> ao usuário fácil locomoção em seu interior, em especial </w:t>
      </w:r>
      <w:r w:rsidR="00FE7268">
        <w:rPr>
          <w:rFonts w:cs="Arial"/>
          <w:szCs w:val="24"/>
          <w:lang w:eastAsia="pt-BR"/>
        </w:rPr>
        <w:t>a</w:t>
      </w:r>
      <w:r w:rsidRPr="00EC1119">
        <w:rPr>
          <w:rFonts w:cs="Arial"/>
          <w:szCs w:val="24"/>
          <w:lang w:eastAsia="pt-BR"/>
        </w:rPr>
        <w:t xml:space="preserve">o usuário cadeirante e </w:t>
      </w:r>
      <w:r w:rsidR="00FE7268">
        <w:rPr>
          <w:rFonts w:cs="Arial"/>
          <w:szCs w:val="24"/>
          <w:lang w:eastAsia="pt-BR"/>
        </w:rPr>
        <w:t>a</w:t>
      </w:r>
      <w:r w:rsidRPr="00EC1119">
        <w:rPr>
          <w:rFonts w:cs="Arial"/>
          <w:szCs w:val="24"/>
          <w:lang w:eastAsia="pt-BR"/>
        </w:rPr>
        <w:t xml:space="preserve">os com visão reduzida ou suprimida. A cabine tem aspecto externo retangular, com dimensões de frente compreendendo 1m de largura por 0,5m de altura e 0,5m de profundidade. A área </w:t>
      </w:r>
      <w:r w:rsidR="00B962A5">
        <w:rPr>
          <w:rFonts w:cs="Arial"/>
          <w:szCs w:val="24"/>
          <w:lang w:eastAsia="pt-BR"/>
        </w:rPr>
        <w:t xml:space="preserve">destinada ao usuário é de </w:t>
      </w:r>
      <w:r w:rsidR="00B7168F">
        <w:rPr>
          <w:rFonts w:cs="Arial"/>
          <w:szCs w:val="24"/>
          <w:lang w:eastAsia="pt-BR"/>
        </w:rPr>
        <w:t>0,25</w:t>
      </w:r>
      <w:r w:rsidR="00B962A5">
        <w:rPr>
          <w:rFonts w:cs="Arial"/>
          <w:szCs w:val="24"/>
          <w:lang w:eastAsia="pt-BR"/>
        </w:rPr>
        <w:t>m</w:t>
      </w:r>
      <w:r w:rsidR="00B962A5">
        <w:rPr>
          <w:rFonts w:cs="Arial"/>
          <w:szCs w:val="24"/>
          <w:vertAlign w:val="superscript"/>
          <w:lang w:eastAsia="pt-BR"/>
        </w:rPr>
        <w:t>²</w:t>
      </w:r>
      <w:r w:rsidR="00B962A5">
        <w:rPr>
          <w:rFonts w:cs="Arial"/>
          <w:szCs w:val="24"/>
          <w:lang w:eastAsia="pt-BR"/>
        </w:rPr>
        <w:t>, como o projeto trata-se de um prot</w:t>
      </w:r>
      <w:r w:rsidR="00FD4738">
        <w:rPr>
          <w:rFonts w:cs="Arial"/>
          <w:szCs w:val="24"/>
          <w:lang w:eastAsia="pt-BR"/>
        </w:rPr>
        <w:t xml:space="preserve">ótipo </w:t>
      </w:r>
      <w:r w:rsidR="00B962A5">
        <w:rPr>
          <w:rFonts w:cs="Arial"/>
          <w:szCs w:val="24"/>
          <w:lang w:eastAsia="pt-BR"/>
        </w:rPr>
        <w:t xml:space="preserve">para se adequar as normas utilizou-se a escala de 1:4 </w:t>
      </w:r>
      <w:r w:rsidR="00FD4738">
        <w:rPr>
          <w:rFonts w:cs="Arial"/>
          <w:szCs w:val="24"/>
          <w:lang w:eastAsia="pt-BR"/>
        </w:rPr>
        <w:t>representando</w:t>
      </w:r>
      <w:r w:rsidR="00B962A5">
        <w:rPr>
          <w:rFonts w:cs="Arial"/>
          <w:szCs w:val="24"/>
          <w:lang w:eastAsia="pt-BR"/>
        </w:rPr>
        <w:t xml:space="preserve"> assim o giro da cadeira em seu interior </w:t>
      </w:r>
      <w:r w:rsidR="002E109D">
        <w:rPr>
          <w:rFonts w:cs="Arial"/>
          <w:szCs w:val="24"/>
          <w:lang w:eastAsia="pt-BR"/>
        </w:rPr>
        <w:t xml:space="preserve">conforme </w:t>
      </w:r>
      <w:r w:rsidR="002E109D">
        <w:rPr>
          <w:rFonts w:cs="Arial"/>
          <w:szCs w:val="24"/>
          <w:lang w:eastAsia="pt-BR"/>
        </w:rPr>
        <w:fldChar w:fldCharType="begin"/>
      </w:r>
      <w:r w:rsidR="002E109D">
        <w:rPr>
          <w:rFonts w:cs="Arial"/>
          <w:szCs w:val="24"/>
          <w:lang w:eastAsia="pt-BR"/>
        </w:rPr>
        <w:instrText xml:space="preserve"> REF _Ref482125832 \h </w:instrText>
      </w:r>
      <w:r w:rsidR="002E109D">
        <w:rPr>
          <w:rFonts w:cs="Arial"/>
          <w:szCs w:val="24"/>
          <w:lang w:eastAsia="pt-BR"/>
        </w:rPr>
      </w:r>
      <w:r w:rsidR="002E109D">
        <w:rPr>
          <w:rFonts w:cs="Arial"/>
          <w:szCs w:val="24"/>
          <w:lang w:eastAsia="pt-BR"/>
        </w:rPr>
        <w:fldChar w:fldCharType="separate"/>
      </w:r>
      <w:r w:rsidR="000A0DE6">
        <w:t xml:space="preserve">Figura </w:t>
      </w:r>
      <w:r w:rsidR="000A0DE6">
        <w:rPr>
          <w:noProof/>
        </w:rPr>
        <w:t>16</w:t>
      </w:r>
      <w:r w:rsidR="002E109D">
        <w:rPr>
          <w:rFonts w:cs="Arial"/>
          <w:szCs w:val="24"/>
          <w:lang w:eastAsia="pt-BR"/>
        </w:rPr>
        <w:fldChar w:fldCharType="end"/>
      </w:r>
      <w:r w:rsidR="002E109D">
        <w:rPr>
          <w:rFonts w:cs="Arial"/>
          <w:szCs w:val="24"/>
          <w:lang w:eastAsia="pt-BR"/>
        </w:rPr>
        <w:t xml:space="preserve">, que estabelece as dimensões mínimas em mm </w:t>
      </w:r>
      <w:r w:rsidR="00B7168F">
        <w:rPr>
          <w:rFonts w:cs="Arial"/>
          <w:szCs w:val="24"/>
          <w:lang w:eastAsia="pt-BR"/>
        </w:rPr>
        <w:t>para o giro da cadeira em</w:t>
      </w:r>
      <w:r w:rsidR="002E109D">
        <w:rPr>
          <w:rFonts w:cs="Arial"/>
          <w:szCs w:val="24"/>
          <w:lang w:eastAsia="pt-BR"/>
        </w:rPr>
        <w:t xml:space="preserve"> uma cabine real. </w:t>
      </w:r>
    </w:p>
    <w:p w:rsidR="002E109D" w:rsidRDefault="002E109D" w:rsidP="002E109D">
      <w:pPr>
        <w:keepNext/>
        <w:ind w:firstLine="0"/>
        <w:jc w:val="center"/>
      </w:pPr>
      <w:r w:rsidRPr="002E109D">
        <w:rPr>
          <w:rFonts w:cs="Arial"/>
          <w:noProof/>
          <w:szCs w:val="24"/>
          <w:lang w:eastAsia="pt-BR"/>
        </w:rPr>
        <w:drawing>
          <wp:inline distT="0" distB="0" distL="0" distR="0" wp14:anchorId="2C284B9A" wp14:editId="20E91BC7">
            <wp:extent cx="3444538" cy="2712955"/>
            <wp:effectExtent l="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538" cy="2712955"/>
                    </a:xfrm>
                    <a:prstGeom prst="rect">
                      <a:avLst/>
                    </a:prstGeom>
                  </pic:spPr>
                </pic:pic>
              </a:graphicData>
            </a:graphic>
          </wp:inline>
        </w:drawing>
      </w:r>
    </w:p>
    <w:p w:rsidR="00FE7268" w:rsidRDefault="002E109D" w:rsidP="008D6F51">
      <w:pPr>
        <w:pStyle w:val="figura"/>
        <w:rPr>
          <w:szCs w:val="24"/>
          <w:lang w:eastAsia="pt-BR"/>
        </w:rPr>
      </w:pPr>
      <w:bookmarkStart w:id="98" w:name="_Ref482125832"/>
      <w:bookmarkStart w:id="99" w:name="_Toc482911721"/>
      <w:r>
        <w:t xml:space="preserve">Figura </w:t>
      </w:r>
      <w:fldSimple w:instr=" SEQ Figura \* ARABIC ">
        <w:r w:rsidR="008D6F51">
          <w:rPr>
            <w:noProof/>
          </w:rPr>
          <w:t>16</w:t>
        </w:r>
      </w:fldSimple>
      <w:bookmarkEnd w:id="98"/>
      <w:r w:rsidR="000A0DE6">
        <w:rPr>
          <w:noProof/>
        </w:rPr>
        <w:t xml:space="preserve"> </w:t>
      </w:r>
      <w:r w:rsidRPr="00A8478E">
        <w:t>– Dimensões para permitir o giro da cadeira de rodas</w:t>
      </w:r>
      <w:bookmarkEnd w:id="99"/>
    </w:p>
    <w:p w:rsidR="00FD4738" w:rsidRPr="00FD4738" w:rsidRDefault="00FD4738" w:rsidP="00B711FE">
      <w:pPr>
        <w:pStyle w:val="figura"/>
      </w:pPr>
      <w:r w:rsidRPr="00FD4738">
        <w:t xml:space="preserve">(fonte: </w:t>
      </w:r>
      <w:r w:rsidR="002E109D" w:rsidRPr="002E109D">
        <w:t>http://www.crea-sc.org.br/portal/arquivosSGC/NBR%2013994.pdf</w:t>
      </w:r>
      <w:r w:rsidR="002E109D">
        <w:t xml:space="preserve"> acessado em 05/2017</w:t>
      </w:r>
      <w:r w:rsidRPr="00FD4738">
        <w:t>)</w:t>
      </w:r>
    </w:p>
    <w:p w:rsidR="00FD4738" w:rsidRDefault="00FD4738" w:rsidP="00FD4738">
      <w:pPr>
        <w:ind w:firstLine="0"/>
        <w:jc w:val="center"/>
        <w:rPr>
          <w:rFonts w:cs="Arial"/>
          <w:szCs w:val="24"/>
          <w:lang w:eastAsia="pt-BR"/>
        </w:rPr>
      </w:pPr>
    </w:p>
    <w:p w:rsidR="00FE7268" w:rsidRDefault="00FE7268" w:rsidP="00FE7268">
      <w:pPr>
        <w:ind w:firstLine="708"/>
        <w:jc w:val="center"/>
        <w:rPr>
          <w:rFonts w:cs="Arial"/>
          <w:szCs w:val="24"/>
          <w:lang w:eastAsia="pt-BR"/>
        </w:rPr>
      </w:pPr>
    </w:p>
    <w:p w:rsidR="00306A34" w:rsidRPr="00EC1119" w:rsidRDefault="00306A34" w:rsidP="00306A34">
      <w:pPr>
        <w:ind w:firstLine="708"/>
        <w:rPr>
          <w:rFonts w:cs="Arial"/>
          <w:szCs w:val="24"/>
          <w:lang w:eastAsia="pt-BR"/>
        </w:rPr>
      </w:pPr>
      <w:r w:rsidRPr="00EC1119">
        <w:rPr>
          <w:rFonts w:cs="Arial"/>
          <w:szCs w:val="24"/>
          <w:lang w:eastAsia="pt-BR"/>
        </w:rPr>
        <w:lastRenderedPageBreak/>
        <w:t>As áreas internas da cabine que não são destinadas ao usuário são utilizadas para acomodação de todo o sistema de controle e dos motores. A cabine tem uma massa de 20 quilogramas, já incluídas as portas.</w:t>
      </w:r>
      <w:r w:rsidR="00827B44">
        <w:rPr>
          <w:rFonts w:cs="Arial"/>
          <w:szCs w:val="24"/>
          <w:lang w:eastAsia="pt-BR"/>
        </w:rPr>
        <w:t xml:space="preserve"> Para sua locomoção vertical foram utilizadas</w:t>
      </w:r>
      <w:r w:rsidRPr="00EC1119">
        <w:rPr>
          <w:rFonts w:cs="Arial"/>
          <w:szCs w:val="24"/>
          <w:lang w:eastAsia="pt-BR"/>
        </w:rPr>
        <w:t xml:space="preserve"> nas laterais guias estabilizadoras.</w:t>
      </w:r>
    </w:p>
    <w:p w:rsidR="00306A34" w:rsidRPr="00EC1119" w:rsidRDefault="00306A34" w:rsidP="00306A34">
      <w:pPr>
        <w:ind w:firstLine="708"/>
        <w:rPr>
          <w:rFonts w:cs="Arial"/>
          <w:szCs w:val="24"/>
          <w:lang w:eastAsia="pt-BR"/>
        </w:rPr>
      </w:pPr>
      <w:r w:rsidRPr="00EC1119">
        <w:rPr>
          <w:rFonts w:cs="Arial"/>
          <w:szCs w:val="24"/>
          <w:lang w:eastAsia="pt-BR"/>
        </w:rPr>
        <w:t xml:space="preserve">As portas da cabine são retangulares, montadas em MDF branco com dimensões de 0,25m de largura, 0,5m </w:t>
      </w:r>
      <w:r w:rsidR="00827B44">
        <w:rPr>
          <w:rFonts w:cs="Arial"/>
          <w:szCs w:val="24"/>
          <w:lang w:eastAsia="pt-BR"/>
        </w:rPr>
        <w:t>de altura, 15mm de espessura possuindo</w:t>
      </w:r>
      <w:r w:rsidRPr="00EC1119">
        <w:rPr>
          <w:rFonts w:cs="Arial"/>
          <w:szCs w:val="24"/>
          <w:lang w:eastAsia="pt-BR"/>
        </w:rPr>
        <w:t xml:space="preserve"> massa de 1,2 quilogramas cada. São duas portas montadas uma ao lado da outra, movimentam-se horizontalmente sobre o mesmo eixo, com direções de movimento opostas. Este mo</w:t>
      </w:r>
      <w:r w:rsidR="00A6668D">
        <w:rPr>
          <w:rFonts w:cs="Arial"/>
          <w:szCs w:val="24"/>
          <w:lang w:eastAsia="pt-BR"/>
        </w:rPr>
        <w:t>vimento se dá por acoplamento do</w:t>
      </w:r>
      <w:r w:rsidRPr="00EC1119">
        <w:rPr>
          <w:rFonts w:cs="Arial"/>
          <w:szCs w:val="24"/>
          <w:lang w:eastAsia="pt-BR"/>
        </w:rPr>
        <w:t xml:space="preserve"> motor a um pinhão e este a uma cremalheira. As cremalheiras são afixadas na parte posterior inferior d</w:t>
      </w:r>
      <w:r w:rsidR="0058027D">
        <w:rPr>
          <w:rFonts w:cs="Arial"/>
          <w:szCs w:val="24"/>
          <w:lang w:eastAsia="pt-BR"/>
        </w:rPr>
        <w:t>e</w:t>
      </w:r>
      <w:r w:rsidRPr="00EC1119">
        <w:rPr>
          <w:rFonts w:cs="Arial"/>
          <w:szCs w:val="24"/>
          <w:lang w:eastAsia="pt-BR"/>
        </w:rPr>
        <w:t xml:space="preserve"> cada porta, e estas são acopladas ao pinhão de cada motor.</w:t>
      </w:r>
    </w:p>
    <w:p w:rsidR="00334FF1" w:rsidRPr="00EC1119" w:rsidRDefault="00306A34" w:rsidP="00334FF1">
      <w:pPr>
        <w:ind w:firstLine="708"/>
        <w:rPr>
          <w:rFonts w:cs="Arial"/>
          <w:szCs w:val="24"/>
          <w:lang w:eastAsia="pt-BR"/>
        </w:rPr>
      </w:pPr>
      <w:r w:rsidRPr="00EC1119">
        <w:rPr>
          <w:rFonts w:cs="Arial"/>
          <w:szCs w:val="24"/>
          <w:lang w:eastAsia="pt-BR"/>
        </w:rPr>
        <w:t xml:space="preserve">Na parte traseira da cabine foi feito um recorte e colocado vidro emoldurado </w:t>
      </w:r>
      <w:r w:rsidR="00140A10">
        <w:rPr>
          <w:rFonts w:cs="Arial"/>
          <w:szCs w:val="24"/>
          <w:lang w:eastAsia="pt-BR"/>
        </w:rPr>
        <w:t>com dimensão de 0,40X0,40m com</w:t>
      </w:r>
      <w:r w:rsidRPr="00EC1119">
        <w:rPr>
          <w:rFonts w:cs="Arial"/>
          <w:szCs w:val="24"/>
          <w:lang w:eastAsia="pt-BR"/>
        </w:rPr>
        <w:t xml:space="preserve"> 3mm de espessura. </w:t>
      </w:r>
      <w:r w:rsidR="00334FF1" w:rsidRPr="00EC1119">
        <w:rPr>
          <w:rFonts w:cs="Arial"/>
          <w:szCs w:val="24"/>
          <w:lang w:eastAsia="pt-BR"/>
        </w:rPr>
        <w:t xml:space="preserve">Esta inserção </w:t>
      </w:r>
      <w:r w:rsidR="00334FF1">
        <w:rPr>
          <w:rFonts w:cs="Arial"/>
          <w:szCs w:val="24"/>
          <w:lang w:eastAsia="pt-BR"/>
        </w:rPr>
        <w:t>foi instalada para simular uma saída de emergência caso necessário, pois há a possibilidade de remoção des</w:t>
      </w:r>
      <w:r w:rsidR="00827B44">
        <w:rPr>
          <w:rFonts w:cs="Arial"/>
          <w:szCs w:val="24"/>
          <w:lang w:eastAsia="pt-BR"/>
        </w:rPr>
        <w:t xml:space="preserve">se vidro. Esta remoção </w:t>
      </w:r>
      <w:r w:rsidR="00334FF1">
        <w:rPr>
          <w:rFonts w:cs="Arial"/>
          <w:szCs w:val="24"/>
          <w:lang w:eastAsia="pt-BR"/>
        </w:rPr>
        <w:t>também pode ser efetuada para realização de testes utilizando o acionamento interno da cabine através do painel de comando.</w:t>
      </w:r>
    </w:p>
    <w:p w:rsidR="00306A34" w:rsidRDefault="00306A34" w:rsidP="00306A34">
      <w:pPr>
        <w:ind w:firstLine="708"/>
        <w:rPr>
          <w:rFonts w:cs="Arial"/>
          <w:szCs w:val="24"/>
          <w:lang w:eastAsia="pt-BR"/>
        </w:rPr>
      </w:pPr>
      <w:r w:rsidRPr="00EC1119">
        <w:rPr>
          <w:rFonts w:cs="Arial"/>
          <w:szCs w:val="24"/>
          <w:lang w:eastAsia="pt-BR"/>
        </w:rPr>
        <w:t>A fachada</w:t>
      </w:r>
      <w:r w:rsidR="00A429E2">
        <w:rPr>
          <w:rFonts w:cs="Arial"/>
          <w:szCs w:val="24"/>
          <w:lang w:eastAsia="pt-BR"/>
        </w:rPr>
        <w:t>,</w:t>
      </w:r>
      <w:r w:rsidRPr="00EC1119">
        <w:rPr>
          <w:rFonts w:cs="Arial"/>
          <w:szCs w:val="24"/>
          <w:lang w:eastAsia="pt-BR"/>
        </w:rPr>
        <w:t xml:space="preserve"> </w:t>
      </w:r>
      <w:r w:rsidR="000A0DE6">
        <w:rPr>
          <w:rFonts w:cs="Arial"/>
          <w:szCs w:val="24"/>
          <w:lang w:eastAsia="pt-BR"/>
        </w:rPr>
        <w:t xml:space="preserve">conforme apresentada na </w:t>
      </w:r>
      <w:r w:rsidR="000A0DE6">
        <w:rPr>
          <w:rFonts w:cs="Arial"/>
          <w:szCs w:val="24"/>
          <w:lang w:eastAsia="pt-BR"/>
        </w:rPr>
        <w:fldChar w:fldCharType="begin"/>
      </w:r>
      <w:r w:rsidR="000A0DE6">
        <w:rPr>
          <w:rFonts w:cs="Arial"/>
          <w:szCs w:val="24"/>
          <w:lang w:eastAsia="pt-BR"/>
        </w:rPr>
        <w:instrText xml:space="preserve"> REF _Ref482896425 \h </w:instrText>
      </w:r>
      <w:r w:rsidR="000A0DE6">
        <w:rPr>
          <w:rFonts w:cs="Arial"/>
          <w:szCs w:val="24"/>
          <w:lang w:eastAsia="pt-BR"/>
        </w:rPr>
      </w:r>
      <w:r w:rsidR="000A0DE6">
        <w:rPr>
          <w:rFonts w:cs="Arial"/>
          <w:szCs w:val="24"/>
          <w:lang w:eastAsia="pt-BR"/>
        </w:rPr>
        <w:fldChar w:fldCharType="separate"/>
      </w:r>
      <w:r w:rsidR="000A0DE6">
        <w:t xml:space="preserve">Figura </w:t>
      </w:r>
      <w:r w:rsidR="000A0DE6">
        <w:rPr>
          <w:noProof/>
        </w:rPr>
        <w:t>17</w:t>
      </w:r>
      <w:r w:rsidR="000A0DE6">
        <w:rPr>
          <w:rFonts w:cs="Arial"/>
          <w:szCs w:val="24"/>
          <w:lang w:eastAsia="pt-BR"/>
        </w:rPr>
        <w:fldChar w:fldCharType="end"/>
      </w:r>
      <w:r w:rsidR="00A429E2">
        <w:rPr>
          <w:rFonts w:cs="Arial"/>
          <w:szCs w:val="24"/>
          <w:lang w:eastAsia="pt-BR"/>
        </w:rPr>
        <w:t>,</w:t>
      </w:r>
      <w:r w:rsidR="000A0DE6">
        <w:rPr>
          <w:rFonts w:cs="Arial"/>
          <w:szCs w:val="24"/>
          <w:lang w:eastAsia="pt-BR"/>
        </w:rPr>
        <w:t xml:space="preserve"> </w:t>
      </w:r>
      <w:r w:rsidRPr="00EC1119">
        <w:rPr>
          <w:rFonts w:cs="Arial"/>
          <w:szCs w:val="24"/>
          <w:lang w:eastAsia="pt-BR"/>
        </w:rPr>
        <w:t>foi montada para simulação da interação do usuário com os comandos externos à cabine. Na fachada foram inseridos os indicadores de posição da c</w:t>
      </w:r>
      <w:r w:rsidR="00E83AF2">
        <w:rPr>
          <w:rFonts w:cs="Arial"/>
          <w:szCs w:val="24"/>
          <w:lang w:eastAsia="pt-BR"/>
        </w:rPr>
        <w:t>abine em relação aos pavimentos e</w:t>
      </w:r>
      <w:r w:rsidRPr="00EC1119">
        <w:rPr>
          <w:rFonts w:cs="Arial"/>
          <w:szCs w:val="24"/>
          <w:lang w:eastAsia="pt-BR"/>
        </w:rPr>
        <w:t xml:space="preserve"> botões de chamada da cabine. A fachada foi montada de forma a possibilitar maior didática quanto ao funcionamento do pr</w:t>
      </w:r>
      <w:r w:rsidR="00E83AF2">
        <w:rPr>
          <w:rFonts w:cs="Arial"/>
          <w:szCs w:val="24"/>
          <w:lang w:eastAsia="pt-BR"/>
        </w:rPr>
        <w:t xml:space="preserve">ojeto, podendo-se assim removê-la </w:t>
      </w:r>
      <w:r w:rsidRPr="00EC1119">
        <w:rPr>
          <w:rFonts w:cs="Arial"/>
          <w:szCs w:val="24"/>
          <w:lang w:eastAsia="pt-BR"/>
        </w:rPr>
        <w:t>para melhor visualização do elevador.</w:t>
      </w:r>
    </w:p>
    <w:p w:rsidR="000A0DE6" w:rsidRDefault="000A0DE6" w:rsidP="000A0DE6">
      <w:pPr>
        <w:keepNext/>
        <w:ind w:firstLine="0"/>
        <w:jc w:val="center"/>
      </w:pPr>
      <w:r w:rsidRPr="000A265E">
        <w:rPr>
          <w:b/>
          <w:noProof/>
          <w:lang w:eastAsia="pt-BR"/>
        </w:rPr>
        <w:lastRenderedPageBreak/>
        <w:drawing>
          <wp:inline distT="0" distB="0" distL="0" distR="0" wp14:anchorId="29DB6A0D" wp14:editId="61803682">
            <wp:extent cx="2423370" cy="4016088"/>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3370" cy="4016088"/>
                    </a:xfrm>
                    <a:prstGeom prst="rect">
                      <a:avLst/>
                    </a:prstGeom>
                  </pic:spPr>
                </pic:pic>
              </a:graphicData>
            </a:graphic>
          </wp:inline>
        </w:drawing>
      </w:r>
    </w:p>
    <w:p w:rsidR="000A0DE6" w:rsidRDefault="000A0DE6" w:rsidP="008D6F51">
      <w:pPr>
        <w:pStyle w:val="figura"/>
        <w:rPr>
          <w:szCs w:val="24"/>
          <w:lang w:eastAsia="pt-BR"/>
        </w:rPr>
      </w:pPr>
      <w:bookmarkStart w:id="100" w:name="_Ref482896425"/>
      <w:bookmarkStart w:id="101" w:name="_Toc482911722"/>
      <w:r>
        <w:t xml:space="preserve">Figura </w:t>
      </w:r>
      <w:fldSimple w:instr=" SEQ Figura \* ARABIC ">
        <w:r w:rsidR="008D6F51">
          <w:rPr>
            <w:noProof/>
          </w:rPr>
          <w:t>17</w:t>
        </w:r>
      </w:fldSimple>
      <w:bookmarkEnd w:id="100"/>
      <w:r>
        <w:t xml:space="preserve"> </w:t>
      </w:r>
      <w:r w:rsidRPr="006808AC">
        <w:t>– Fachada</w:t>
      </w:r>
      <w:bookmarkEnd w:id="101"/>
    </w:p>
    <w:p w:rsidR="000A0DE6" w:rsidRPr="00FD4738" w:rsidRDefault="000A0DE6" w:rsidP="00B711FE">
      <w:pPr>
        <w:pStyle w:val="figura"/>
      </w:pPr>
      <w:r w:rsidRPr="00FD4738">
        <w:t xml:space="preserve"> (fonte: </w:t>
      </w:r>
      <w:r>
        <w:t>Os autores</w:t>
      </w:r>
      <w:r w:rsidRPr="00FD4738">
        <w:t>)</w:t>
      </w:r>
    </w:p>
    <w:p w:rsidR="000A0DE6" w:rsidRDefault="000A0DE6" w:rsidP="000A0DE6">
      <w:pPr>
        <w:ind w:firstLine="0"/>
        <w:jc w:val="center"/>
        <w:rPr>
          <w:rFonts w:cs="Arial"/>
          <w:szCs w:val="24"/>
          <w:lang w:eastAsia="pt-BR"/>
        </w:rPr>
      </w:pPr>
    </w:p>
    <w:p w:rsidR="00306A34" w:rsidRDefault="00306A34" w:rsidP="00306A34">
      <w:pPr>
        <w:ind w:firstLine="708"/>
        <w:rPr>
          <w:rFonts w:cs="Arial"/>
          <w:szCs w:val="24"/>
          <w:lang w:eastAsia="pt-BR"/>
        </w:rPr>
      </w:pPr>
      <w:r>
        <w:rPr>
          <w:rFonts w:cs="Arial"/>
          <w:szCs w:val="24"/>
          <w:lang w:eastAsia="pt-BR"/>
        </w:rPr>
        <w:t>O</w:t>
      </w:r>
      <w:r w:rsidR="00474B2D">
        <w:rPr>
          <w:rFonts w:cs="Arial"/>
          <w:szCs w:val="24"/>
          <w:lang w:eastAsia="pt-BR"/>
        </w:rPr>
        <w:t xml:space="preserve"> suporte foi montado com 1,77</w:t>
      </w:r>
      <w:r w:rsidRPr="00EC1119">
        <w:rPr>
          <w:rFonts w:cs="Arial"/>
          <w:szCs w:val="24"/>
          <w:lang w:eastAsia="pt-BR"/>
        </w:rPr>
        <w:t xml:space="preserve">m de altura, constando de uma peça em cada lado da cabine, suportados por uma base em T, em madeira com comprimento de 0,5m. O suporte é utilizado para afixar as roldanas de içamento da cabine, além de servir de estrutura para a fachada e para o contrapeso. Utilizou-se madeira Maçaranduba.  </w:t>
      </w:r>
      <w:r w:rsidR="00474B2D">
        <w:rPr>
          <w:rFonts w:cs="Arial"/>
          <w:szCs w:val="24"/>
          <w:lang w:eastAsia="pt-BR"/>
        </w:rPr>
        <w:t>Conforme apresentado na</w:t>
      </w:r>
      <w:r w:rsidR="00303F5C">
        <w:rPr>
          <w:rFonts w:cs="Arial"/>
          <w:szCs w:val="24"/>
          <w:lang w:eastAsia="pt-BR"/>
        </w:rPr>
        <w:t xml:space="preserve"> </w:t>
      </w:r>
      <w:r w:rsidR="00303F5C">
        <w:rPr>
          <w:rFonts w:cs="Arial"/>
          <w:szCs w:val="24"/>
          <w:lang w:eastAsia="pt-BR"/>
        </w:rPr>
        <w:fldChar w:fldCharType="begin"/>
      </w:r>
      <w:r w:rsidR="00303F5C">
        <w:rPr>
          <w:rFonts w:cs="Arial"/>
          <w:szCs w:val="24"/>
          <w:lang w:eastAsia="pt-BR"/>
        </w:rPr>
        <w:instrText xml:space="preserve"> REF _Ref481769920 \h </w:instrText>
      </w:r>
      <w:r w:rsidR="00303F5C">
        <w:rPr>
          <w:rFonts w:cs="Arial"/>
          <w:szCs w:val="24"/>
          <w:lang w:eastAsia="pt-BR"/>
        </w:rPr>
      </w:r>
      <w:r w:rsidR="00303F5C">
        <w:rPr>
          <w:rFonts w:cs="Arial"/>
          <w:szCs w:val="24"/>
          <w:lang w:eastAsia="pt-BR"/>
        </w:rPr>
        <w:fldChar w:fldCharType="separate"/>
      </w:r>
      <w:r w:rsidR="000A0DE6">
        <w:t xml:space="preserve">Figura </w:t>
      </w:r>
      <w:r w:rsidR="000A0DE6">
        <w:rPr>
          <w:noProof/>
        </w:rPr>
        <w:t>18</w:t>
      </w:r>
      <w:r w:rsidR="00303F5C">
        <w:rPr>
          <w:rFonts w:cs="Arial"/>
          <w:szCs w:val="24"/>
          <w:lang w:eastAsia="pt-BR"/>
        </w:rPr>
        <w:fldChar w:fldCharType="end"/>
      </w:r>
      <w:r w:rsidR="00474B2D">
        <w:rPr>
          <w:rFonts w:cs="Arial"/>
          <w:szCs w:val="24"/>
          <w:lang w:eastAsia="pt-BR"/>
        </w:rPr>
        <w:t>.</w:t>
      </w:r>
    </w:p>
    <w:p w:rsidR="00474B2D" w:rsidRDefault="00474B2D" w:rsidP="00206920">
      <w:pPr>
        <w:keepNext/>
        <w:ind w:firstLine="0"/>
        <w:jc w:val="center"/>
      </w:pPr>
      <w:r w:rsidRPr="00474B2D">
        <w:rPr>
          <w:rFonts w:cs="Arial"/>
          <w:noProof/>
          <w:szCs w:val="24"/>
          <w:lang w:eastAsia="pt-BR"/>
        </w:rPr>
        <w:lastRenderedPageBreak/>
        <w:drawing>
          <wp:inline distT="0" distB="0" distL="0" distR="0" wp14:anchorId="0EB80580" wp14:editId="44B7C509">
            <wp:extent cx="3680779" cy="422946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779" cy="4229467"/>
                    </a:xfrm>
                    <a:prstGeom prst="rect">
                      <a:avLst/>
                    </a:prstGeom>
                  </pic:spPr>
                </pic:pic>
              </a:graphicData>
            </a:graphic>
          </wp:inline>
        </w:drawing>
      </w:r>
    </w:p>
    <w:p w:rsidR="00474B2D" w:rsidRDefault="00474B2D" w:rsidP="008D6F51">
      <w:pPr>
        <w:pStyle w:val="figura"/>
        <w:rPr>
          <w:szCs w:val="24"/>
          <w:lang w:eastAsia="pt-BR"/>
        </w:rPr>
      </w:pPr>
      <w:bookmarkStart w:id="102" w:name="_Ref481769920"/>
      <w:bookmarkStart w:id="103" w:name="_Toc482911723"/>
      <w:r>
        <w:t xml:space="preserve">Figura </w:t>
      </w:r>
      <w:fldSimple w:instr=" SEQ Figura \* ARABIC ">
        <w:r w:rsidR="008D6F51">
          <w:rPr>
            <w:noProof/>
          </w:rPr>
          <w:t>18</w:t>
        </w:r>
      </w:fldSimple>
      <w:bookmarkEnd w:id="102"/>
      <w:r>
        <w:t xml:space="preserve"> </w:t>
      </w:r>
      <w:r w:rsidRPr="00137041">
        <w:t>– Dimensionamento da Cabine</w:t>
      </w:r>
      <w:bookmarkEnd w:id="103"/>
    </w:p>
    <w:p w:rsidR="00474B2D" w:rsidRDefault="00474B2D" w:rsidP="00B711FE">
      <w:pPr>
        <w:pStyle w:val="figura"/>
        <w:rPr>
          <w:szCs w:val="24"/>
          <w:lang w:eastAsia="pt-BR"/>
        </w:rPr>
      </w:pPr>
      <w:r>
        <w:rPr>
          <w:lang w:eastAsia="pt-BR"/>
        </w:rPr>
        <w:t xml:space="preserve"> (fonte: </w:t>
      </w:r>
      <w:r w:rsidRPr="00306A34">
        <w:rPr>
          <w:lang w:eastAsia="pt-BR"/>
        </w:rPr>
        <w:t>Elaborada pelo</w:t>
      </w:r>
      <w:r>
        <w:rPr>
          <w:lang w:eastAsia="pt-BR"/>
        </w:rPr>
        <w:t>s</w:t>
      </w:r>
      <w:r w:rsidRPr="00306A34">
        <w:rPr>
          <w:lang w:eastAsia="pt-BR"/>
        </w:rPr>
        <w:t xml:space="preserve"> autor</w:t>
      </w:r>
      <w:r>
        <w:rPr>
          <w:lang w:eastAsia="pt-BR"/>
        </w:rPr>
        <w:t>es</w:t>
      </w:r>
      <w:r w:rsidRPr="00306A34">
        <w:rPr>
          <w:lang w:eastAsia="pt-BR"/>
        </w:rPr>
        <w:t xml:space="preserve"> no Solidworks)</w:t>
      </w:r>
    </w:p>
    <w:p w:rsidR="0009147F" w:rsidRDefault="00306A34" w:rsidP="006B56EA">
      <w:pPr>
        <w:pStyle w:val="Ttulo2"/>
      </w:pPr>
      <w:bookmarkStart w:id="104" w:name="_Toc482911666"/>
      <w:bookmarkStart w:id="105" w:name="_Toc463899409"/>
      <w:bookmarkEnd w:id="90"/>
      <w:r>
        <w:t>Instalação do Motor de Içamento</w:t>
      </w:r>
      <w:bookmarkEnd w:id="104"/>
    </w:p>
    <w:p w:rsidR="00306A34" w:rsidRDefault="00306A34" w:rsidP="00306A34">
      <w:pPr>
        <w:ind w:firstLine="708"/>
        <w:rPr>
          <w:rFonts w:cs="Arial"/>
          <w:szCs w:val="24"/>
          <w:lang w:eastAsia="pt-BR"/>
        </w:rPr>
      </w:pPr>
      <w:r w:rsidRPr="00255CA3">
        <w:rPr>
          <w:rFonts w:cs="Arial"/>
          <w:szCs w:val="24"/>
          <w:lang w:eastAsia="pt-BR"/>
        </w:rPr>
        <w:t xml:space="preserve">A instalação </w:t>
      </w:r>
      <w:r>
        <w:rPr>
          <w:rFonts w:cs="Arial"/>
          <w:szCs w:val="24"/>
          <w:lang w:eastAsia="pt-BR"/>
        </w:rPr>
        <w:t>do motor de içamento iniciou-se após a montagem da parte estrutural do protótipo.</w:t>
      </w:r>
      <w:r w:rsidRPr="00255CA3">
        <w:rPr>
          <w:rFonts w:cs="Arial"/>
          <w:szCs w:val="24"/>
          <w:lang w:eastAsia="pt-BR"/>
        </w:rPr>
        <w:t xml:space="preserve"> </w:t>
      </w:r>
      <w:r>
        <w:rPr>
          <w:rFonts w:cs="Arial"/>
          <w:szCs w:val="24"/>
          <w:lang w:eastAsia="pt-BR"/>
        </w:rPr>
        <w:t>Inicialm</w:t>
      </w:r>
      <w:r w:rsidR="007A5EDD">
        <w:rPr>
          <w:rFonts w:cs="Arial"/>
          <w:szCs w:val="24"/>
          <w:lang w:eastAsia="pt-BR"/>
        </w:rPr>
        <w:t>ente foi necessária</w:t>
      </w:r>
      <w:r>
        <w:rPr>
          <w:rFonts w:cs="Arial"/>
          <w:szCs w:val="24"/>
          <w:lang w:eastAsia="pt-BR"/>
        </w:rPr>
        <w:t xml:space="preserve"> uma adaptação no motor, obtendo-se um prolongamento no dromo através de uma polia com </w:t>
      </w:r>
      <w:r w:rsidR="00AD753F">
        <w:rPr>
          <w:rFonts w:cs="Arial"/>
          <w:szCs w:val="24"/>
          <w:lang w:eastAsia="pt-BR"/>
        </w:rPr>
        <w:t>um sulco</w:t>
      </w:r>
      <w:r w:rsidR="007A5EDD">
        <w:rPr>
          <w:rFonts w:cs="Arial"/>
          <w:szCs w:val="24"/>
          <w:lang w:eastAsia="pt-BR"/>
        </w:rPr>
        <w:t xml:space="preserve"> em V</w:t>
      </w:r>
      <w:r w:rsidR="00962776">
        <w:rPr>
          <w:rFonts w:cs="Arial"/>
          <w:szCs w:val="24"/>
          <w:lang w:eastAsia="pt-BR"/>
        </w:rPr>
        <w:t>, conforme</w:t>
      </w:r>
      <w:r w:rsidR="00DD2914">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_Ref475035765 \h </w:instrText>
      </w:r>
      <w:r w:rsidR="00DD2914">
        <w:rPr>
          <w:rFonts w:cs="Arial"/>
          <w:szCs w:val="24"/>
          <w:lang w:eastAsia="pt-BR"/>
        </w:rPr>
      </w:r>
      <w:r w:rsidR="00DD2914">
        <w:rPr>
          <w:rFonts w:cs="Arial"/>
          <w:szCs w:val="24"/>
          <w:lang w:eastAsia="pt-BR"/>
        </w:rPr>
        <w:fldChar w:fldCharType="separate"/>
      </w:r>
      <w:r w:rsidR="000A0DE6">
        <w:t xml:space="preserve">Figura </w:t>
      </w:r>
      <w:r w:rsidR="000A0DE6">
        <w:rPr>
          <w:noProof/>
        </w:rPr>
        <w:t>19</w:t>
      </w:r>
      <w:r w:rsidR="00DD2914">
        <w:rPr>
          <w:rFonts w:cs="Arial"/>
          <w:szCs w:val="24"/>
          <w:lang w:eastAsia="pt-BR"/>
        </w:rPr>
        <w:fldChar w:fldCharType="end"/>
      </w:r>
      <w:r>
        <w:rPr>
          <w:rFonts w:cs="Arial"/>
          <w:szCs w:val="24"/>
          <w:lang w:eastAsia="pt-BR"/>
        </w:rPr>
        <w:t xml:space="preserve">. </w:t>
      </w:r>
    </w:p>
    <w:p w:rsidR="00D1310C" w:rsidRDefault="00D1310C" w:rsidP="00306A34">
      <w:pPr>
        <w:ind w:firstLine="708"/>
        <w:rPr>
          <w:rFonts w:cs="Arial"/>
          <w:szCs w:val="24"/>
          <w:lang w:eastAsia="pt-BR"/>
        </w:rPr>
      </w:pPr>
    </w:p>
    <w:p w:rsidR="00962776" w:rsidRDefault="00303F5C" w:rsidP="00E24959">
      <w:pPr>
        <w:ind w:firstLine="0"/>
        <w:jc w:val="center"/>
      </w:pPr>
      <w:r w:rsidRPr="00303F5C">
        <w:rPr>
          <w:noProof/>
          <w:lang w:eastAsia="pt-BR"/>
        </w:rPr>
        <w:drawing>
          <wp:inline distT="0" distB="0" distL="0" distR="0" wp14:anchorId="590EB353" wp14:editId="240254D1">
            <wp:extent cx="2527960" cy="1663700"/>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086" cy="1668390"/>
                    </a:xfrm>
                    <a:prstGeom prst="rect">
                      <a:avLst/>
                    </a:prstGeom>
                  </pic:spPr>
                </pic:pic>
              </a:graphicData>
            </a:graphic>
          </wp:inline>
        </w:drawing>
      </w:r>
      <w:r w:rsidRPr="00303F5C">
        <w:rPr>
          <w:noProof/>
          <w:lang w:eastAsia="pt-BR"/>
        </w:rPr>
        <w:t xml:space="preserve"> </w:t>
      </w:r>
    </w:p>
    <w:p w:rsidR="00306A34" w:rsidRDefault="00962776" w:rsidP="008D6F51">
      <w:pPr>
        <w:pStyle w:val="figura"/>
        <w:rPr>
          <w:lang w:eastAsia="pt-BR"/>
        </w:rPr>
      </w:pPr>
      <w:bookmarkStart w:id="106" w:name="_Ref475035765"/>
      <w:bookmarkStart w:id="107" w:name="_Toc482911724"/>
      <w:r>
        <w:t xml:space="preserve">Figura </w:t>
      </w:r>
      <w:fldSimple w:instr=" SEQ Figura \* ARABIC ">
        <w:r w:rsidR="008D6F51">
          <w:rPr>
            <w:noProof/>
          </w:rPr>
          <w:t>19</w:t>
        </w:r>
      </w:fldSimple>
      <w:bookmarkEnd w:id="106"/>
      <w:r w:rsidR="008E1754">
        <w:rPr>
          <w:noProof/>
        </w:rPr>
        <w:t xml:space="preserve"> </w:t>
      </w:r>
      <w:r w:rsidR="0037782D">
        <w:rPr>
          <w:noProof/>
        </w:rPr>
        <w:t>– P</w:t>
      </w:r>
      <w:r w:rsidR="00AD753F">
        <w:rPr>
          <w:noProof/>
        </w:rPr>
        <w:t>olia com um sulco</w:t>
      </w:r>
      <w:r w:rsidRPr="00FB2E34">
        <w:rPr>
          <w:noProof/>
        </w:rPr>
        <w:t xml:space="preserve"> em v</w:t>
      </w:r>
      <w:bookmarkEnd w:id="107"/>
    </w:p>
    <w:p w:rsidR="00306A34" w:rsidRPr="00306A34" w:rsidRDefault="00306A34" w:rsidP="00B711FE">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D2914">
        <w:rPr>
          <w:lang w:eastAsia="pt-BR"/>
        </w:rPr>
        <w:t>Os autores</w:t>
      </w:r>
      <w:r w:rsidRPr="00306A34">
        <w:rPr>
          <w:lang w:eastAsia="pt-BR"/>
        </w:rPr>
        <w:t xml:space="preserve">) </w:t>
      </w:r>
    </w:p>
    <w:p w:rsidR="00044F98" w:rsidRDefault="00044F98" w:rsidP="00044F98">
      <w:pPr>
        <w:ind w:firstLine="708"/>
        <w:rPr>
          <w:rFonts w:cs="Arial"/>
          <w:szCs w:val="24"/>
          <w:lang w:eastAsia="pt-BR"/>
        </w:rPr>
      </w:pPr>
    </w:p>
    <w:p w:rsidR="00044F98" w:rsidRDefault="00044F98" w:rsidP="00044F98">
      <w:pPr>
        <w:ind w:firstLine="708"/>
        <w:rPr>
          <w:rFonts w:cs="Arial"/>
          <w:szCs w:val="24"/>
          <w:lang w:eastAsia="pt-BR"/>
        </w:rPr>
      </w:pPr>
      <w:r>
        <w:rPr>
          <w:rFonts w:cs="Arial"/>
          <w:szCs w:val="24"/>
          <w:lang w:eastAsia="pt-BR"/>
        </w:rPr>
        <w:lastRenderedPageBreak/>
        <w:t>Tal procedimento tornou-se necessário para facilitar o enrolamento do cabo de aço, responsável pelo movimento de subir e descer da cabine. Gradativamente foram verificadas outras</w:t>
      </w:r>
      <w:r w:rsidR="00303F5C">
        <w:rPr>
          <w:rFonts w:cs="Arial"/>
          <w:szCs w:val="24"/>
          <w:lang w:eastAsia="pt-BR"/>
        </w:rPr>
        <w:t xml:space="preserve"> necessidades, como por exemplo,</w:t>
      </w:r>
      <w:r>
        <w:rPr>
          <w:rFonts w:cs="Arial"/>
          <w:szCs w:val="24"/>
          <w:lang w:eastAsia="pt-BR"/>
        </w:rPr>
        <w:t xml:space="preserve"> a instalação de contrapesos</w:t>
      </w:r>
      <w:r w:rsidR="00962776">
        <w:rPr>
          <w:rFonts w:cs="Arial"/>
          <w:szCs w:val="24"/>
          <w:lang w:eastAsia="pt-BR"/>
        </w:rPr>
        <w:t>, conforme</w:t>
      </w:r>
      <w:r w:rsidR="0090089B">
        <w:rPr>
          <w:rFonts w:cs="Arial"/>
          <w:szCs w:val="24"/>
          <w:lang w:eastAsia="pt-BR"/>
        </w:rPr>
        <w:t xml:space="preserve"> </w:t>
      </w:r>
      <w:r w:rsidR="00DD2914">
        <w:rPr>
          <w:rFonts w:cs="Arial"/>
          <w:szCs w:val="24"/>
          <w:lang w:eastAsia="pt-BR"/>
        </w:rPr>
        <w:fldChar w:fldCharType="begin"/>
      </w:r>
      <w:r w:rsidR="00DD2914">
        <w:rPr>
          <w:rFonts w:cs="Arial"/>
          <w:szCs w:val="24"/>
          <w:lang w:eastAsia="pt-BR"/>
        </w:rPr>
        <w:instrText xml:space="preserve"> REF _Ref475035849 \h </w:instrText>
      </w:r>
      <w:r w:rsidR="00DD2914">
        <w:rPr>
          <w:rFonts w:cs="Arial"/>
          <w:szCs w:val="24"/>
          <w:lang w:eastAsia="pt-BR"/>
        </w:rPr>
      </w:r>
      <w:r w:rsidR="00DD2914">
        <w:rPr>
          <w:rFonts w:cs="Arial"/>
          <w:szCs w:val="24"/>
          <w:lang w:eastAsia="pt-BR"/>
        </w:rPr>
        <w:fldChar w:fldCharType="separate"/>
      </w:r>
      <w:r w:rsidR="000A0DE6">
        <w:t xml:space="preserve">Figura </w:t>
      </w:r>
      <w:r w:rsidR="000A0DE6">
        <w:rPr>
          <w:noProof/>
        </w:rPr>
        <w:t>20</w:t>
      </w:r>
      <w:r w:rsidR="00DD2914">
        <w:rPr>
          <w:rFonts w:cs="Arial"/>
          <w:szCs w:val="24"/>
          <w:lang w:eastAsia="pt-BR"/>
        </w:rPr>
        <w:fldChar w:fldCharType="end"/>
      </w:r>
      <w:r>
        <w:rPr>
          <w:rFonts w:cs="Arial"/>
          <w:szCs w:val="24"/>
          <w:lang w:eastAsia="pt-BR"/>
        </w:rPr>
        <w:t xml:space="preserve">, de tal forma que tenha pelo menos 50% do peso total do elevador. </w:t>
      </w:r>
      <w:r w:rsidR="00DD2914">
        <w:rPr>
          <w:rFonts w:cs="Arial"/>
          <w:szCs w:val="24"/>
          <w:lang w:eastAsia="pt-BR"/>
        </w:rPr>
        <w:t>Considerando a massa da</w:t>
      </w:r>
      <w:r>
        <w:rPr>
          <w:rFonts w:cs="Arial"/>
          <w:szCs w:val="24"/>
          <w:lang w:eastAsia="pt-BR"/>
        </w:rPr>
        <w:t xml:space="preserve"> cabine </w:t>
      </w:r>
      <w:r w:rsidR="00DD2914">
        <w:rPr>
          <w:rFonts w:cs="Arial"/>
          <w:szCs w:val="24"/>
          <w:lang w:eastAsia="pt-BR"/>
        </w:rPr>
        <w:t>de</w:t>
      </w:r>
      <w:r>
        <w:rPr>
          <w:rFonts w:cs="Arial"/>
          <w:szCs w:val="24"/>
          <w:lang w:eastAsia="pt-BR"/>
        </w:rPr>
        <w:t xml:space="preserve"> aproximadamente </w:t>
      </w:r>
      <w:r w:rsidR="0083551B">
        <w:rPr>
          <w:rFonts w:cs="Arial"/>
          <w:szCs w:val="24"/>
          <w:lang w:eastAsia="pt-BR"/>
        </w:rPr>
        <w:t>20kg, foi necessário utilizar dois</w:t>
      </w:r>
      <w:r>
        <w:rPr>
          <w:rFonts w:cs="Arial"/>
          <w:szCs w:val="24"/>
          <w:lang w:eastAsia="pt-BR"/>
        </w:rPr>
        <w:t xml:space="preserve"> contrapesos de </w:t>
      </w:r>
      <w:r w:rsidR="00254C05">
        <w:rPr>
          <w:rFonts w:cs="Arial"/>
          <w:szCs w:val="24"/>
          <w:lang w:eastAsia="pt-BR"/>
        </w:rPr>
        <w:t>8,15</w:t>
      </w:r>
      <w:r>
        <w:rPr>
          <w:rFonts w:cs="Arial"/>
          <w:szCs w:val="24"/>
          <w:lang w:eastAsia="pt-BR"/>
        </w:rPr>
        <w:t xml:space="preserve">kg cada. </w:t>
      </w:r>
    </w:p>
    <w:p w:rsidR="0032099C" w:rsidRDefault="0032099C" w:rsidP="00044F98">
      <w:pPr>
        <w:ind w:firstLine="708"/>
        <w:rPr>
          <w:rFonts w:cs="Arial"/>
          <w:szCs w:val="24"/>
          <w:lang w:eastAsia="pt-BR"/>
        </w:rPr>
      </w:pPr>
    </w:p>
    <w:p w:rsidR="00962776" w:rsidRDefault="00DD2914" w:rsidP="00DD2914">
      <w:pPr>
        <w:ind w:firstLine="0"/>
        <w:jc w:val="center"/>
      </w:pPr>
      <w:r w:rsidRPr="00DD2914">
        <w:rPr>
          <w:noProof/>
          <w:lang w:eastAsia="pt-BR"/>
        </w:rPr>
        <w:drawing>
          <wp:inline distT="0" distB="0" distL="0" distR="0" wp14:anchorId="087C8B5A" wp14:editId="2CFAC2BB">
            <wp:extent cx="1775614" cy="3139712"/>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614" cy="3139712"/>
                    </a:xfrm>
                    <a:prstGeom prst="rect">
                      <a:avLst/>
                    </a:prstGeom>
                  </pic:spPr>
                </pic:pic>
              </a:graphicData>
            </a:graphic>
          </wp:inline>
        </w:drawing>
      </w:r>
    </w:p>
    <w:p w:rsidR="00044F98" w:rsidRDefault="00962776" w:rsidP="008D6F51">
      <w:pPr>
        <w:pStyle w:val="figura"/>
        <w:rPr>
          <w:lang w:eastAsia="pt-BR"/>
        </w:rPr>
      </w:pPr>
      <w:bookmarkStart w:id="108" w:name="_Ref475035849"/>
      <w:bookmarkStart w:id="109" w:name="_Toc482911725"/>
      <w:r>
        <w:t xml:space="preserve">Figura </w:t>
      </w:r>
      <w:fldSimple w:instr=" SEQ Figura \* ARABIC ">
        <w:r w:rsidR="008D6F51">
          <w:rPr>
            <w:noProof/>
          </w:rPr>
          <w:t>20</w:t>
        </w:r>
      </w:fldSimple>
      <w:bookmarkEnd w:id="108"/>
      <w:r>
        <w:t xml:space="preserve"> </w:t>
      </w:r>
      <w:r w:rsidR="0037782D">
        <w:rPr>
          <w:noProof/>
        </w:rPr>
        <w:t>– C</w:t>
      </w:r>
      <w:r w:rsidRPr="00AB4619">
        <w:rPr>
          <w:noProof/>
        </w:rPr>
        <w:t>ontrapeso</w:t>
      </w:r>
      <w:bookmarkEnd w:id="109"/>
    </w:p>
    <w:p w:rsidR="00044F98" w:rsidRPr="00306A34" w:rsidRDefault="00044F98" w:rsidP="00B711FE">
      <w:pPr>
        <w:pStyle w:val="figura"/>
        <w:rPr>
          <w:lang w:eastAsia="pt-BR"/>
        </w:rPr>
      </w:pPr>
      <w:r w:rsidRPr="00306A34">
        <w:rPr>
          <w:lang w:eastAsia="pt-BR"/>
        </w:rPr>
        <w:t>(</w:t>
      </w:r>
      <w:r w:rsidR="00630121">
        <w:rPr>
          <w:lang w:eastAsia="pt-BR"/>
        </w:rPr>
        <w:t>f</w:t>
      </w:r>
      <w:r w:rsidR="00630121" w:rsidRPr="00306A34">
        <w:rPr>
          <w:lang w:eastAsia="pt-BR"/>
        </w:rPr>
        <w:t>onte</w:t>
      </w:r>
      <w:r w:rsidRPr="00306A34">
        <w:rPr>
          <w:lang w:eastAsia="pt-BR"/>
        </w:rPr>
        <w:t xml:space="preserve">: </w:t>
      </w:r>
      <w:r w:rsidR="00D96814">
        <w:rPr>
          <w:lang w:eastAsia="pt-BR"/>
        </w:rPr>
        <w:t>Os autores</w:t>
      </w:r>
      <w:r w:rsidRPr="00306A34">
        <w:rPr>
          <w:lang w:eastAsia="pt-BR"/>
        </w:rPr>
        <w:t xml:space="preserve">) </w:t>
      </w:r>
    </w:p>
    <w:p w:rsidR="00044F98" w:rsidRDefault="00044F98" w:rsidP="00306A34">
      <w:pPr>
        <w:ind w:firstLine="708"/>
        <w:jc w:val="center"/>
        <w:rPr>
          <w:rFonts w:cs="Arial"/>
          <w:szCs w:val="24"/>
          <w:lang w:eastAsia="pt-BR"/>
        </w:rPr>
      </w:pPr>
    </w:p>
    <w:p w:rsidR="00306A34" w:rsidRDefault="00801441" w:rsidP="00306A34">
      <w:pPr>
        <w:ind w:firstLine="708"/>
        <w:rPr>
          <w:rFonts w:cs="Arial"/>
          <w:szCs w:val="24"/>
          <w:lang w:eastAsia="pt-BR"/>
        </w:rPr>
      </w:pPr>
      <w:r>
        <w:rPr>
          <w:rFonts w:cs="Arial"/>
          <w:szCs w:val="24"/>
          <w:lang w:eastAsia="pt-BR"/>
        </w:rPr>
        <w:t>O motor de içamento utilizado do fabricante</w:t>
      </w:r>
      <w:r w:rsidR="00DD2914">
        <w:rPr>
          <w:rFonts w:cs="Arial"/>
          <w:szCs w:val="24"/>
          <w:lang w:eastAsia="pt-BR"/>
        </w:rPr>
        <w:t xml:space="preserve"> Mabuch</w:t>
      </w:r>
      <w:r>
        <w:rPr>
          <w:rFonts w:cs="Arial"/>
          <w:szCs w:val="24"/>
          <w:lang w:eastAsia="pt-BR"/>
        </w:rPr>
        <w:t>i</w:t>
      </w:r>
      <w:r w:rsidR="00000E98">
        <w:rPr>
          <w:rFonts w:cs="Arial"/>
          <w:szCs w:val="24"/>
          <w:lang w:eastAsia="pt-BR"/>
        </w:rPr>
        <w:t xml:space="preserve"> </w:t>
      </w:r>
      <w:r w:rsidR="00306A34">
        <w:rPr>
          <w:rFonts w:cs="Arial"/>
          <w:szCs w:val="24"/>
          <w:lang w:eastAsia="pt-BR"/>
        </w:rPr>
        <w:t>se encaixou perfeitamente com as necessidades do projeto, pois imprime à polia a rotação que garante a velocidade desejada. Como a potência mecânica</w:t>
      </w:r>
      <w:r w:rsidR="000B581B">
        <w:rPr>
          <w:rFonts w:cs="Arial"/>
          <w:szCs w:val="24"/>
          <w:lang w:eastAsia="pt-BR"/>
        </w:rPr>
        <w:t xml:space="preserve"> para sair da inércia</w:t>
      </w:r>
      <w:r w:rsidR="00306A34">
        <w:rPr>
          <w:rFonts w:cs="Arial"/>
          <w:szCs w:val="24"/>
          <w:lang w:eastAsia="pt-BR"/>
        </w:rPr>
        <w:t xml:space="preserve"> era</w:t>
      </w:r>
      <w:r w:rsidR="000B581B">
        <w:rPr>
          <w:rFonts w:cs="Arial"/>
          <w:szCs w:val="24"/>
          <w:lang w:eastAsia="pt-BR"/>
        </w:rPr>
        <w:t xml:space="preserve"> a mesma</w:t>
      </w:r>
      <w:r w:rsidR="00306A34">
        <w:rPr>
          <w:rFonts w:cs="Arial"/>
          <w:szCs w:val="24"/>
          <w:lang w:eastAsia="pt-BR"/>
        </w:rPr>
        <w:t>, foi necessário encontrar um motor que apresentasse baixo torque e alta velocidade. Viabilizando-se assim a realização dos movimentos.</w:t>
      </w:r>
      <w:r w:rsidR="00000E98">
        <w:rPr>
          <w:rFonts w:cs="Arial"/>
          <w:szCs w:val="24"/>
          <w:lang w:eastAsia="pt-BR"/>
        </w:rPr>
        <w:t xml:space="preserve"> </w:t>
      </w:r>
      <w:r w:rsidR="000532EB">
        <w:rPr>
          <w:rFonts w:cs="Arial"/>
          <w:szCs w:val="24"/>
          <w:lang w:eastAsia="pt-BR"/>
        </w:rPr>
        <w:t>A</w:t>
      </w:r>
      <w:r w:rsidR="00000E98">
        <w:rPr>
          <w:rFonts w:cs="Arial"/>
          <w:szCs w:val="24"/>
          <w:lang w:eastAsia="pt-BR"/>
        </w:rPr>
        <w:t xml:space="preserve"> </w:t>
      </w:r>
      <w:r w:rsidR="000B581B">
        <w:rPr>
          <w:rFonts w:cs="Arial"/>
          <w:szCs w:val="24"/>
          <w:lang w:eastAsia="pt-BR"/>
        </w:rPr>
        <w:fldChar w:fldCharType="begin"/>
      </w:r>
      <w:r w:rsidR="000B581B">
        <w:rPr>
          <w:rFonts w:cs="Arial"/>
          <w:szCs w:val="24"/>
          <w:lang w:eastAsia="pt-BR"/>
        </w:rPr>
        <w:instrText xml:space="preserve"> REF _Ref475169914 \h </w:instrText>
      </w:r>
      <w:r w:rsidR="000B581B">
        <w:rPr>
          <w:rFonts w:cs="Arial"/>
          <w:szCs w:val="24"/>
          <w:lang w:eastAsia="pt-BR"/>
        </w:rPr>
      </w:r>
      <w:r w:rsidR="000B581B">
        <w:rPr>
          <w:rFonts w:cs="Arial"/>
          <w:szCs w:val="24"/>
          <w:lang w:eastAsia="pt-BR"/>
        </w:rPr>
        <w:fldChar w:fldCharType="separate"/>
      </w:r>
      <w:r w:rsidR="000A0DE6">
        <w:t xml:space="preserve">Figura </w:t>
      </w:r>
      <w:r w:rsidR="000A0DE6">
        <w:rPr>
          <w:noProof/>
        </w:rPr>
        <w:t>21</w:t>
      </w:r>
      <w:r w:rsidR="000B581B">
        <w:rPr>
          <w:rFonts w:cs="Arial"/>
          <w:szCs w:val="24"/>
          <w:lang w:eastAsia="pt-BR"/>
        </w:rPr>
        <w:fldChar w:fldCharType="end"/>
      </w:r>
      <w:r w:rsidR="0090089B">
        <w:rPr>
          <w:rFonts w:cs="Arial"/>
          <w:szCs w:val="24"/>
          <w:lang w:eastAsia="pt-BR"/>
        </w:rPr>
        <w:t xml:space="preserve"> </w:t>
      </w:r>
      <w:r w:rsidR="000532EB">
        <w:rPr>
          <w:rFonts w:cs="Arial"/>
          <w:szCs w:val="24"/>
          <w:lang w:eastAsia="pt-BR"/>
        </w:rPr>
        <w:t>apresenta os dados nominais do motor utilizado</w:t>
      </w:r>
      <w:r w:rsidR="00D1031B">
        <w:rPr>
          <w:rFonts w:cs="Arial"/>
          <w:szCs w:val="24"/>
          <w:lang w:eastAsia="pt-BR"/>
        </w:rPr>
        <w:t>.</w:t>
      </w:r>
    </w:p>
    <w:p w:rsidR="00D1031B" w:rsidRDefault="00D1031B" w:rsidP="00306A34">
      <w:pPr>
        <w:ind w:firstLine="708"/>
        <w:rPr>
          <w:rFonts w:cs="Arial"/>
          <w:szCs w:val="24"/>
          <w:lang w:eastAsia="pt-BR"/>
        </w:rPr>
      </w:pPr>
    </w:p>
    <w:p w:rsidR="00000E98" w:rsidRDefault="00A6668D" w:rsidP="000B581B">
      <w:pPr>
        <w:ind w:firstLine="0"/>
        <w:jc w:val="center"/>
      </w:pPr>
      <w:r w:rsidRPr="00A6668D">
        <w:rPr>
          <w:noProof/>
          <w:lang w:eastAsia="pt-BR"/>
        </w:rPr>
        <w:lastRenderedPageBreak/>
        <w:drawing>
          <wp:inline distT="0" distB="0" distL="0" distR="0" wp14:anchorId="2B0D3AE7" wp14:editId="359987E2">
            <wp:extent cx="4900085" cy="336071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085" cy="3360711"/>
                    </a:xfrm>
                    <a:prstGeom prst="rect">
                      <a:avLst/>
                    </a:prstGeom>
                  </pic:spPr>
                </pic:pic>
              </a:graphicData>
            </a:graphic>
          </wp:inline>
        </w:drawing>
      </w:r>
    </w:p>
    <w:p w:rsidR="00000E98" w:rsidRDefault="00000E98" w:rsidP="008D6F51">
      <w:pPr>
        <w:pStyle w:val="figura"/>
        <w:rPr>
          <w:lang w:eastAsia="pt-BR"/>
        </w:rPr>
      </w:pPr>
      <w:bookmarkStart w:id="110" w:name="_Ref475169914"/>
      <w:bookmarkStart w:id="111" w:name="_Toc482911726"/>
      <w:r>
        <w:t xml:space="preserve">Figura </w:t>
      </w:r>
      <w:fldSimple w:instr=" SEQ Figura \* ARABIC ">
        <w:r w:rsidR="008D6F51">
          <w:rPr>
            <w:noProof/>
          </w:rPr>
          <w:t>21</w:t>
        </w:r>
      </w:fldSimple>
      <w:bookmarkEnd w:id="110"/>
      <w:r w:rsidR="008E1754">
        <w:rPr>
          <w:noProof/>
        </w:rPr>
        <w:t xml:space="preserve"> </w:t>
      </w:r>
      <w:r w:rsidR="00A21DFC">
        <w:t>– D</w:t>
      </w:r>
      <w:r w:rsidRPr="00947E88">
        <w:t>ados do motor</w:t>
      </w:r>
      <w:bookmarkEnd w:id="111"/>
    </w:p>
    <w:p w:rsidR="00000E98" w:rsidRDefault="00000E98" w:rsidP="00B711FE">
      <w:pPr>
        <w:pStyle w:val="figura"/>
        <w:rPr>
          <w:lang w:eastAsia="pt-BR"/>
        </w:rPr>
      </w:pPr>
      <w:r w:rsidRPr="00000E98">
        <w:rPr>
          <w:lang w:eastAsia="pt-BR"/>
        </w:rPr>
        <w:t xml:space="preserve"> (</w:t>
      </w:r>
      <w:r w:rsidR="005A4C76">
        <w:rPr>
          <w:lang w:eastAsia="pt-BR"/>
        </w:rPr>
        <w:t>f</w:t>
      </w:r>
      <w:r w:rsidRPr="00000E98">
        <w:rPr>
          <w:lang w:eastAsia="pt-BR"/>
        </w:rPr>
        <w:t>onte: adaptado de MABUCHI MOTOR)</w:t>
      </w:r>
    </w:p>
    <w:p w:rsidR="00FA3A4C" w:rsidRDefault="00FA3A4C" w:rsidP="00000E98">
      <w:pPr>
        <w:spacing w:line="240" w:lineRule="auto"/>
        <w:ind w:firstLine="0"/>
        <w:jc w:val="center"/>
        <w:rPr>
          <w:rFonts w:cs="Arial"/>
          <w:sz w:val="20"/>
          <w:szCs w:val="20"/>
          <w:lang w:eastAsia="pt-BR"/>
        </w:rPr>
      </w:pPr>
    </w:p>
    <w:p w:rsidR="00DE06C3" w:rsidRDefault="000532EB" w:rsidP="00306A34">
      <w:pPr>
        <w:ind w:firstLine="708"/>
        <w:rPr>
          <w:rFonts w:cs="Arial"/>
          <w:szCs w:val="24"/>
          <w:lang w:eastAsia="pt-BR"/>
        </w:rPr>
      </w:pPr>
      <w:r>
        <w:rPr>
          <w:rFonts w:cs="Arial"/>
          <w:szCs w:val="24"/>
          <w:lang w:eastAsia="pt-BR"/>
        </w:rPr>
        <w:t xml:space="preserve">O diagrama de corpo livre da cabine e os circuitos elétricos </w:t>
      </w:r>
      <w:r w:rsidR="00DE06C3">
        <w:rPr>
          <w:rFonts w:cs="Arial"/>
          <w:szCs w:val="24"/>
          <w:lang w:eastAsia="pt-BR"/>
        </w:rPr>
        <w:t>são apresentados a seguir.</w:t>
      </w:r>
    </w:p>
    <w:p w:rsidR="00DE06C3" w:rsidRDefault="00DE06C3" w:rsidP="00283ABC">
      <w:pPr>
        <w:pStyle w:val="Ttulo3"/>
      </w:pPr>
      <w:bookmarkStart w:id="112" w:name="_Toc482911667"/>
      <w:r>
        <w:t>Diagrama de corpo livre da cabine</w:t>
      </w:r>
      <w:bookmarkEnd w:id="112"/>
    </w:p>
    <w:p w:rsidR="0032099C" w:rsidRDefault="00BD1253" w:rsidP="0032099C">
      <w:pPr>
        <w:rPr>
          <w:rFonts w:cs="Arial"/>
          <w:szCs w:val="24"/>
        </w:rPr>
      </w:pPr>
      <w:r>
        <w:t>Representou-se o diagrama de corpo livre para facilitar a visualização das forças que estão sendo aplicadas sobre a estrutura, temos quatro forças atuando, fazendo com que a cabine se movimente para cima</w:t>
      </w:r>
      <w:r w:rsidR="00651ECB">
        <w:t>, sendo as externas, a força exercida pelo contrapeso, e as internas uma representa onde foi fixado o cabo de aço do elevador e a outra a força do motor. A força atuando para baixo é o peso da cabine</w:t>
      </w:r>
      <w:r>
        <w:t xml:space="preserve">. </w:t>
      </w:r>
      <w:r w:rsidR="00786C2B">
        <w:t>Conforme</w:t>
      </w:r>
      <w:r w:rsidR="003C74D5">
        <w:t xml:space="preserve"> </w:t>
      </w:r>
      <w:r w:rsidR="003C74D5">
        <w:fldChar w:fldCharType="begin"/>
      </w:r>
      <w:r w:rsidR="003C74D5">
        <w:instrText xml:space="preserve"> REF _Ref478067125 \h </w:instrText>
      </w:r>
      <w:r w:rsidR="003C74D5">
        <w:fldChar w:fldCharType="separate"/>
      </w:r>
      <w:r w:rsidR="000A0DE6">
        <w:t xml:space="preserve">Figura </w:t>
      </w:r>
      <w:r w:rsidR="000A0DE6">
        <w:rPr>
          <w:noProof/>
        </w:rPr>
        <w:t>22</w:t>
      </w:r>
      <w:r w:rsidR="003C74D5">
        <w:fldChar w:fldCharType="end"/>
      </w:r>
      <w:r w:rsidR="0032099C">
        <w:t>.</w:t>
      </w:r>
    </w:p>
    <w:p w:rsidR="005E103C" w:rsidRDefault="005E103C" w:rsidP="0032099C">
      <w:pPr>
        <w:jc w:val="center"/>
      </w:pPr>
      <w:bookmarkStart w:id="113" w:name="_Ref475185137"/>
      <w:r w:rsidRPr="005E103C">
        <w:rPr>
          <w:noProof/>
          <w:lang w:eastAsia="pt-BR"/>
        </w:rPr>
        <w:lastRenderedPageBreak/>
        <w:drawing>
          <wp:inline distT="0" distB="0" distL="0" distR="0" wp14:anchorId="5DFECC61" wp14:editId="12F398EE">
            <wp:extent cx="4914900" cy="267406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4774" cy="2679435"/>
                    </a:xfrm>
                    <a:prstGeom prst="rect">
                      <a:avLst/>
                    </a:prstGeom>
                  </pic:spPr>
                </pic:pic>
              </a:graphicData>
            </a:graphic>
          </wp:inline>
        </w:drawing>
      </w:r>
    </w:p>
    <w:p w:rsidR="00786C2B" w:rsidRDefault="00E60966" w:rsidP="008D6F51">
      <w:pPr>
        <w:pStyle w:val="figura"/>
      </w:pPr>
      <w:bookmarkStart w:id="114" w:name="_Ref478067125"/>
      <w:bookmarkStart w:id="115" w:name="_Toc482911727"/>
      <w:r>
        <w:t xml:space="preserve">Figura </w:t>
      </w:r>
      <w:fldSimple w:instr=" SEQ Figura \* ARABIC ">
        <w:r w:rsidR="008D6F51">
          <w:rPr>
            <w:noProof/>
          </w:rPr>
          <w:t>22</w:t>
        </w:r>
      </w:fldSimple>
      <w:bookmarkEnd w:id="113"/>
      <w:bookmarkEnd w:id="114"/>
      <w:r w:rsidR="008E1754">
        <w:rPr>
          <w:noProof/>
        </w:rPr>
        <w:t xml:space="preserve"> </w:t>
      </w:r>
      <w:r w:rsidRPr="00E05D75">
        <w:t xml:space="preserve">– Diagrama de </w:t>
      </w:r>
      <w:r w:rsidR="00150A5A">
        <w:t>corpo livre teórico e prático</w:t>
      </w:r>
      <w:bookmarkEnd w:id="115"/>
    </w:p>
    <w:p w:rsidR="00786C2B" w:rsidRDefault="00786C2B" w:rsidP="00B711FE">
      <w:pPr>
        <w:pStyle w:val="figura"/>
      </w:pPr>
      <w:r w:rsidRPr="003F018D">
        <w:t xml:space="preserve">(fonte: </w:t>
      </w:r>
      <w:r w:rsidR="00D96814">
        <w:t>Os autores</w:t>
      </w:r>
      <w:r w:rsidRPr="003F018D">
        <w:t>)</w:t>
      </w:r>
    </w:p>
    <w:p w:rsidR="00786C2B" w:rsidRPr="00ED2CF2" w:rsidRDefault="00786C2B" w:rsidP="00BD1253">
      <w:pPr>
        <w:spacing w:line="240" w:lineRule="auto"/>
        <w:ind w:firstLine="0"/>
        <w:jc w:val="center"/>
        <w:rPr>
          <w:rFonts w:cs="Arial"/>
          <w:szCs w:val="24"/>
        </w:rPr>
      </w:pPr>
    </w:p>
    <w:p w:rsidR="00E5760F" w:rsidRDefault="00E5760F" w:rsidP="00E5760F">
      <w:pPr>
        <w:rPr>
          <w:rFonts w:cs="Arial"/>
          <w:szCs w:val="24"/>
        </w:rPr>
      </w:pPr>
      <w:r>
        <w:rPr>
          <w:rFonts w:cs="Arial"/>
          <w:szCs w:val="24"/>
        </w:rPr>
        <w:t>O</w:t>
      </w:r>
      <w:r w:rsidR="000532EB">
        <w:rPr>
          <w:rFonts w:cs="Arial"/>
          <w:szCs w:val="24"/>
        </w:rPr>
        <w:t>s</w:t>
      </w:r>
      <w:r>
        <w:rPr>
          <w:rFonts w:cs="Arial"/>
          <w:szCs w:val="24"/>
        </w:rPr>
        <w:t xml:space="preserve"> contrapeso</w:t>
      </w:r>
      <w:r w:rsidR="000532EB">
        <w:rPr>
          <w:rFonts w:cs="Arial"/>
          <w:szCs w:val="24"/>
        </w:rPr>
        <w:t>s são</w:t>
      </w:r>
      <w:r w:rsidR="00150A5A">
        <w:rPr>
          <w:rFonts w:cs="Arial"/>
          <w:szCs w:val="24"/>
        </w:rPr>
        <w:t xml:space="preserve"> de </w:t>
      </w:r>
      <w:r w:rsidR="00FA52CB">
        <w:rPr>
          <w:rFonts w:cs="Arial"/>
          <w:szCs w:val="24"/>
        </w:rPr>
        <w:t>8,15</w:t>
      </w:r>
      <w:r>
        <w:rPr>
          <w:rFonts w:cs="Arial"/>
          <w:szCs w:val="24"/>
        </w:rPr>
        <w:t>kg</w:t>
      </w:r>
      <w:r w:rsidR="000532EB">
        <w:rPr>
          <w:rFonts w:cs="Arial"/>
          <w:szCs w:val="24"/>
        </w:rPr>
        <w:t xml:space="preserve"> cada e com a contribuição da </w:t>
      </w:r>
      <w:r>
        <w:rPr>
          <w:rFonts w:cs="Arial"/>
          <w:szCs w:val="24"/>
        </w:rPr>
        <w:t>força da gravidade de aproximadamente 9,807m/s</w:t>
      </w:r>
      <w:r w:rsidR="000F73AC" w:rsidRPr="000F73AC">
        <w:rPr>
          <w:rFonts w:cs="Arial"/>
          <w:szCs w:val="24"/>
          <w:vertAlign w:val="superscript"/>
        </w:rPr>
        <w:t>2</w:t>
      </w:r>
      <w:r w:rsidR="00B83E77">
        <w:rPr>
          <w:rFonts w:cs="Arial"/>
          <w:szCs w:val="24"/>
        </w:rPr>
        <w:t>, resultando em uma</w:t>
      </w:r>
      <w:r w:rsidR="003127C1">
        <w:rPr>
          <w:rFonts w:cs="Arial"/>
          <w:szCs w:val="24"/>
        </w:rPr>
        <w:t xml:space="preserve"> força </w:t>
      </w:r>
      <w:r w:rsidR="00B83E77">
        <w:rPr>
          <w:rFonts w:cs="Arial"/>
          <w:szCs w:val="24"/>
        </w:rPr>
        <w:t xml:space="preserve">de tração </w:t>
      </w:r>
      <w:r w:rsidR="003127C1">
        <w:rPr>
          <w:rFonts w:cs="Arial"/>
          <w:szCs w:val="24"/>
        </w:rPr>
        <w:t>de 80</w:t>
      </w:r>
      <w:r w:rsidR="00DB6968">
        <w:rPr>
          <w:rFonts w:cs="Arial"/>
          <w:szCs w:val="24"/>
        </w:rPr>
        <w:t>N</w:t>
      </w:r>
      <w:r w:rsidR="00677488">
        <w:rPr>
          <w:rFonts w:cs="Arial"/>
          <w:szCs w:val="24"/>
        </w:rPr>
        <w:t xml:space="preserve"> cada</w:t>
      </w:r>
      <w:r w:rsidR="006716F5">
        <w:rPr>
          <w:rFonts w:cs="Arial"/>
          <w:szCs w:val="24"/>
        </w:rPr>
        <w:t>,</w:t>
      </w:r>
      <w:r w:rsidR="00B83E77">
        <w:rPr>
          <w:rFonts w:cs="Arial"/>
          <w:szCs w:val="24"/>
        </w:rPr>
        <w:t xml:space="preserve"> perfazendo um total de 160N,</w:t>
      </w:r>
      <w:r w:rsidR="006716F5">
        <w:rPr>
          <w:rFonts w:cs="Arial"/>
          <w:szCs w:val="24"/>
        </w:rPr>
        <w:t xml:space="preserve"> como demonstrado na</w:t>
      </w:r>
      <w:r w:rsidR="00E71AF2">
        <w:rPr>
          <w:rFonts w:cs="Arial"/>
          <w:szCs w:val="24"/>
        </w:rPr>
        <w:t xml:space="preserve"> Equação </w:t>
      </w:r>
      <w:r w:rsidR="00E71AF2" w:rsidRPr="00966E9F">
        <w:rPr>
          <w:rFonts w:cs="Arial"/>
          <w:bCs/>
          <w:szCs w:val="24"/>
        </w:rPr>
        <w:t>[</w:t>
      </w:r>
      <w:r w:rsidR="00E71AF2" w:rsidRPr="00966E9F">
        <w:rPr>
          <w:rFonts w:cs="Arial"/>
          <w:bCs/>
          <w:szCs w:val="24"/>
        </w:rPr>
        <w:fldChar w:fldCharType="begin"/>
      </w:r>
      <w:r w:rsidR="00E71AF2" w:rsidRPr="00966E9F">
        <w:rPr>
          <w:rFonts w:cs="Arial"/>
          <w:bCs/>
          <w:szCs w:val="24"/>
        </w:rPr>
        <w:instrText xml:space="preserve"> SEQ EQUACAO \* MERGEFORMAT </w:instrText>
      </w:r>
      <w:r w:rsidR="00E71AF2" w:rsidRPr="00966E9F">
        <w:rPr>
          <w:rFonts w:cs="Arial"/>
          <w:bCs/>
          <w:szCs w:val="24"/>
        </w:rPr>
        <w:fldChar w:fldCharType="separate"/>
      </w:r>
      <w:r w:rsidR="000A0DE6">
        <w:rPr>
          <w:rFonts w:cs="Arial"/>
          <w:bCs/>
          <w:noProof/>
          <w:szCs w:val="24"/>
        </w:rPr>
        <w:t>1</w:t>
      </w:r>
      <w:r w:rsidR="00E71AF2" w:rsidRPr="00966E9F">
        <w:rPr>
          <w:rFonts w:cs="Arial"/>
          <w:bCs/>
          <w:szCs w:val="24"/>
        </w:rPr>
        <w:fldChar w:fldCharType="end"/>
      </w:r>
      <w:r w:rsidR="00E71AF2" w:rsidRPr="00966E9F">
        <w:rPr>
          <w:rFonts w:cs="Arial"/>
          <w:bCs/>
          <w:szCs w:val="24"/>
        </w:rPr>
        <w:t>]</w:t>
      </w:r>
      <w:r w:rsidR="00DB6968">
        <w:rPr>
          <w:rFonts w:cs="Arial"/>
          <w:szCs w:val="24"/>
        </w:rPr>
        <w:t>:</w:t>
      </w:r>
      <w:r>
        <w:rPr>
          <w:rFonts w:cs="Arial"/>
          <w:szCs w:val="24"/>
        </w:rPr>
        <w:t xml:space="preserve"> </w:t>
      </w:r>
    </w:p>
    <w:p w:rsidR="00B70FDD" w:rsidRDefault="00B70FDD" w:rsidP="00E5760F">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463F00" w:rsidP="00966E9F">
            <w:pPr>
              <w:autoSpaceDE w:val="0"/>
              <w:autoSpaceDN w:val="0"/>
              <w:adjustRightInd w:val="0"/>
              <w:ind w:firstLine="0"/>
              <w:jc w:val="center"/>
              <w:rPr>
                <w:rFonts w:cs="Arial"/>
                <w:b/>
                <w:bCs/>
                <w:szCs w:val="24"/>
              </w:rPr>
            </w:pPr>
            <w:r w:rsidRPr="00463F00">
              <w:rPr>
                <w:rFonts w:cs="Arial"/>
                <w:position w:val="-10"/>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8.4pt" o:ole="">
                  <v:imagedata r:id="rId37" o:title=""/>
                </v:shape>
                <o:OLEObject Type="Embed" ProgID="Equation.3" ShapeID="_x0000_i1025" DrawAspect="Content" ObjectID="_1556708889" r:id="rId38"/>
              </w:object>
            </w:r>
          </w:p>
        </w:tc>
        <w:tc>
          <w:tcPr>
            <w:tcW w:w="8097" w:type="dxa"/>
          </w:tcPr>
          <w:p w:rsidR="006716F5" w:rsidRPr="006716F5" w:rsidRDefault="006813C9"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keepNext/>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1</w:t>
            </w:r>
            <w:r w:rsidRPr="00966E9F">
              <w:rPr>
                <w:rFonts w:cs="Arial"/>
                <w:bCs/>
                <w:szCs w:val="24"/>
              </w:rPr>
              <w:t>]</w:t>
            </w:r>
          </w:p>
        </w:tc>
      </w:tr>
    </w:tbl>
    <w:p w:rsidR="00E5760F" w:rsidRPr="008A1040" w:rsidRDefault="006813C9"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=8,15kg∙9,807</m:t>
          </m:r>
        </m:oMath>
      </m:oMathPara>
    </w:p>
    <w:p w:rsidR="00E5760F" w:rsidRPr="00FA52CB" w:rsidRDefault="006813C9" w:rsidP="00E5760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r>
            <w:rPr>
              <w:rFonts w:ascii="Cambria Math" w:hAnsi="Cambria Math" w:cs="Arial"/>
              <w:szCs w:val="24"/>
            </w:rPr>
            <m:t>=80  N</m:t>
          </m:r>
        </m:oMath>
      </m:oMathPara>
    </w:p>
    <w:p w:rsidR="00FA52CB" w:rsidRPr="00FA52CB" w:rsidRDefault="006813C9" w:rsidP="00FA52CB">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m:t>
              </m:r>
              <m:sSub>
                <m:sSubPr>
                  <m:ctrlPr>
                    <w:rPr>
                      <w:rFonts w:ascii="Cambria Math" w:hAnsi="Cambria Math" w:cs="Arial"/>
                      <w:i/>
                      <w:szCs w:val="24"/>
                    </w:rPr>
                  </m:ctrlPr>
                </m:sSubPr>
                <m:e>
                  <m:r>
                    <w:rPr>
                      <w:rFonts w:ascii="Cambria Math" w:hAnsi="Cambria Math" w:cs="Arial"/>
                      <w:szCs w:val="24"/>
                    </w:rPr>
                    <m:t>os</m:t>
                  </m:r>
                </m:e>
                <m:sub>
                  <m:r>
                    <w:rPr>
                      <w:rFonts w:ascii="Cambria Math" w:hAnsi="Cambria Math" w:cs="Arial"/>
                      <w:szCs w:val="24"/>
                    </w:rPr>
                    <m:t>total</m:t>
                  </m:r>
                </m:sub>
              </m:sSub>
            </m:sub>
          </m:sSub>
          <m:r>
            <w:rPr>
              <w:rFonts w:ascii="Cambria Math" w:hAnsi="Cambria Math" w:cs="Arial"/>
              <w:szCs w:val="24"/>
            </w:rPr>
            <m:t>=160  N</m:t>
          </m:r>
        </m:oMath>
      </m:oMathPara>
    </w:p>
    <w:p w:rsidR="00E5760F" w:rsidRDefault="00E5760F" w:rsidP="00BD1253">
      <w:pPr>
        <w:rPr>
          <w:rFonts w:cs="Arial"/>
          <w:szCs w:val="24"/>
        </w:rPr>
      </w:pPr>
    </w:p>
    <w:p w:rsidR="00BD1253" w:rsidRDefault="00B40989" w:rsidP="00BD1253">
      <w:pPr>
        <w:rPr>
          <w:rFonts w:cs="Arial"/>
          <w:szCs w:val="24"/>
        </w:rPr>
      </w:pPr>
      <w:r>
        <w:rPr>
          <w:rFonts w:cs="Arial"/>
          <w:szCs w:val="24"/>
        </w:rPr>
        <w:t xml:space="preserve">A massa </w:t>
      </w:r>
      <w:r w:rsidR="00E5760F">
        <w:rPr>
          <w:rFonts w:cs="Arial"/>
          <w:szCs w:val="24"/>
        </w:rPr>
        <w:t xml:space="preserve">da cabine </w:t>
      </w:r>
      <w:r w:rsidR="0083551B">
        <w:rPr>
          <w:rFonts w:cs="Arial"/>
          <w:szCs w:val="24"/>
        </w:rPr>
        <w:t>é de 20</w:t>
      </w:r>
      <w:r w:rsidR="00BD1253">
        <w:rPr>
          <w:rFonts w:cs="Arial"/>
          <w:szCs w:val="24"/>
        </w:rPr>
        <w:t>kg, além da força da gravidad</w:t>
      </w:r>
      <w:r w:rsidR="000532EB">
        <w:rPr>
          <w:rFonts w:cs="Arial"/>
          <w:szCs w:val="24"/>
        </w:rPr>
        <w:t xml:space="preserve">e de aproximadamente </w:t>
      </w:r>
      <w:r w:rsidR="008F0F8F">
        <w:rPr>
          <w:rFonts w:cs="Arial"/>
          <w:szCs w:val="24"/>
        </w:rPr>
        <w:t>9,807m/s</w:t>
      </w:r>
      <w:r w:rsidR="008F0F8F" w:rsidRPr="000F73AC">
        <w:rPr>
          <w:rFonts w:cs="Arial"/>
          <w:szCs w:val="24"/>
          <w:vertAlign w:val="superscript"/>
        </w:rPr>
        <w:t>2</w:t>
      </w:r>
      <w:r w:rsidR="000532EB">
        <w:rPr>
          <w:rFonts w:cs="Arial"/>
          <w:szCs w:val="24"/>
        </w:rPr>
        <w:t>, encontrou-se</w:t>
      </w:r>
      <w:r w:rsidR="00DB6968">
        <w:rPr>
          <w:rFonts w:cs="Arial"/>
          <w:szCs w:val="24"/>
        </w:rPr>
        <w:t xml:space="preserve"> um total de força</w:t>
      </w:r>
      <w:r w:rsidR="00B83E77">
        <w:rPr>
          <w:rFonts w:cs="Arial"/>
          <w:szCs w:val="24"/>
        </w:rPr>
        <w:t xml:space="preserve"> peso</w:t>
      </w:r>
      <w:r w:rsidR="00DB6968">
        <w:rPr>
          <w:rFonts w:cs="Arial"/>
          <w:szCs w:val="24"/>
        </w:rPr>
        <w:t xml:space="preserve"> de 196,14</w:t>
      </w:r>
      <w:r w:rsidR="0083551B">
        <w:rPr>
          <w:rFonts w:cs="Arial"/>
          <w:szCs w:val="24"/>
        </w:rPr>
        <w:t>N</w:t>
      </w:r>
      <w:r w:rsidR="006716F5">
        <w:rPr>
          <w:rFonts w:cs="Arial"/>
          <w:szCs w:val="24"/>
        </w:rPr>
        <w:t xml:space="preserve">, conforme apresentado na </w:t>
      </w:r>
      <w:r w:rsidR="00E71AF2">
        <w:rPr>
          <w:rFonts w:cs="Arial"/>
          <w:szCs w:val="24"/>
        </w:rPr>
        <w:t xml:space="preserve">Equação </w:t>
      </w:r>
      <w:r w:rsidR="00E71AF2" w:rsidRPr="00966E9F">
        <w:rPr>
          <w:rFonts w:cs="Arial"/>
          <w:bCs/>
          <w:szCs w:val="24"/>
        </w:rPr>
        <w:t>[</w:t>
      </w:r>
      <w:r w:rsidR="00E71AF2">
        <w:rPr>
          <w:rFonts w:cs="Arial"/>
          <w:bCs/>
          <w:szCs w:val="24"/>
        </w:rPr>
        <w:t>2</w:t>
      </w:r>
      <w:r w:rsidR="00E71AF2" w:rsidRPr="00966E9F">
        <w:rPr>
          <w:rFonts w:cs="Arial"/>
          <w:bCs/>
          <w:szCs w:val="24"/>
        </w:rPr>
        <w:t>]</w:t>
      </w:r>
      <w:r w:rsidR="00E71AF2">
        <w:rPr>
          <w:rFonts w:cs="Arial"/>
          <w:szCs w:val="24"/>
        </w:rPr>
        <w:t>:</w:t>
      </w:r>
    </w:p>
    <w:p w:rsidR="00A6668D" w:rsidRDefault="00A6668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813C9" w:rsidP="008F0F8F">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g</m:t>
                    </m:r>
                  </m:e>
                </m:acc>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2</w:t>
            </w:r>
            <w:r w:rsidRPr="00966E9F">
              <w:rPr>
                <w:rFonts w:cs="Arial"/>
                <w:bCs/>
                <w:szCs w:val="24"/>
              </w:rPr>
              <w:t>]</w:t>
            </w:r>
          </w:p>
        </w:tc>
      </w:tr>
    </w:tbl>
    <w:p w:rsidR="00BD1253" w:rsidRPr="008A1040"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=20kg∙9,807</m:t>
          </m:r>
        </m:oMath>
      </m:oMathPara>
    </w:p>
    <w:p w:rsidR="00BD1253" w:rsidRPr="008A1040"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r>
            <w:rPr>
              <w:rFonts w:ascii="Cambria Math" w:hAnsi="Cambria Math" w:cs="Arial"/>
              <w:szCs w:val="24"/>
            </w:rPr>
            <m:t>=196,14  N</m:t>
          </m:r>
        </m:oMath>
      </m:oMathPara>
    </w:p>
    <w:p w:rsidR="00BD1253" w:rsidRDefault="00BD1253" w:rsidP="00786C2B">
      <w:pPr>
        <w:jc w:val="center"/>
        <w:rPr>
          <w:rFonts w:cs="Arial"/>
          <w:szCs w:val="24"/>
        </w:rPr>
      </w:pPr>
    </w:p>
    <w:p w:rsidR="00BD1253" w:rsidRDefault="00BD1253" w:rsidP="00BD1253">
      <w:pPr>
        <w:rPr>
          <w:rFonts w:cs="Arial"/>
          <w:szCs w:val="24"/>
        </w:rPr>
      </w:pPr>
      <w:r>
        <w:rPr>
          <w:rFonts w:cs="Arial"/>
          <w:szCs w:val="24"/>
        </w:rPr>
        <w:t>Com este implemento necessita-se</w:t>
      </w:r>
      <w:r w:rsidRPr="00DE420D">
        <w:rPr>
          <w:rFonts w:cs="Arial"/>
          <w:szCs w:val="24"/>
        </w:rPr>
        <w:t xml:space="preserve"> de um motor q</w:t>
      </w:r>
      <w:r w:rsidR="00B40989">
        <w:rPr>
          <w:rFonts w:cs="Arial"/>
          <w:szCs w:val="24"/>
        </w:rPr>
        <w:t xml:space="preserve">ue tenha força acima de </w:t>
      </w:r>
      <w:r w:rsidR="00781E96">
        <w:rPr>
          <w:rFonts w:cs="Arial"/>
          <w:szCs w:val="24"/>
        </w:rPr>
        <w:t>18,07</w:t>
      </w:r>
      <w:r w:rsidRPr="00DE420D">
        <w:rPr>
          <w:rFonts w:cs="Arial"/>
          <w:szCs w:val="24"/>
        </w:rPr>
        <w:t>N</w:t>
      </w:r>
      <w:r>
        <w:rPr>
          <w:rFonts w:cs="Arial"/>
          <w:szCs w:val="24"/>
        </w:rPr>
        <w:t xml:space="preserve">, com os dados para estabilização da cabine, dimensionou-se o motor, para isso foi </w:t>
      </w:r>
      <w:r w:rsidRPr="00DE420D">
        <w:rPr>
          <w:rFonts w:cs="Arial"/>
          <w:szCs w:val="24"/>
        </w:rPr>
        <w:t>necessário saber o torque</w:t>
      </w:r>
      <w:r>
        <w:rPr>
          <w:rFonts w:cs="Arial"/>
          <w:szCs w:val="24"/>
        </w:rPr>
        <w:t xml:space="preserve"> para sair da inércia, com auxílio do paquímetro </w:t>
      </w:r>
      <w:r>
        <w:rPr>
          <w:rFonts w:cs="Arial"/>
          <w:szCs w:val="24"/>
        </w:rPr>
        <w:lastRenderedPageBreak/>
        <w:t>descobriu-se o diâmetr</w:t>
      </w:r>
      <w:r w:rsidR="0060699A">
        <w:rPr>
          <w:rFonts w:cs="Arial"/>
          <w:szCs w:val="24"/>
        </w:rPr>
        <w:t>o do eixo do motor que foi de 3</w:t>
      </w:r>
      <w:r>
        <w:rPr>
          <w:rFonts w:cs="Arial"/>
          <w:szCs w:val="24"/>
        </w:rPr>
        <w:t>cm, temos então o valor do torque</w:t>
      </w:r>
      <w:r w:rsidR="006716F5">
        <w:rPr>
          <w:rFonts w:cs="Arial"/>
          <w:szCs w:val="24"/>
        </w:rPr>
        <w:t>, de acordo com a</w:t>
      </w:r>
      <w:r w:rsidR="00E71AF2" w:rsidRPr="00E71AF2">
        <w:rPr>
          <w:rFonts w:cs="Arial"/>
          <w:szCs w:val="24"/>
        </w:rPr>
        <w:t xml:space="preserve"> </w:t>
      </w:r>
      <w:r w:rsidR="00E71AF2">
        <w:rPr>
          <w:rFonts w:cs="Arial"/>
          <w:szCs w:val="24"/>
        </w:rPr>
        <w:t xml:space="preserve">Equação </w:t>
      </w:r>
      <w:r w:rsidR="00E71AF2" w:rsidRPr="00966E9F">
        <w:rPr>
          <w:rFonts w:cs="Arial"/>
          <w:bCs/>
          <w:szCs w:val="24"/>
        </w:rPr>
        <w:t>[</w:t>
      </w:r>
      <w:r w:rsidR="00E71AF2">
        <w:rPr>
          <w:rFonts w:cs="Arial"/>
          <w:bCs/>
          <w:szCs w:val="24"/>
        </w:rPr>
        <w:t>3</w:t>
      </w:r>
      <w:r w:rsidR="00E71AF2" w:rsidRPr="00966E9F">
        <w:rPr>
          <w:rFonts w:cs="Arial"/>
          <w:bCs/>
          <w:szCs w:val="24"/>
        </w:rPr>
        <w:t>]</w:t>
      </w:r>
      <w:r w:rsidR="00E71AF2">
        <w:rPr>
          <w:rFonts w:cs="Arial"/>
          <w:szCs w:val="24"/>
        </w:rPr>
        <w:t>:</w:t>
      </w:r>
    </w:p>
    <w:p w:rsidR="00B70FDD" w:rsidRDefault="00B70FDD" w:rsidP="00BD1253">
      <w:pPr>
        <w:rPr>
          <w:rFonts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F0462B" w:rsidP="00F0462B">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3</w:t>
            </w:r>
            <w:r w:rsidRPr="00966E9F">
              <w:rPr>
                <w:rFonts w:cs="Arial"/>
                <w:bCs/>
                <w:szCs w:val="24"/>
              </w:rPr>
              <w:t>]</w:t>
            </w:r>
          </w:p>
        </w:tc>
      </w:tr>
    </w:tbl>
    <w:p w:rsidR="00BD1253" w:rsidRPr="00936FC6" w:rsidRDefault="00F0462B" w:rsidP="00BD1253">
      <w:pPr>
        <w:rPr>
          <w:rFonts w:eastAsiaTheme="minorEastAsia" w:cs="Arial"/>
          <w:szCs w:val="24"/>
        </w:rPr>
      </w:pPr>
      <m:oMathPara>
        <m:oMath>
          <m:r>
            <w:rPr>
              <w:rFonts w:ascii="Cambria Math" w:hAnsi="Cambria Math" w:cs="Arial"/>
              <w:szCs w:val="24"/>
            </w:rPr>
            <m:t>τ =18,07 N. 0,015 m</m:t>
          </m:r>
        </m:oMath>
      </m:oMathPara>
    </w:p>
    <w:p w:rsidR="00BD1253" w:rsidRPr="00936FC6" w:rsidRDefault="00F0462B" w:rsidP="00BD1253">
      <w:pPr>
        <w:rPr>
          <w:rFonts w:eastAsiaTheme="minorEastAsia" w:cs="Arial"/>
          <w:szCs w:val="24"/>
        </w:rPr>
      </w:pPr>
      <m:oMathPara>
        <m:oMath>
          <m:r>
            <w:rPr>
              <w:rFonts w:ascii="Cambria Math" w:hAnsi="Cambria Math" w:cs="Arial"/>
              <w:szCs w:val="24"/>
            </w:rPr>
            <m:t xml:space="preserve">τ =0,27 Nm </m:t>
          </m:r>
          <m:d>
            <m:dPr>
              <m:ctrlPr>
                <w:rPr>
                  <w:rFonts w:ascii="Cambria Math" w:hAnsi="Cambria Math" w:cs="Arial"/>
                  <w:i/>
                  <w:szCs w:val="24"/>
                </w:rPr>
              </m:ctrlPr>
            </m:dPr>
            <m:e>
              <m:r>
                <w:rPr>
                  <w:rFonts w:ascii="Cambria Math" w:hAnsi="Cambria Math" w:cs="Arial"/>
                  <w:szCs w:val="24"/>
                </w:rPr>
                <m:t>estático</m:t>
              </m:r>
            </m:e>
          </m:d>
        </m:oMath>
      </m:oMathPara>
    </w:p>
    <w:p w:rsidR="00BD1253" w:rsidRPr="00936FC6" w:rsidRDefault="00BD1253" w:rsidP="00BD1253">
      <w:pPr>
        <w:rPr>
          <w:rFonts w:eastAsiaTheme="minorEastAsia" w:cs="Arial"/>
          <w:szCs w:val="24"/>
        </w:rPr>
      </w:pPr>
    </w:p>
    <w:p w:rsidR="00BD1253" w:rsidRDefault="00B40989" w:rsidP="00BD1253">
      <w:pPr>
        <w:rPr>
          <w:rFonts w:cs="Arial"/>
          <w:szCs w:val="24"/>
        </w:rPr>
      </w:pPr>
      <w:r>
        <w:rPr>
          <w:rFonts w:eastAsiaTheme="minorEastAsia" w:cs="Arial"/>
          <w:szCs w:val="24"/>
        </w:rPr>
        <w:t>Dada a velocidade linear de deslocamento vertical da cabine,</w:t>
      </w:r>
      <w:r w:rsidR="0060699A">
        <w:rPr>
          <w:rFonts w:eastAsiaTheme="minorEastAsia" w:cs="Arial"/>
          <w:szCs w:val="24"/>
        </w:rPr>
        <w:t xml:space="preserve"> obtida</w:t>
      </w:r>
      <w:r>
        <w:rPr>
          <w:rFonts w:eastAsiaTheme="minorEastAsia" w:cs="Arial"/>
          <w:szCs w:val="24"/>
        </w:rPr>
        <w:t xml:space="preserve"> experimentalmente </w:t>
      </w:r>
      <w:r w:rsidR="0060699A">
        <w:rPr>
          <w:rFonts w:eastAsiaTheme="minorEastAsia" w:cs="Arial"/>
          <w:szCs w:val="24"/>
        </w:rPr>
        <w:t xml:space="preserve">através do monitor serial do Arduino </w:t>
      </w:r>
      <w:r>
        <w:rPr>
          <w:rFonts w:eastAsiaTheme="minorEastAsia" w:cs="Arial"/>
          <w:szCs w:val="24"/>
        </w:rPr>
        <w:t>de</w:t>
      </w:r>
      <w:r w:rsidR="00037696">
        <w:rPr>
          <w:rFonts w:eastAsiaTheme="minorEastAsia" w:cs="Arial"/>
          <w:szCs w:val="24"/>
        </w:rPr>
        <w:t xml:space="preserve"> 0,0</w:t>
      </w:r>
      <w:r w:rsidR="003127C1">
        <w:rPr>
          <w:rFonts w:eastAsiaTheme="minorEastAsia" w:cs="Arial"/>
          <w:szCs w:val="24"/>
        </w:rPr>
        <w:t>46</w:t>
      </w:r>
      <w:r w:rsidR="00BD1253">
        <w:rPr>
          <w:rFonts w:eastAsiaTheme="minorEastAsia" w:cs="Arial"/>
          <w:szCs w:val="24"/>
        </w:rPr>
        <w:t xml:space="preserve">m/s </w:t>
      </w:r>
      <w:r>
        <w:rPr>
          <w:rFonts w:eastAsiaTheme="minorEastAsia" w:cs="Arial"/>
          <w:szCs w:val="24"/>
        </w:rPr>
        <w:t xml:space="preserve">vazia, </w:t>
      </w:r>
      <w:r w:rsidR="00BD1253">
        <w:rPr>
          <w:rFonts w:eastAsiaTheme="minorEastAsia" w:cs="Arial"/>
          <w:szCs w:val="24"/>
        </w:rPr>
        <w:t xml:space="preserve">em relação a rotação </w:t>
      </w:r>
      <w:r>
        <w:rPr>
          <w:rFonts w:eastAsiaTheme="minorEastAsia" w:cs="Arial"/>
          <w:szCs w:val="24"/>
        </w:rPr>
        <w:t xml:space="preserve">e </w:t>
      </w:r>
      <w:r w:rsidR="00BD1253">
        <w:rPr>
          <w:rFonts w:eastAsiaTheme="minorEastAsia" w:cs="Arial"/>
          <w:szCs w:val="24"/>
        </w:rPr>
        <w:t>de acor</w:t>
      </w:r>
      <w:r w:rsidR="00BD0AF8">
        <w:rPr>
          <w:rFonts w:eastAsiaTheme="minorEastAsia" w:cs="Arial"/>
          <w:szCs w:val="24"/>
        </w:rPr>
        <w:t>do com o raio da polia de 0,015</w:t>
      </w:r>
      <w:r w:rsidR="00BD1253">
        <w:rPr>
          <w:rFonts w:eastAsiaTheme="minorEastAsia" w:cs="Arial"/>
          <w:szCs w:val="24"/>
        </w:rPr>
        <w:t>m</w:t>
      </w:r>
      <w:r>
        <w:rPr>
          <w:rFonts w:eastAsiaTheme="minorEastAsia" w:cs="Arial"/>
          <w:szCs w:val="24"/>
        </w:rPr>
        <w:t>, c</w:t>
      </w:r>
      <w:r w:rsidR="00BD1253">
        <w:rPr>
          <w:rFonts w:eastAsiaTheme="minorEastAsia" w:cs="Arial"/>
          <w:szCs w:val="24"/>
        </w:rPr>
        <w:t xml:space="preserve">alculou-se </w:t>
      </w:r>
      <w:r w:rsidR="00037696">
        <w:rPr>
          <w:rFonts w:eastAsiaTheme="minorEastAsia" w:cs="Arial"/>
          <w:szCs w:val="24"/>
        </w:rPr>
        <w:t>a velocidade angular (</w:t>
      </w:r>
      <m:oMath>
        <m:r>
          <w:rPr>
            <w:rFonts w:ascii="Cambria Math" w:hAnsi="Cambria Math" w:cs="Arial"/>
            <w:szCs w:val="24"/>
          </w:rPr>
          <m:t>ω)</m:t>
        </m:r>
      </m:oMath>
      <w:r w:rsidR="006716F5">
        <w:rPr>
          <w:rFonts w:eastAsiaTheme="minorEastAsia" w:cs="Arial"/>
          <w:szCs w:val="24"/>
        </w:rPr>
        <w:t xml:space="preserve">, como descrito na </w:t>
      </w:r>
      <w:r w:rsidR="00E71AF2">
        <w:rPr>
          <w:rFonts w:cs="Arial"/>
          <w:szCs w:val="24"/>
        </w:rPr>
        <w:t xml:space="preserve">Equação </w:t>
      </w:r>
      <w:r w:rsidR="00E71AF2" w:rsidRPr="00966E9F">
        <w:rPr>
          <w:rFonts w:cs="Arial"/>
          <w:bCs/>
          <w:szCs w:val="24"/>
        </w:rPr>
        <w:t>[</w:t>
      </w:r>
      <w:r w:rsidR="00E71AF2">
        <w:rPr>
          <w:rFonts w:cs="Arial"/>
          <w:bCs/>
          <w:szCs w:val="24"/>
        </w:rPr>
        <w:t>4</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716F5" w:rsidP="006716F5">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den>
                </m:f>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4</w:t>
            </w:r>
            <w:r w:rsidRPr="00966E9F">
              <w:rPr>
                <w:rFonts w:cs="Arial"/>
                <w:bCs/>
                <w:szCs w:val="24"/>
              </w:rPr>
              <w:t>]</w:t>
            </w:r>
          </w:p>
        </w:tc>
      </w:tr>
    </w:tbl>
    <w:p w:rsidR="003C0C33" w:rsidRDefault="00CE1F2C" w:rsidP="003C0C33">
      <w:pPr>
        <w:rPr>
          <w:rFonts w:eastAsiaTheme="minorEastAsia" w:cs="Arial"/>
          <w:szCs w:val="24"/>
        </w:rPr>
      </w:pPr>
      <m:oMathPara>
        <m:oMath>
          <m:r>
            <w:rPr>
              <w:rFonts w:ascii="Cambria Math" w:eastAsiaTheme="minorEastAsia" w:hAnsi="Cambria Math" w:cs="Arial"/>
              <w:szCs w:val="24"/>
            </w:rPr>
            <m:t>ω=</m:t>
          </m:r>
          <m:f>
            <m:fPr>
              <m:ctrlPr>
                <w:rPr>
                  <w:rFonts w:ascii="Cambria Math" w:eastAsiaTheme="minorEastAsia" w:hAnsi="Cambria Math" w:cs="Arial"/>
                  <w:i/>
                  <w:szCs w:val="24"/>
                </w:rPr>
              </m:ctrlPr>
            </m:fPr>
            <m:num>
              <m:r>
                <w:rPr>
                  <w:rFonts w:ascii="Cambria Math" w:eastAsiaTheme="minorEastAsia" w:hAnsi="Cambria Math" w:cs="Arial"/>
                  <w:szCs w:val="24"/>
                </w:rPr>
                <m:t>0,046 m/s</m:t>
              </m:r>
            </m:num>
            <m:den>
              <m:r>
                <w:rPr>
                  <w:rFonts w:ascii="Cambria Math" w:eastAsiaTheme="minorEastAsia" w:hAnsi="Cambria Math" w:cs="Arial"/>
                  <w:szCs w:val="24"/>
                </w:rPr>
                <m:t>0,015 m</m:t>
              </m:r>
            </m:den>
          </m:f>
        </m:oMath>
      </m:oMathPara>
    </w:p>
    <w:p w:rsidR="00BD1253" w:rsidRPr="00BD1253" w:rsidRDefault="00CE1F2C" w:rsidP="003C0C33">
      <w:pPr>
        <w:ind w:firstLine="0"/>
        <w:rPr>
          <w:rFonts w:eastAsiaTheme="minorEastAsia" w:cs="Arial"/>
          <w:szCs w:val="24"/>
        </w:rPr>
      </w:pPr>
      <m:oMathPara>
        <m:oMath>
          <m:r>
            <w:rPr>
              <w:rFonts w:ascii="Cambria Math" w:hAnsi="Cambria Math" w:cs="Arial"/>
              <w:szCs w:val="24"/>
            </w:rPr>
            <m:t>ω= 3,07rad/s</m:t>
          </m:r>
        </m:oMath>
      </m:oMathPara>
    </w:p>
    <w:p w:rsidR="003C0C33" w:rsidRDefault="003C0C33" w:rsidP="00BD1253">
      <w:pPr>
        <w:rPr>
          <w:rFonts w:eastAsiaTheme="minorEastAsia" w:cs="Arial"/>
          <w:szCs w:val="24"/>
        </w:rPr>
      </w:pPr>
    </w:p>
    <w:p w:rsidR="00BD1253" w:rsidRDefault="00BD1253" w:rsidP="00BD1253">
      <w:pPr>
        <w:rPr>
          <w:rFonts w:cs="Arial"/>
          <w:szCs w:val="24"/>
        </w:rPr>
      </w:pPr>
      <w:r>
        <w:rPr>
          <w:rFonts w:eastAsiaTheme="minorEastAsia" w:cs="Arial"/>
          <w:szCs w:val="24"/>
        </w:rPr>
        <w:t>Em seguida calculou-se a potência mecânica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5</w:t>
      </w:r>
      <w:r w:rsidR="00E71AF2" w:rsidRPr="00966E9F">
        <w:rPr>
          <w:rFonts w:cs="Arial"/>
          <w:bCs/>
          <w:szCs w:val="24"/>
        </w:rPr>
        <w:t>]</w:t>
      </w:r>
      <w:r w:rsidR="00E71AF2">
        <w:rPr>
          <w:rFonts w:cs="Arial"/>
          <w:szCs w:val="24"/>
        </w:rPr>
        <w:t>:</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813C9"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=τ  .  ω</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5</w:t>
            </w:r>
            <w:r w:rsidRPr="00966E9F">
              <w:rPr>
                <w:rFonts w:cs="Arial"/>
                <w:bCs/>
                <w:szCs w:val="24"/>
              </w:rPr>
              <w:t>]</w:t>
            </w:r>
          </w:p>
        </w:tc>
      </w:tr>
    </w:tbl>
    <w:p w:rsidR="00BD1253" w:rsidRPr="00146975"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=0,27 .  3,07</m:t>
          </m:r>
        </m:oMath>
      </m:oMathPara>
    </w:p>
    <w:p w:rsidR="00BD1253" w:rsidRPr="00BD1253"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r>
            <w:rPr>
              <w:rFonts w:ascii="Cambria Math" w:hAnsi="Cambria Math" w:cs="Arial"/>
              <w:szCs w:val="24"/>
            </w:rPr>
            <m:t>=0,83 Watts</m:t>
          </m:r>
        </m:oMath>
      </m:oMathPara>
    </w:p>
    <w:p w:rsidR="00BD1253" w:rsidRPr="00146975" w:rsidRDefault="00BD1253" w:rsidP="00BD1253">
      <w:pPr>
        <w:rPr>
          <w:rFonts w:eastAsiaTheme="minorEastAsia" w:cs="Arial"/>
          <w:szCs w:val="24"/>
        </w:rPr>
      </w:pPr>
    </w:p>
    <w:p w:rsidR="00BD1253" w:rsidRDefault="00BD1253" w:rsidP="00BD1253">
      <w:pPr>
        <w:rPr>
          <w:rFonts w:cs="Arial"/>
          <w:szCs w:val="24"/>
        </w:rPr>
      </w:pPr>
      <w:r>
        <w:rPr>
          <w:rFonts w:eastAsiaTheme="minorEastAsia" w:cs="Arial"/>
          <w:szCs w:val="24"/>
        </w:rPr>
        <w:t>E ainda a potência elétrica</w:t>
      </w:r>
      <w:r w:rsidR="006716F5">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6</w:t>
      </w:r>
      <w:r w:rsidR="00E71AF2" w:rsidRPr="00966E9F">
        <w:rPr>
          <w:rFonts w:cs="Arial"/>
          <w:bCs/>
          <w:szCs w:val="24"/>
        </w:rPr>
        <w:t>]</w:t>
      </w:r>
      <w:r w:rsidR="00A52F13">
        <w:rPr>
          <w:rFonts w:cs="Arial"/>
          <w:bCs/>
          <w:szCs w:val="24"/>
        </w:rPr>
        <w:t xml:space="preserve"> na qual a tensão foi obtida através dos dados nominais do motor e a corrente de trabalho através de um multímetro digital.</w:t>
      </w:r>
    </w:p>
    <w:p w:rsidR="00B70FDD" w:rsidRDefault="00B70FDD" w:rsidP="00BD1253">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6716F5" w:rsidTr="00E71AF2">
        <w:trPr>
          <w:trHeight w:val="20"/>
        </w:trPr>
        <w:tc>
          <w:tcPr>
            <w:tcW w:w="550" w:type="dxa"/>
          </w:tcPr>
          <w:p w:rsidR="006716F5" w:rsidRDefault="006716F5" w:rsidP="00966E9F">
            <w:pPr>
              <w:autoSpaceDE w:val="0"/>
              <w:autoSpaceDN w:val="0"/>
              <w:adjustRightInd w:val="0"/>
              <w:ind w:firstLine="0"/>
              <w:jc w:val="center"/>
              <w:rPr>
                <w:rFonts w:cs="Arial"/>
                <w:b/>
                <w:bCs/>
                <w:szCs w:val="24"/>
              </w:rPr>
            </w:pPr>
          </w:p>
        </w:tc>
        <w:tc>
          <w:tcPr>
            <w:tcW w:w="8097" w:type="dxa"/>
          </w:tcPr>
          <w:p w:rsidR="006716F5" w:rsidRPr="006716F5" w:rsidRDefault="006813C9" w:rsidP="006716F5">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=V.  I</m:t>
                </m:r>
              </m:oMath>
            </m:oMathPara>
          </w:p>
        </w:tc>
        <w:tc>
          <w:tcPr>
            <w:tcW w:w="567" w:type="dxa"/>
          </w:tcPr>
          <w:p w:rsidR="006716F5" w:rsidRPr="00966E9F" w:rsidRDefault="006716F5"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6</w:t>
            </w:r>
            <w:r w:rsidRPr="00966E9F">
              <w:rPr>
                <w:rFonts w:cs="Arial"/>
                <w:bCs/>
                <w:szCs w:val="24"/>
              </w:rPr>
              <w:t>]</w:t>
            </w:r>
          </w:p>
        </w:tc>
      </w:tr>
    </w:tbl>
    <w:p w:rsidR="00BD1253" w:rsidRPr="00146975"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=12 V .  2,2 A</m:t>
          </m:r>
        </m:oMath>
      </m:oMathPara>
    </w:p>
    <w:p w:rsidR="00BD1253" w:rsidRPr="00DB6968" w:rsidRDefault="006813C9" w:rsidP="00BD1253">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=26,4 Watts</m:t>
          </m:r>
        </m:oMath>
      </m:oMathPara>
    </w:p>
    <w:p w:rsidR="00DB6968" w:rsidRPr="00146975" w:rsidRDefault="00DB6968" w:rsidP="00BD1253">
      <w:pPr>
        <w:rPr>
          <w:rFonts w:eastAsiaTheme="minorEastAsia" w:cs="Arial"/>
          <w:szCs w:val="24"/>
        </w:rPr>
      </w:pPr>
    </w:p>
    <w:p w:rsidR="00BD1253" w:rsidRDefault="00BD1253" w:rsidP="00BD1253">
      <w:pPr>
        <w:rPr>
          <w:rFonts w:cs="Arial"/>
          <w:szCs w:val="24"/>
        </w:rPr>
      </w:pPr>
      <w:r>
        <w:rPr>
          <w:rFonts w:eastAsiaTheme="minorEastAsia" w:cs="Arial"/>
          <w:szCs w:val="24"/>
        </w:rPr>
        <w:t>E descobriu-se a eficiência do motor</w:t>
      </w:r>
      <w:r w:rsidR="00463F00">
        <w:rPr>
          <w:rFonts w:eastAsiaTheme="minorEastAsia" w:cs="Arial"/>
          <w:szCs w:val="24"/>
        </w:rPr>
        <w:t xml:space="preserve">, como apresentado na </w:t>
      </w:r>
      <w:r w:rsidR="00E71AF2">
        <w:rPr>
          <w:rFonts w:cs="Arial"/>
          <w:szCs w:val="24"/>
        </w:rPr>
        <w:t xml:space="preserve">Equação </w:t>
      </w:r>
      <w:r w:rsidR="00E71AF2" w:rsidRPr="00966E9F">
        <w:rPr>
          <w:rFonts w:cs="Arial"/>
          <w:bCs/>
          <w:szCs w:val="24"/>
        </w:rPr>
        <w:t>[</w:t>
      </w:r>
      <w:r w:rsidR="00E71AF2">
        <w:rPr>
          <w:rFonts w:cs="Arial"/>
          <w:bCs/>
          <w:szCs w:val="24"/>
        </w:rPr>
        <w:t>7</w:t>
      </w:r>
      <w:r w:rsidR="00E71AF2" w:rsidRPr="00966E9F">
        <w:rPr>
          <w:rFonts w:cs="Arial"/>
          <w:bCs/>
          <w:szCs w:val="24"/>
        </w:rPr>
        <w:t>]</w:t>
      </w:r>
      <w:r w:rsidR="00E71AF2">
        <w:rPr>
          <w:rFonts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463F00" w:rsidTr="00E71AF2">
        <w:trPr>
          <w:trHeight w:val="20"/>
        </w:trPr>
        <w:tc>
          <w:tcPr>
            <w:tcW w:w="550" w:type="dxa"/>
          </w:tcPr>
          <w:p w:rsidR="00463F00" w:rsidRDefault="00463F00" w:rsidP="00966E9F">
            <w:pPr>
              <w:autoSpaceDE w:val="0"/>
              <w:autoSpaceDN w:val="0"/>
              <w:adjustRightInd w:val="0"/>
              <w:ind w:firstLine="0"/>
              <w:jc w:val="center"/>
              <w:rPr>
                <w:rFonts w:cs="Arial"/>
                <w:b/>
                <w:bCs/>
                <w:szCs w:val="24"/>
              </w:rPr>
            </w:pPr>
          </w:p>
        </w:tc>
        <w:tc>
          <w:tcPr>
            <w:tcW w:w="8097" w:type="dxa"/>
          </w:tcPr>
          <w:p w:rsidR="00463F00" w:rsidRPr="00463F00" w:rsidRDefault="006813C9" w:rsidP="00463F00">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elétrica</m:t>
                    </m:r>
                  </m:sub>
                </m:sSub>
                <m:r>
                  <w:rPr>
                    <w:rFonts w:ascii="Cambria Math"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mecânica</m:t>
                        </m:r>
                      </m:sub>
                    </m:sSub>
                  </m:num>
                  <m:den>
                    <m:r>
                      <w:rPr>
                        <w:rFonts w:ascii="Cambria Math" w:eastAsiaTheme="minorEastAsia" w:hAnsi="Cambria Math" w:cs="Arial"/>
                        <w:szCs w:val="24"/>
                      </w:rPr>
                      <m:t>η</m:t>
                    </m:r>
                  </m:den>
                </m:f>
              </m:oMath>
            </m:oMathPara>
          </w:p>
        </w:tc>
        <w:tc>
          <w:tcPr>
            <w:tcW w:w="567" w:type="dxa"/>
          </w:tcPr>
          <w:p w:rsidR="00463F00" w:rsidRPr="00966E9F" w:rsidRDefault="00463F00" w:rsidP="0032099C">
            <w:pPr>
              <w:tabs>
                <w:tab w:val="left" w:pos="636"/>
              </w:tabs>
              <w:autoSpaceDE w:val="0"/>
              <w:autoSpaceDN w:val="0"/>
              <w:adjustRightInd w:val="0"/>
              <w:ind w:firstLine="0"/>
              <w:jc w:val="center"/>
              <w:rPr>
                <w:rFonts w:cs="Arial"/>
                <w:bCs/>
                <w:szCs w:val="24"/>
              </w:rPr>
            </w:pPr>
            <w:r w:rsidRPr="00966E9F">
              <w:rPr>
                <w:rFonts w:cs="Arial"/>
                <w:bCs/>
                <w:szCs w:val="24"/>
              </w:rPr>
              <w:t>[</w:t>
            </w:r>
            <w:r w:rsidR="0032099C">
              <w:rPr>
                <w:rFonts w:cs="Arial"/>
                <w:bCs/>
                <w:szCs w:val="24"/>
              </w:rPr>
              <w:t>7</w:t>
            </w:r>
            <w:r w:rsidRPr="00966E9F">
              <w:rPr>
                <w:rFonts w:cs="Arial"/>
                <w:bCs/>
                <w:szCs w:val="24"/>
              </w:rPr>
              <w:t>]</w:t>
            </w:r>
          </w:p>
        </w:tc>
      </w:tr>
    </w:tbl>
    <w:p w:rsidR="00BD1253" w:rsidRPr="00BD1253" w:rsidRDefault="00BD1253" w:rsidP="00BD1253">
      <w:pPr>
        <w:rPr>
          <w:rFonts w:eastAsiaTheme="minorEastAsia" w:cs="Arial"/>
          <w:szCs w:val="24"/>
        </w:rPr>
      </w:pPr>
      <m:oMathPara>
        <m:oMath>
          <m:r>
            <w:rPr>
              <w:rFonts w:ascii="Cambria Math" w:eastAsiaTheme="minorEastAsia" w:hAnsi="Cambria Math" w:cs="Arial"/>
              <w:szCs w:val="24"/>
            </w:rPr>
            <m:t>η</m:t>
          </m:r>
          <m:r>
            <w:rPr>
              <w:rFonts w:ascii="Cambria Math"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0,83 W</m:t>
              </m:r>
            </m:num>
            <m:den>
              <m:r>
                <w:rPr>
                  <w:rFonts w:ascii="Cambria Math" w:eastAsiaTheme="minorEastAsia" w:hAnsi="Cambria Math" w:cs="Arial"/>
                  <w:szCs w:val="24"/>
                </w:rPr>
                <m:t>26,4 W</m:t>
              </m:r>
            </m:den>
          </m:f>
          <m:r>
            <w:rPr>
              <w:rFonts w:ascii="Cambria Math" w:eastAsiaTheme="minorEastAsia" w:hAnsi="Cambria Math" w:cs="Arial"/>
              <w:szCs w:val="24"/>
            </w:rPr>
            <m:t xml:space="preserve"> x 100%</m:t>
          </m:r>
        </m:oMath>
      </m:oMathPara>
    </w:p>
    <w:p w:rsidR="00BD1253" w:rsidRPr="00DF37CC" w:rsidRDefault="00BD1253" w:rsidP="00BD1253">
      <w:pPr>
        <w:rPr>
          <w:rFonts w:eastAsiaTheme="minorEastAsia" w:cs="Arial"/>
          <w:szCs w:val="24"/>
        </w:rPr>
      </w:pPr>
      <m:oMathPara>
        <m:oMath>
          <m:r>
            <w:rPr>
              <w:rFonts w:ascii="Cambria Math" w:eastAsiaTheme="minorEastAsia" w:hAnsi="Cambria Math" w:cs="Arial"/>
              <w:szCs w:val="24"/>
            </w:rPr>
            <m:t>η=3,14 % a vazio</m:t>
          </m:r>
        </m:oMath>
      </m:oMathPara>
    </w:p>
    <w:p w:rsidR="00DF37CC" w:rsidRDefault="00DF37CC" w:rsidP="00DF37CC">
      <w:pPr>
        <w:rPr>
          <w:rFonts w:eastAsiaTheme="minorEastAsia" w:cs="Arial"/>
          <w:szCs w:val="24"/>
        </w:rPr>
      </w:pPr>
      <w:r w:rsidRPr="00A14DDF">
        <w:rPr>
          <w:rFonts w:eastAsiaTheme="minorEastAsia" w:cs="Arial"/>
          <w:szCs w:val="24"/>
        </w:rPr>
        <w:t>Onde:</w:t>
      </w:r>
    </w:p>
    <w:p w:rsidR="00F0462B" w:rsidRDefault="006813C9"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contrapeso</m:t>
            </m:r>
          </m:sub>
        </m:sSub>
      </m:oMath>
      <w:r w:rsidR="00F0462B">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6813C9"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contrapeso</m:t>
            </m:r>
          </m:sub>
        </m:sSub>
      </m:oMath>
      <w:r w:rsidR="00342190">
        <w:rPr>
          <w:rFonts w:asciiTheme="minorHAnsi" w:eastAsiaTheme="minorEastAsia" w:hAnsiTheme="minorHAnsi" w:cs="Arial"/>
          <w:szCs w:val="24"/>
        </w:rPr>
        <w:t xml:space="preserve"> é a massa do contrapeso,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342190" w:rsidRPr="00342190" w:rsidRDefault="006813C9" w:rsidP="00F0462B">
      <w:pPr>
        <w:ind w:left="709" w:firstLine="0"/>
        <w:rPr>
          <w:rFonts w:asciiTheme="minorHAnsi" w:eastAsiaTheme="minorEastAsia" w:hAnsiTheme="minorHAnsi" w:cs="Arial"/>
          <w:szCs w:val="24"/>
        </w:rPr>
      </w:pPr>
      <m:oMath>
        <m:acc>
          <m:accPr>
            <m:chr m:val="⃗"/>
            <m:ctrlPr>
              <w:rPr>
                <w:rFonts w:ascii="Cambria Math" w:hAnsi="Cambria Math" w:cs="Arial"/>
                <w:i/>
                <w:szCs w:val="24"/>
              </w:rPr>
            </m:ctrlPr>
          </m:accPr>
          <m:e>
            <m:r>
              <w:rPr>
                <w:rFonts w:ascii="Cambria Math" w:hAnsi="Cambria Math" w:cs="Arial"/>
                <w:szCs w:val="24"/>
              </w:rPr>
              <m:t>g</m:t>
            </m:r>
          </m:e>
        </m:acc>
      </m:oMath>
      <w:r w:rsidR="00342190">
        <w:rPr>
          <w:rFonts w:asciiTheme="minorHAnsi" w:eastAsiaTheme="minorEastAsia" w:hAnsiTheme="minorHAnsi" w:cs="Arial"/>
          <w:szCs w:val="24"/>
        </w:rPr>
        <w:t xml:space="preserve"> é a aceleração da gravidade, dada em </w:t>
      </w:r>
      <m:oMath>
        <m:r>
          <w:rPr>
            <w:rFonts w:ascii="Cambria Math" w:eastAsiaTheme="minorEastAsia" w:hAnsi="Cambria Math" w:cs="Arial"/>
            <w:szCs w:val="24"/>
          </w:rPr>
          <m:t>m/</m:t>
        </m:r>
        <m:sSup>
          <m:sSupPr>
            <m:ctrlPr>
              <w:rPr>
                <w:rFonts w:ascii="Cambria Math" w:eastAsiaTheme="minorEastAsia" w:hAnsi="Cambria Math" w:cs="Arial"/>
                <w:i/>
                <w:szCs w:val="24"/>
              </w:rPr>
            </m:ctrlPr>
          </m:sSupPr>
          <m:e>
            <m:r>
              <w:rPr>
                <w:rFonts w:ascii="Cambria Math" w:eastAsiaTheme="minorEastAsia" w:hAnsi="Cambria Math" w:cs="Arial"/>
                <w:szCs w:val="24"/>
              </w:rPr>
              <m:t>s</m:t>
            </m:r>
          </m:e>
          <m:sup>
            <m:r>
              <w:rPr>
                <w:rFonts w:ascii="Cambria Math" w:eastAsiaTheme="minorEastAsia" w:hAnsi="Cambria Math" w:cs="Arial"/>
                <w:szCs w:val="24"/>
              </w:rPr>
              <m:t>2</m:t>
            </m:r>
          </m:sup>
        </m:sSup>
      </m:oMath>
      <w:r w:rsidR="00342190">
        <w:rPr>
          <w:rFonts w:asciiTheme="minorHAnsi" w:eastAsiaTheme="minorEastAsia" w:hAnsiTheme="minorHAnsi" w:cs="Arial"/>
          <w:szCs w:val="24"/>
        </w:rPr>
        <w:t>;</w:t>
      </w:r>
    </w:p>
    <w:p w:rsidR="00F0462B" w:rsidRDefault="006813C9"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P</m:t>
            </m:r>
          </m:e>
          <m:sub>
            <m:r>
              <w:rPr>
                <w:rFonts w:ascii="Cambria Math" w:hAnsi="Cambria Math" w:cs="Arial"/>
                <w:szCs w:val="24"/>
              </w:rPr>
              <m:t>cabine</m:t>
            </m:r>
          </m:sub>
        </m:sSub>
      </m:oMath>
      <w:r w:rsidR="00F0462B">
        <w:rPr>
          <w:rFonts w:asciiTheme="minorHAnsi" w:eastAsiaTheme="minorEastAsia" w:hAnsiTheme="minorHAnsi" w:cs="Arial"/>
          <w:szCs w:val="24"/>
        </w:rPr>
        <w:t xml:space="preserve"> é a força peso exercida pela cabine, dada em </w:t>
      </w:r>
      <m:oMath>
        <m:r>
          <w:rPr>
            <w:rFonts w:ascii="Cambria Math" w:eastAsiaTheme="minorEastAsia" w:hAnsi="Cambria Math" w:cs="Arial"/>
            <w:szCs w:val="24"/>
          </w:rPr>
          <m:t>N</m:t>
        </m:r>
      </m:oMath>
      <w:r w:rsidR="00F0462B">
        <w:rPr>
          <w:rFonts w:asciiTheme="minorHAnsi" w:eastAsiaTheme="minorEastAsia" w:hAnsiTheme="minorHAnsi" w:cs="Arial"/>
          <w:szCs w:val="24"/>
        </w:rPr>
        <w:t>;</w:t>
      </w:r>
    </w:p>
    <w:p w:rsidR="00342190" w:rsidRPr="00342190" w:rsidRDefault="006813C9"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cabine</m:t>
            </m:r>
          </m:sub>
        </m:sSub>
      </m:oMath>
      <w:r w:rsidR="00342190">
        <w:rPr>
          <w:rFonts w:asciiTheme="minorHAnsi" w:eastAsiaTheme="minorEastAsia" w:hAnsiTheme="minorHAnsi" w:cs="Arial"/>
          <w:szCs w:val="24"/>
        </w:rPr>
        <w:t xml:space="preserve"> é a massa da cabine, dada em </w:t>
      </w:r>
      <m:oMath>
        <m:r>
          <w:rPr>
            <w:rFonts w:ascii="Cambria Math" w:eastAsiaTheme="minorEastAsia" w:hAnsi="Cambria Math" w:cs="Arial"/>
            <w:szCs w:val="24"/>
          </w:rPr>
          <m:t>Kg</m:t>
        </m:r>
      </m:oMath>
      <w:r w:rsidR="00342190">
        <w:rPr>
          <w:rFonts w:asciiTheme="minorHAnsi" w:eastAsiaTheme="minorEastAsia" w:hAnsiTheme="minorHAnsi" w:cs="Arial"/>
          <w:szCs w:val="24"/>
        </w:rPr>
        <w:t>;</w:t>
      </w:r>
    </w:p>
    <w:p w:rsidR="001F63E2" w:rsidRDefault="001F63E2" w:rsidP="001F63E2">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342190" w:rsidRDefault="006813C9" w:rsidP="001F63E2">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w:t>
      </w:r>
      <w:r w:rsidR="00A71E4B">
        <w:rPr>
          <w:rFonts w:asciiTheme="minorHAnsi" w:eastAsiaTheme="minorEastAsia" w:hAnsiTheme="minorHAnsi" w:cs="Arial"/>
          <w:szCs w:val="24"/>
        </w:rPr>
        <w:t xml:space="preserve">exercida pelo motor, dada em </w:t>
      </w:r>
      <m:oMath>
        <m:r>
          <w:rPr>
            <w:rFonts w:ascii="Cambria Math" w:eastAsiaTheme="minorEastAsia" w:hAnsi="Cambria Math" w:cs="Arial"/>
            <w:szCs w:val="24"/>
          </w:rPr>
          <m:t>N</m:t>
        </m:r>
      </m:oMath>
      <w:r w:rsidR="00A71E4B">
        <w:rPr>
          <w:rFonts w:asciiTheme="minorHAnsi" w:eastAsiaTheme="minorEastAsia" w:hAnsiTheme="minorHAnsi" w:cs="Arial"/>
          <w:szCs w:val="24"/>
        </w:rPr>
        <w:t>;</w:t>
      </w:r>
    </w:p>
    <w:p w:rsidR="00A71E4B" w:rsidRPr="00F0462B" w:rsidRDefault="006813C9" w:rsidP="00A71E4B">
      <w:pPr>
        <w:rPr>
          <w:rFonts w:asciiTheme="minorHAnsi" w:eastAsiaTheme="minorEastAsia" w:hAnsiTheme="minorHAnsi"/>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tambor</m:t>
            </m:r>
          </m:sub>
        </m:sSub>
      </m:oMath>
      <w:r w:rsidR="00A71E4B" w:rsidRPr="00F0462B">
        <w:rPr>
          <w:rFonts w:asciiTheme="minorHAnsi" w:eastAsiaTheme="minorEastAsia" w:hAnsiTheme="minorHAnsi" w:cs="Arial"/>
          <w:szCs w:val="24"/>
        </w:rPr>
        <w:t xml:space="preserve"> </w:t>
      </w:r>
      <w:r w:rsidR="00A71E4B">
        <w:rPr>
          <w:rFonts w:asciiTheme="minorHAnsi" w:eastAsiaTheme="minorEastAsia" w:hAnsiTheme="minorHAnsi" w:cs="Arial"/>
          <w:szCs w:val="24"/>
        </w:rPr>
        <w:t xml:space="preserve">é o valor do raio do tambor, dado em </w:t>
      </w:r>
      <m:oMath>
        <m:r>
          <w:rPr>
            <w:rFonts w:ascii="Cambria Math" w:eastAsiaTheme="minorEastAsia" w:hAnsi="Cambria Math" w:cs="Arial"/>
            <w:szCs w:val="24"/>
          </w:rPr>
          <m:t>m</m:t>
        </m:r>
      </m:oMath>
      <w:r w:rsidR="00A71E4B">
        <w:rPr>
          <w:rFonts w:asciiTheme="minorHAnsi" w:eastAsiaTheme="minorEastAsia" w:hAnsiTheme="minorHAnsi" w:cs="Arial"/>
          <w:szCs w:val="24"/>
        </w:rPr>
        <w:t>;</w:t>
      </w:r>
    </w:p>
    <w:p w:rsidR="00F0462B" w:rsidRDefault="00F0462B" w:rsidP="00F0462B">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F0462B" w:rsidRPr="00F0462B" w:rsidRDefault="006813C9" w:rsidP="00F0462B">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F0462B">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F0462B">
        <w:rPr>
          <w:rFonts w:asciiTheme="minorHAnsi" w:eastAsiaTheme="minorEastAsia" w:hAnsiTheme="minorHAnsi" w:cs="Arial"/>
          <w:szCs w:val="24"/>
        </w:rPr>
        <w:t>;</w:t>
      </w:r>
    </w:p>
    <w:p w:rsidR="00DF37CC" w:rsidRPr="00A14DDF" w:rsidRDefault="006813C9"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no eixo do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DF37CC" w:rsidRDefault="006813C9" w:rsidP="00DF37CC">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oMath>
      <w:r w:rsidR="00DF37CC" w:rsidRPr="00A14DDF">
        <w:rPr>
          <w:rFonts w:asciiTheme="minorHAnsi" w:eastAsiaTheme="minorEastAsia" w:hAnsiTheme="minorHAnsi"/>
          <w:szCs w:val="24"/>
        </w:rPr>
        <w:t xml:space="preserve"> </w:t>
      </w:r>
      <w:r w:rsidR="00DF37CC" w:rsidRPr="00A14DDF">
        <w:rPr>
          <w:rFonts w:asciiTheme="minorHAnsi" w:eastAsiaTheme="minorEastAsia" w:hAnsiTheme="minorHAnsi" w:cs="Arial"/>
          <w:szCs w:val="24"/>
        </w:rPr>
        <w:t>é a potência que alimenta o motor, dad</w:t>
      </w:r>
      <w:r w:rsidR="00DF37CC">
        <w:rPr>
          <w:rFonts w:asciiTheme="minorHAnsi" w:eastAsiaTheme="minorEastAsia" w:hAnsiTheme="minorHAnsi" w:cs="Arial"/>
          <w:szCs w:val="24"/>
        </w:rPr>
        <w:t>a</w:t>
      </w:r>
      <w:r w:rsidR="00DF37CC"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DF37CC" w:rsidRPr="00A14DDF">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F0462B" w:rsidRPr="00A14DDF" w:rsidRDefault="00F0462B" w:rsidP="00F0462B">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DF37CC" w:rsidRPr="00A14DDF" w:rsidRDefault="00DF37CC" w:rsidP="00DF37CC">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sidR="001F63E2">
        <w:rPr>
          <w:rFonts w:asciiTheme="minorHAnsi" w:eastAsiaTheme="minorEastAsia" w:hAnsiTheme="minorHAnsi" w:cs="Arial"/>
          <w:szCs w:val="24"/>
        </w:rPr>
        <w:t>.</w:t>
      </w:r>
    </w:p>
    <w:p w:rsidR="000532EB" w:rsidRDefault="000532EB" w:rsidP="00283ABC">
      <w:pPr>
        <w:pStyle w:val="Ttulo3"/>
      </w:pPr>
      <w:bookmarkStart w:id="116" w:name="_Toc482911668"/>
      <w:r>
        <w:t>Circuitos elétricos</w:t>
      </w:r>
      <w:bookmarkEnd w:id="116"/>
    </w:p>
    <w:p w:rsidR="000532EB" w:rsidRDefault="000532EB" w:rsidP="000532EB">
      <w:pPr>
        <w:ind w:firstLine="708"/>
        <w:rPr>
          <w:rFonts w:cs="Arial"/>
          <w:szCs w:val="24"/>
          <w:lang w:eastAsia="pt-BR"/>
        </w:rPr>
      </w:pPr>
      <w:r>
        <w:rPr>
          <w:rFonts w:cs="Arial"/>
          <w:szCs w:val="24"/>
          <w:lang w:eastAsia="pt-BR"/>
        </w:rPr>
        <w:t>Em relação ao funcionamento do circuito, a partir de testes e simulações e de acordo com a tensão necessária foram selecionados componentes para a movimentação da cabine. Os circuitos responsáveis pela subida e descida da cabine foram nomeados de circuito 1 (Regulador de 1</w:t>
      </w:r>
      <w:r w:rsidR="00CA3633">
        <w:rPr>
          <w:rFonts w:cs="Arial"/>
          <w:szCs w:val="24"/>
          <w:lang w:eastAsia="pt-BR"/>
        </w:rPr>
        <w:t xml:space="preserve">6V), circuito 2 (Optoisoladores </w:t>
      </w:r>
      <w:r w:rsidR="001B3341">
        <w:rPr>
          <w:rFonts w:cs="Arial"/>
          <w:szCs w:val="24"/>
          <w:lang w:eastAsia="pt-BR"/>
        </w:rPr>
        <w:t>e inversor</w:t>
      </w:r>
      <w:r>
        <w:rPr>
          <w:rFonts w:cs="Arial"/>
          <w:szCs w:val="24"/>
          <w:lang w:eastAsia="pt-BR"/>
        </w:rPr>
        <w:t xml:space="preserve">) e circuito 3 (Driver de Potência Motor de Içamento). </w:t>
      </w:r>
    </w:p>
    <w:p w:rsidR="0049580D" w:rsidRDefault="0049580D" w:rsidP="000532EB">
      <w:pPr>
        <w:ind w:firstLine="708"/>
        <w:rPr>
          <w:rFonts w:cs="Arial"/>
          <w:szCs w:val="24"/>
          <w:lang w:eastAsia="pt-BR"/>
        </w:rPr>
      </w:pPr>
      <w:r>
        <w:rPr>
          <w:rFonts w:cs="Arial"/>
          <w:szCs w:val="24"/>
          <w:lang w:eastAsia="pt-BR"/>
        </w:rPr>
        <w:t xml:space="preserve">O circuito 1, conforme </w:t>
      </w:r>
      <w:r w:rsidR="00CA3633">
        <w:rPr>
          <w:rFonts w:cs="Arial"/>
          <w:szCs w:val="24"/>
          <w:lang w:eastAsia="pt-BR"/>
        </w:rPr>
        <w:fldChar w:fldCharType="begin"/>
      </w:r>
      <w:r w:rsidR="00CA3633">
        <w:rPr>
          <w:rFonts w:cs="Arial"/>
          <w:szCs w:val="24"/>
          <w:lang w:eastAsia="pt-BR"/>
        </w:rPr>
        <w:instrText xml:space="preserve"> REF _Ref475735556 \h </w:instrText>
      </w:r>
      <w:r w:rsidR="00CA3633">
        <w:rPr>
          <w:rFonts w:cs="Arial"/>
          <w:szCs w:val="24"/>
          <w:lang w:eastAsia="pt-BR"/>
        </w:rPr>
      </w:r>
      <w:r w:rsidR="00CA3633">
        <w:rPr>
          <w:rFonts w:cs="Arial"/>
          <w:szCs w:val="24"/>
          <w:lang w:eastAsia="pt-BR"/>
        </w:rPr>
        <w:fldChar w:fldCharType="separate"/>
      </w:r>
      <w:r w:rsidR="000A0DE6">
        <w:t xml:space="preserve">Figura </w:t>
      </w:r>
      <w:r w:rsidR="000A0DE6">
        <w:rPr>
          <w:noProof/>
        </w:rPr>
        <w:t>23</w:t>
      </w:r>
      <w:r w:rsidR="00CA3633">
        <w:rPr>
          <w:rFonts w:cs="Arial"/>
          <w:szCs w:val="24"/>
          <w:lang w:eastAsia="pt-BR"/>
        </w:rPr>
        <w:fldChar w:fldCharType="end"/>
      </w:r>
      <w:r w:rsidR="0090089B">
        <w:rPr>
          <w:rFonts w:cs="Arial"/>
          <w:szCs w:val="24"/>
          <w:lang w:eastAsia="pt-BR"/>
        </w:rPr>
        <w:t xml:space="preserve"> </w:t>
      </w:r>
      <w:r w:rsidR="000532EB">
        <w:rPr>
          <w:rFonts w:cs="Arial"/>
          <w:szCs w:val="24"/>
          <w:lang w:eastAsia="pt-BR"/>
        </w:rPr>
        <w:t xml:space="preserve">é responsável por gerar 16V através de uma fonte de 24V. </w:t>
      </w:r>
    </w:p>
    <w:p w:rsidR="00254C05" w:rsidRDefault="00254C05" w:rsidP="000532EB">
      <w:pPr>
        <w:ind w:firstLine="708"/>
        <w:rPr>
          <w:rFonts w:cs="Arial"/>
          <w:szCs w:val="24"/>
          <w:lang w:eastAsia="pt-BR"/>
        </w:rPr>
      </w:pPr>
    </w:p>
    <w:p w:rsidR="0049580D" w:rsidRDefault="0049580D" w:rsidP="0049580D">
      <w:pPr>
        <w:ind w:firstLine="0"/>
        <w:jc w:val="center"/>
      </w:pPr>
      <w:r>
        <w:rPr>
          <w:noProof/>
          <w:lang w:eastAsia="pt-BR"/>
        </w:rPr>
        <w:lastRenderedPageBreak/>
        <w:drawing>
          <wp:inline distT="0" distB="0" distL="0" distR="0" wp14:anchorId="263EA752" wp14:editId="4CA5CBDB">
            <wp:extent cx="5596730" cy="2362200"/>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9385" cy="2363321"/>
                    </a:xfrm>
                    <a:prstGeom prst="rect">
                      <a:avLst/>
                    </a:prstGeom>
                  </pic:spPr>
                </pic:pic>
              </a:graphicData>
            </a:graphic>
          </wp:inline>
        </w:drawing>
      </w:r>
    </w:p>
    <w:p w:rsidR="0049580D" w:rsidRDefault="0049580D" w:rsidP="008D6F51">
      <w:pPr>
        <w:pStyle w:val="figura"/>
        <w:rPr>
          <w:lang w:eastAsia="pt-BR"/>
        </w:rPr>
      </w:pPr>
      <w:bookmarkStart w:id="117" w:name="_Ref475735556"/>
      <w:bookmarkStart w:id="118" w:name="_Toc482911728"/>
      <w:r>
        <w:t xml:space="preserve">Figura </w:t>
      </w:r>
      <w:fldSimple w:instr=" SEQ Figura \* ARABIC ">
        <w:r w:rsidR="008D6F51">
          <w:rPr>
            <w:noProof/>
          </w:rPr>
          <w:t>23</w:t>
        </w:r>
      </w:fldSimple>
      <w:bookmarkEnd w:id="117"/>
      <w:r>
        <w:t xml:space="preserve"> </w:t>
      </w:r>
      <w:r w:rsidR="0037782D">
        <w:rPr>
          <w:noProof/>
        </w:rPr>
        <w:t>– C</w:t>
      </w:r>
      <w:r w:rsidRPr="00DA5529">
        <w:rPr>
          <w:noProof/>
        </w:rPr>
        <w:t>ircuito 1</w:t>
      </w:r>
      <w:bookmarkEnd w:id="118"/>
    </w:p>
    <w:p w:rsidR="0049580D" w:rsidRDefault="0049580D" w:rsidP="00B711FE">
      <w:pPr>
        <w:pStyle w:val="figura"/>
      </w:pPr>
      <w:r w:rsidRPr="003F018D">
        <w:t xml:space="preserve">(fonte: </w:t>
      </w:r>
      <w:r w:rsidR="00D96814">
        <w:t>Os autores</w:t>
      </w:r>
      <w:r w:rsidRPr="003F018D">
        <w:t>)</w:t>
      </w:r>
    </w:p>
    <w:p w:rsidR="00254C05" w:rsidRDefault="00254C05" w:rsidP="0049580D">
      <w:pPr>
        <w:spacing w:line="240" w:lineRule="auto"/>
        <w:ind w:firstLine="0"/>
        <w:jc w:val="center"/>
        <w:rPr>
          <w:rFonts w:cs="Arial"/>
          <w:sz w:val="20"/>
          <w:szCs w:val="20"/>
        </w:rPr>
      </w:pPr>
    </w:p>
    <w:p w:rsidR="007158DA" w:rsidRPr="007158DA" w:rsidRDefault="00CA3633" w:rsidP="007158DA">
      <w:pPr>
        <w:ind w:firstLine="708"/>
        <w:rPr>
          <w:rFonts w:cs="Arial"/>
          <w:szCs w:val="24"/>
          <w:lang w:eastAsia="pt-BR"/>
        </w:rPr>
      </w:pPr>
      <w:r>
        <w:rPr>
          <w:rFonts w:cs="Arial"/>
          <w:szCs w:val="24"/>
          <w:lang w:eastAsia="pt-BR"/>
        </w:rPr>
        <w:t>A a</w:t>
      </w:r>
      <w:r w:rsidR="000532EB">
        <w:rPr>
          <w:rFonts w:cs="Arial"/>
          <w:szCs w:val="24"/>
          <w:lang w:eastAsia="pt-BR"/>
        </w:rPr>
        <w:t xml:space="preserve">limentação </w:t>
      </w:r>
      <w:r>
        <w:rPr>
          <w:rFonts w:cs="Arial"/>
          <w:szCs w:val="24"/>
          <w:lang w:eastAsia="pt-BR"/>
        </w:rPr>
        <w:t xml:space="preserve">de entrada deste circuito é </w:t>
      </w:r>
      <w:r w:rsidR="000532EB">
        <w:rPr>
          <w:rFonts w:cs="Arial"/>
          <w:szCs w:val="24"/>
          <w:lang w:eastAsia="pt-BR"/>
        </w:rPr>
        <w:t xml:space="preserve">de </w:t>
      </w:r>
      <w:r w:rsidR="007A5ACC">
        <w:rPr>
          <w:rFonts w:cs="Arial"/>
          <w:szCs w:val="24"/>
          <w:lang w:eastAsia="pt-BR"/>
        </w:rPr>
        <w:t>24V</w:t>
      </w:r>
      <w:r w:rsidR="000532EB">
        <w:rPr>
          <w:rFonts w:cs="Arial"/>
          <w:szCs w:val="24"/>
          <w:lang w:eastAsia="pt-BR"/>
        </w:rPr>
        <w:t>, como apresentado na</w:t>
      </w:r>
      <w:r w:rsidR="00BC69D1">
        <w:rPr>
          <w:rFonts w:cs="Arial"/>
          <w:szCs w:val="24"/>
          <w:lang w:eastAsia="pt-BR"/>
        </w:rPr>
        <w:t xml:space="preserve"> </w:t>
      </w:r>
      <w:r>
        <w:rPr>
          <w:rFonts w:cs="Arial"/>
          <w:szCs w:val="24"/>
          <w:lang w:eastAsia="pt-BR"/>
        </w:rPr>
        <w:fldChar w:fldCharType="begin"/>
      </w:r>
      <w:r>
        <w:rPr>
          <w:rFonts w:cs="Arial"/>
          <w:szCs w:val="24"/>
          <w:lang w:eastAsia="pt-BR"/>
        </w:rPr>
        <w:instrText xml:space="preserve"> REF _Ref475035944 \h </w:instrText>
      </w:r>
      <w:r>
        <w:rPr>
          <w:rFonts w:cs="Arial"/>
          <w:szCs w:val="24"/>
          <w:lang w:eastAsia="pt-BR"/>
        </w:rPr>
      </w:r>
      <w:r>
        <w:rPr>
          <w:rFonts w:cs="Arial"/>
          <w:szCs w:val="24"/>
          <w:lang w:eastAsia="pt-BR"/>
        </w:rPr>
        <w:fldChar w:fldCharType="separate"/>
      </w:r>
      <w:r w:rsidR="000A0DE6">
        <w:t xml:space="preserve">Figura </w:t>
      </w:r>
      <w:r w:rsidR="000A0DE6">
        <w:rPr>
          <w:noProof/>
        </w:rPr>
        <w:t>24</w:t>
      </w:r>
      <w:r>
        <w:rPr>
          <w:rFonts w:cs="Arial"/>
          <w:szCs w:val="24"/>
          <w:lang w:eastAsia="pt-BR"/>
        </w:rPr>
        <w:fldChar w:fldCharType="end"/>
      </w:r>
      <w:r w:rsidR="00FC45C2">
        <w:rPr>
          <w:rFonts w:cs="Arial"/>
          <w:szCs w:val="24"/>
          <w:lang w:eastAsia="pt-BR"/>
        </w:rPr>
        <w:t xml:space="preserve">, o regulador LM350 (na simulação da </w:t>
      </w:r>
      <w:r w:rsidR="003771EE">
        <w:rPr>
          <w:rFonts w:cs="Arial"/>
          <w:szCs w:val="24"/>
          <w:lang w:eastAsia="pt-BR"/>
        </w:rPr>
        <w:fldChar w:fldCharType="begin"/>
      </w:r>
      <w:r w:rsidR="003771EE">
        <w:rPr>
          <w:rFonts w:cs="Arial"/>
          <w:szCs w:val="24"/>
          <w:lang w:eastAsia="pt-BR"/>
        </w:rPr>
        <w:instrText xml:space="preserve"> REF _Ref475735556 \h </w:instrText>
      </w:r>
      <w:r w:rsidR="003771EE">
        <w:rPr>
          <w:rFonts w:cs="Arial"/>
          <w:szCs w:val="24"/>
          <w:lang w:eastAsia="pt-BR"/>
        </w:rPr>
      </w:r>
      <w:r w:rsidR="003771EE">
        <w:rPr>
          <w:rFonts w:cs="Arial"/>
          <w:szCs w:val="24"/>
          <w:lang w:eastAsia="pt-BR"/>
        </w:rPr>
        <w:fldChar w:fldCharType="separate"/>
      </w:r>
      <w:r w:rsidR="000A0DE6">
        <w:t xml:space="preserve">Figura </w:t>
      </w:r>
      <w:r w:rsidR="000A0DE6">
        <w:rPr>
          <w:noProof/>
        </w:rPr>
        <w:t>23</w:t>
      </w:r>
      <w:r w:rsidR="003771EE">
        <w:rPr>
          <w:rFonts w:cs="Arial"/>
          <w:szCs w:val="24"/>
          <w:lang w:eastAsia="pt-BR"/>
        </w:rPr>
        <w:fldChar w:fldCharType="end"/>
      </w:r>
      <w:r w:rsidR="00BC69D1">
        <w:rPr>
          <w:rFonts w:cs="Arial"/>
          <w:szCs w:val="24"/>
          <w:lang w:eastAsia="pt-BR"/>
        </w:rPr>
        <w:t xml:space="preserve"> </w:t>
      </w:r>
      <w:r w:rsidR="00FC45C2">
        <w:rPr>
          <w:rFonts w:cs="Arial"/>
          <w:szCs w:val="24"/>
          <w:lang w:eastAsia="pt-BR"/>
        </w:rPr>
        <w:t>usou-se o similar LM317T</w:t>
      </w:r>
      <w:r w:rsidR="00ED0A21">
        <w:rPr>
          <w:rFonts w:cs="Arial"/>
          <w:szCs w:val="24"/>
          <w:lang w:eastAsia="pt-BR"/>
        </w:rPr>
        <w:t>)</w:t>
      </w:r>
      <w:r w:rsidR="000532EB">
        <w:rPr>
          <w:rFonts w:cs="Arial"/>
          <w:szCs w:val="24"/>
          <w:lang w:eastAsia="pt-BR"/>
        </w:rPr>
        <w:t>, reduzirá a tensão de entrada para 16,5V.</w:t>
      </w:r>
      <w:r w:rsidR="007158DA">
        <w:rPr>
          <w:rFonts w:cs="Arial"/>
          <w:szCs w:val="24"/>
          <w:lang w:eastAsia="pt-BR"/>
        </w:rPr>
        <w:t xml:space="preserve"> Este regulador</w:t>
      </w:r>
      <w:r w:rsidR="007158DA" w:rsidRPr="007158DA">
        <w:rPr>
          <w:rFonts w:cs="Arial"/>
          <w:szCs w:val="24"/>
          <w:lang w:eastAsia="pt-BR"/>
        </w:rPr>
        <w:t xml:space="preserve"> é transistorizado</w:t>
      </w:r>
      <w:r w:rsidR="00175829">
        <w:rPr>
          <w:rFonts w:cs="Arial"/>
          <w:szCs w:val="24"/>
          <w:lang w:eastAsia="pt-BR"/>
        </w:rPr>
        <w:t xml:space="preserve"> e suas características elétricas são apresentadas no</w:t>
      </w:r>
      <w:r w:rsidR="008E7856">
        <w:rPr>
          <w:rFonts w:cs="Arial"/>
          <w:szCs w:val="24"/>
          <w:lang w:eastAsia="pt-BR"/>
        </w:rPr>
        <w:t xml:space="preserve"> </w:t>
      </w:r>
      <w:r w:rsidR="008E7856">
        <w:rPr>
          <w:rFonts w:cs="Arial"/>
          <w:szCs w:val="24"/>
          <w:lang w:eastAsia="pt-BR"/>
        </w:rPr>
        <w:fldChar w:fldCharType="begin"/>
      </w:r>
      <w:r w:rsidR="008E7856">
        <w:rPr>
          <w:rFonts w:cs="Arial"/>
          <w:szCs w:val="24"/>
          <w:lang w:eastAsia="pt-BR"/>
        </w:rPr>
        <w:instrText xml:space="preserve"> REF _Ref481177893 \h </w:instrText>
      </w:r>
      <w:r w:rsidR="008E7856">
        <w:rPr>
          <w:rFonts w:cs="Arial"/>
          <w:szCs w:val="24"/>
          <w:lang w:eastAsia="pt-BR"/>
        </w:rPr>
      </w:r>
      <w:r w:rsidR="008E7856">
        <w:rPr>
          <w:rFonts w:cs="Arial"/>
          <w:szCs w:val="24"/>
          <w:lang w:eastAsia="pt-BR"/>
        </w:rPr>
        <w:fldChar w:fldCharType="separate"/>
      </w:r>
      <w:r w:rsidR="000A0DE6">
        <w:t xml:space="preserve">ANEXO </w:t>
      </w:r>
      <w:r w:rsidR="000A0DE6">
        <w:rPr>
          <w:noProof/>
        </w:rPr>
        <w:t>A</w:t>
      </w:r>
      <w:r w:rsidR="008E7856">
        <w:rPr>
          <w:rFonts w:cs="Arial"/>
          <w:szCs w:val="24"/>
          <w:lang w:eastAsia="pt-BR"/>
        </w:rPr>
        <w:fldChar w:fldCharType="end"/>
      </w:r>
      <w:r w:rsidR="007A5ACC">
        <w:rPr>
          <w:rFonts w:cs="Arial"/>
          <w:szCs w:val="24"/>
          <w:lang w:eastAsia="pt-BR"/>
        </w:rPr>
        <w:t>.</w:t>
      </w:r>
      <w:r w:rsidR="007158DA" w:rsidRPr="007158DA">
        <w:rPr>
          <w:rFonts w:cs="Arial"/>
          <w:szCs w:val="24"/>
          <w:lang w:eastAsia="pt-BR"/>
        </w:rPr>
        <w:t xml:space="preserve"> </w:t>
      </w:r>
      <w:r w:rsidR="007A5ACC">
        <w:rPr>
          <w:rFonts w:cs="Arial"/>
          <w:szCs w:val="24"/>
          <w:lang w:eastAsia="pt-BR"/>
        </w:rPr>
        <w:t>T</w:t>
      </w:r>
      <w:r w:rsidR="007158DA" w:rsidRPr="007158DA">
        <w:rPr>
          <w:rFonts w:cs="Arial"/>
          <w:szCs w:val="24"/>
          <w:lang w:eastAsia="pt-BR"/>
        </w:rPr>
        <w:t>em uma alta impedância de entrada e de saída, fazendo com que qualquer carga de baixa ou alta impedância, ao ser colocado em paralelo com ele</w:t>
      </w:r>
      <w:r w:rsidR="007158DA">
        <w:rPr>
          <w:rFonts w:cs="Arial"/>
          <w:szCs w:val="24"/>
          <w:lang w:eastAsia="pt-BR"/>
        </w:rPr>
        <w:t>,</w:t>
      </w:r>
      <w:r w:rsidR="007158DA" w:rsidRPr="007158DA">
        <w:rPr>
          <w:rFonts w:cs="Arial"/>
          <w:szCs w:val="24"/>
          <w:lang w:eastAsia="pt-BR"/>
        </w:rPr>
        <w:t xml:space="preserve"> não altere suas características.</w:t>
      </w:r>
    </w:p>
    <w:p w:rsidR="007158DA" w:rsidRPr="007158DA" w:rsidRDefault="007158DA" w:rsidP="007158DA">
      <w:pPr>
        <w:ind w:firstLine="708"/>
        <w:rPr>
          <w:rFonts w:cs="Arial"/>
          <w:szCs w:val="24"/>
          <w:lang w:eastAsia="pt-BR"/>
        </w:rPr>
      </w:pPr>
      <w:r w:rsidRPr="007158DA">
        <w:rPr>
          <w:rFonts w:cs="Arial"/>
          <w:szCs w:val="24"/>
          <w:lang w:eastAsia="pt-BR"/>
        </w:rPr>
        <w:t>No mais, este regulador pode manter uma corrente de mais de 1A para a carga sem que se dissipe muita potência sobre ele, sendo no mínimo mais eficiente termicamente que qualquer divisor de tensão.</w:t>
      </w:r>
    </w:p>
    <w:p w:rsidR="000532EB" w:rsidRDefault="007158DA" w:rsidP="007158DA">
      <w:pPr>
        <w:ind w:firstLine="708"/>
        <w:rPr>
          <w:rFonts w:cs="Arial"/>
          <w:szCs w:val="24"/>
          <w:lang w:eastAsia="pt-BR"/>
        </w:rPr>
      </w:pPr>
      <w:r w:rsidRPr="007158DA">
        <w:rPr>
          <w:rFonts w:cs="Arial"/>
          <w:szCs w:val="24"/>
          <w:lang w:eastAsia="pt-BR"/>
        </w:rPr>
        <w:t>O uso de um diodo zener em paralelo com a saída do regulador pode trazer segurança à carga, caso haja uma variação indesejada na tensão de saída do regulador, o zener ainda manteria a tensão regulada (Vz nominal) na carga.</w:t>
      </w:r>
      <w:r w:rsidR="000532EB">
        <w:rPr>
          <w:rFonts w:cs="Arial"/>
          <w:szCs w:val="24"/>
          <w:lang w:eastAsia="pt-BR"/>
        </w:rPr>
        <w:t xml:space="preserve"> </w:t>
      </w:r>
      <w:r w:rsidR="001B3341">
        <w:rPr>
          <w:rFonts w:cs="Arial"/>
          <w:szCs w:val="24"/>
          <w:lang w:eastAsia="pt-BR"/>
        </w:rPr>
        <w:t xml:space="preserve">O objetivo desta redução foi devido </w:t>
      </w:r>
      <w:r w:rsidR="00FC5742">
        <w:rPr>
          <w:rFonts w:cs="Arial"/>
          <w:szCs w:val="24"/>
          <w:lang w:eastAsia="pt-BR"/>
        </w:rPr>
        <w:t>a</w:t>
      </w:r>
      <w:r w:rsidR="001B3341">
        <w:rPr>
          <w:rFonts w:cs="Arial"/>
          <w:szCs w:val="24"/>
          <w:lang w:eastAsia="pt-BR"/>
        </w:rPr>
        <w:t xml:space="preserve">os </w:t>
      </w:r>
      <w:r w:rsidR="00FC5742">
        <w:rPr>
          <w:rFonts w:cs="Arial"/>
          <w:szCs w:val="24"/>
          <w:lang w:eastAsia="pt-BR"/>
        </w:rPr>
        <w:t xml:space="preserve">transistores </w:t>
      </w:r>
      <w:r w:rsidR="00437F7C">
        <w:rPr>
          <w:rFonts w:cs="Arial"/>
          <w:szCs w:val="24"/>
          <w:lang w:eastAsia="pt-BR"/>
        </w:rPr>
        <w:t>MOSFET</w:t>
      </w:r>
      <w:r w:rsidR="00FC5742">
        <w:rPr>
          <w:rFonts w:cs="Arial"/>
          <w:szCs w:val="24"/>
          <w:lang w:eastAsia="pt-BR"/>
        </w:rPr>
        <w:t>’s</w:t>
      </w:r>
      <w:r w:rsidR="001B3341">
        <w:rPr>
          <w:rFonts w:cs="Arial"/>
          <w:szCs w:val="24"/>
          <w:lang w:eastAsia="pt-BR"/>
        </w:rPr>
        <w:t xml:space="preserve"> utilizados suportarem </w:t>
      </w:r>
      <w:r w:rsidR="00334FF1">
        <w:rPr>
          <w:rFonts w:cs="Arial"/>
          <w:szCs w:val="24"/>
          <w:lang w:eastAsia="pt-BR"/>
        </w:rPr>
        <w:t>uma tensão máxima de até</w:t>
      </w:r>
      <w:r w:rsidR="001B3341">
        <w:rPr>
          <w:rFonts w:cs="Arial"/>
          <w:szCs w:val="24"/>
          <w:lang w:eastAsia="pt-BR"/>
        </w:rPr>
        <w:t xml:space="preserve"> 20V.</w:t>
      </w:r>
    </w:p>
    <w:p w:rsidR="000532EB" w:rsidRDefault="000532EB" w:rsidP="000532EB">
      <w:pPr>
        <w:ind w:firstLine="708"/>
        <w:rPr>
          <w:rFonts w:cs="Arial"/>
          <w:szCs w:val="24"/>
          <w:lang w:eastAsia="pt-BR"/>
        </w:rPr>
      </w:pPr>
    </w:p>
    <w:p w:rsidR="000532EB" w:rsidRDefault="000532EB" w:rsidP="000532EB">
      <w:pPr>
        <w:ind w:firstLine="0"/>
        <w:jc w:val="center"/>
        <w:rPr>
          <w:rFonts w:cs="Arial"/>
          <w:szCs w:val="24"/>
          <w:lang w:eastAsia="pt-BR"/>
        </w:rPr>
      </w:pPr>
      <w:r>
        <w:rPr>
          <w:noProof/>
          <w:lang w:eastAsia="pt-BR"/>
        </w:rPr>
        <w:lastRenderedPageBreak/>
        <w:drawing>
          <wp:inline distT="0" distB="0" distL="0" distR="0" wp14:anchorId="0F8A6CF3" wp14:editId="4C825854">
            <wp:extent cx="2042160" cy="238917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97" cy="2425956"/>
                    </a:xfrm>
                    <a:prstGeom prst="rect">
                      <a:avLst/>
                    </a:prstGeom>
                  </pic:spPr>
                </pic:pic>
              </a:graphicData>
            </a:graphic>
          </wp:inline>
        </w:drawing>
      </w:r>
    </w:p>
    <w:p w:rsidR="000532EB" w:rsidRDefault="000532EB" w:rsidP="008D6F51">
      <w:pPr>
        <w:pStyle w:val="figura"/>
        <w:rPr>
          <w:noProof/>
        </w:rPr>
      </w:pPr>
      <w:bookmarkStart w:id="119" w:name="_Ref475035944"/>
      <w:bookmarkStart w:id="120" w:name="_Toc482911729"/>
      <w:r>
        <w:t xml:space="preserve">Figura </w:t>
      </w:r>
      <w:fldSimple w:instr=" SEQ Figura \* ARABIC ">
        <w:r w:rsidR="008D6F51">
          <w:rPr>
            <w:noProof/>
          </w:rPr>
          <w:t>24</w:t>
        </w:r>
      </w:fldSimple>
      <w:bookmarkEnd w:id="119"/>
      <w:r w:rsidR="008E1754">
        <w:rPr>
          <w:noProof/>
        </w:rPr>
        <w:t xml:space="preserve"> </w:t>
      </w:r>
      <w:r w:rsidR="0037782D">
        <w:rPr>
          <w:noProof/>
        </w:rPr>
        <w:t>– T</w:t>
      </w:r>
      <w:r w:rsidRPr="00752E35">
        <w:rPr>
          <w:noProof/>
        </w:rPr>
        <w:t>ensão de alimentação de 24V</w:t>
      </w:r>
      <w:bookmarkEnd w:id="120"/>
    </w:p>
    <w:p w:rsidR="000532EB" w:rsidRDefault="000532EB" w:rsidP="00B711FE">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708"/>
        <w:rPr>
          <w:rFonts w:cs="Arial"/>
          <w:szCs w:val="24"/>
          <w:lang w:eastAsia="pt-BR"/>
        </w:rPr>
      </w:pPr>
    </w:p>
    <w:p w:rsidR="000532EB" w:rsidRDefault="000532EB" w:rsidP="000532EB">
      <w:pPr>
        <w:ind w:firstLine="708"/>
        <w:rPr>
          <w:rFonts w:cs="Arial"/>
          <w:szCs w:val="24"/>
          <w:lang w:eastAsia="pt-BR"/>
        </w:rPr>
      </w:pPr>
      <w:r>
        <w:rPr>
          <w:rFonts w:cs="Arial"/>
          <w:szCs w:val="24"/>
          <w:lang w:eastAsia="pt-BR"/>
        </w:rPr>
        <w:t xml:space="preserve">A tensão de saída é dada </w:t>
      </w:r>
      <w:r w:rsidR="00A85024">
        <w:rPr>
          <w:rFonts w:cs="Arial"/>
          <w:szCs w:val="24"/>
          <w:lang w:eastAsia="pt-BR"/>
        </w:rPr>
        <w:t xml:space="preserve">pela </w:t>
      </w:r>
      <w:r w:rsidR="00A85024">
        <w:rPr>
          <w:rFonts w:cs="Arial"/>
          <w:szCs w:val="24"/>
        </w:rPr>
        <w:t xml:space="preserve">Equação </w:t>
      </w:r>
      <w:r w:rsidR="00A85024" w:rsidRPr="00966E9F">
        <w:rPr>
          <w:rFonts w:cs="Arial"/>
          <w:bCs/>
          <w:szCs w:val="24"/>
        </w:rPr>
        <w:t>[</w:t>
      </w:r>
      <w:r w:rsidR="00001CB4">
        <w:rPr>
          <w:rFonts w:cs="Arial"/>
          <w:bCs/>
          <w:szCs w:val="24"/>
        </w:rPr>
        <w:t>8</w:t>
      </w:r>
      <w:r w:rsidR="00A85024" w:rsidRPr="00966E9F">
        <w:rPr>
          <w:rFonts w:cs="Arial"/>
          <w:bCs/>
          <w:szCs w:val="24"/>
        </w:rPr>
        <w:t>]</w:t>
      </w:r>
      <w:r>
        <w:rPr>
          <w:rFonts w:cs="Arial"/>
          <w:szCs w:val="24"/>
          <w:lang w:eastAsia="pt-BR"/>
        </w:rPr>
        <w:t>:</w:t>
      </w:r>
    </w:p>
    <w:p w:rsidR="00B70FDD" w:rsidRDefault="00B70FDD" w:rsidP="000532EB">
      <w:pPr>
        <w:ind w:firstLine="708"/>
        <w:rPr>
          <w:rFonts w:cs="Arial"/>
          <w:szCs w:val="24"/>
          <w:lang w:eastAsia="pt-BR"/>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8097"/>
        <w:gridCol w:w="567"/>
      </w:tblGrid>
      <w:tr w:rsidR="00A85024" w:rsidTr="00A85024">
        <w:trPr>
          <w:trHeight w:val="20"/>
        </w:trPr>
        <w:tc>
          <w:tcPr>
            <w:tcW w:w="550" w:type="dxa"/>
          </w:tcPr>
          <w:p w:rsidR="00A85024" w:rsidRDefault="00A85024" w:rsidP="00966E9F">
            <w:pPr>
              <w:autoSpaceDE w:val="0"/>
              <w:autoSpaceDN w:val="0"/>
              <w:adjustRightInd w:val="0"/>
              <w:ind w:firstLine="0"/>
              <w:jc w:val="center"/>
              <w:rPr>
                <w:rFonts w:cs="Arial"/>
                <w:b/>
                <w:bCs/>
                <w:szCs w:val="24"/>
              </w:rPr>
            </w:pPr>
          </w:p>
        </w:tc>
        <w:tc>
          <w:tcPr>
            <w:tcW w:w="8097" w:type="dxa"/>
          </w:tcPr>
          <w:p w:rsidR="00A85024" w:rsidRPr="00A85024" w:rsidRDefault="00A85024" w:rsidP="00A85024">
            <w:pPr>
              <w:ind w:firstLine="0"/>
              <w:rPr>
                <w:rFonts w:cs="Arial"/>
                <w:szCs w:val="24"/>
                <w:lang w:eastAsia="pt-BR"/>
              </w:rPr>
            </w:pPr>
            <m:oMathPara>
              <m:oMath>
                <m:r>
                  <w:rPr>
                    <w:rFonts w:ascii="Cambria Math" w:hAnsi="Cambria Math" w:cs="Arial"/>
                    <w:szCs w:val="24"/>
                    <w:lang w:eastAsia="pt-BR"/>
                  </w:rPr>
                  <m:t>Vout=1,25</m:t>
                </m:r>
                <m:d>
                  <m:dPr>
                    <m:ctrlPr>
                      <w:rPr>
                        <w:rFonts w:ascii="Cambria Math" w:hAnsi="Cambria Math" w:cs="Arial"/>
                        <w:i/>
                        <w:szCs w:val="24"/>
                        <w:lang w:eastAsia="pt-BR"/>
                      </w:rPr>
                    </m:ctrlPr>
                  </m:dPr>
                  <m:e>
                    <m:r>
                      <w:rPr>
                        <w:rFonts w:ascii="Cambria Math" w:hAnsi="Cambria Math" w:cs="Arial"/>
                        <w:szCs w:val="24"/>
                        <w:lang w:eastAsia="pt-BR"/>
                      </w:rPr>
                      <m:t>1+</m:t>
                    </m:r>
                    <m:f>
                      <m:fPr>
                        <m:ctrlPr>
                          <w:rPr>
                            <w:rFonts w:ascii="Cambria Math" w:hAnsi="Cambria Math" w:cs="Arial"/>
                            <w:i/>
                            <w:szCs w:val="24"/>
                            <w:lang w:eastAsia="pt-BR"/>
                          </w:rPr>
                        </m:ctrlPr>
                      </m:fPr>
                      <m:num>
                        <m:r>
                          <w:rPr>
                            <w:rFonts w:ascii="Cambria Math" w:hAnsi="Cambria Math" w:cs="Arial"/>
                            <w:szCs w:val="24"/>
                            <w:lang w:eastAsia="pt-BR"/>
                          </w:rPr>
                          <m:t>R2</m:t>
                        </m:r>
                      </m:num>
                      <m:den>
                        <m:r>
                          <w:rPr>
                            <w:rFonts w:ascii="Cambria Math" w:hAnsi="Cambria Math" w:cs="Arial"/>
                            <w:szCs w:val="24"/>
                            <w:lang w:eastAsia="pt-BR"/>
                          </w:rPr>
                          <m:t>R1</m:t>
                        </m:r>
                      </m:den>
                    </m:f>
                  </m:e>
                </m:d>
              </m:oMath>
            </m:oMathPara>
          </w:p>
        </w:tc>
        <w:tc>
          <w:tcPr>
            <w:tcW w:w="567" w:type="dxa"/>
          </w:tcPr>
          <w:p w:rsidR="00A85024" w:rsidRPr="00966E9F" w:rsidRDefault="00A85024"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8</w:t>
            </w:r>
            <w:r w:rsidRPr="00966E9F">
              <w:rPr>
                <w:rFonts w:cs="Arial"/>
                <w:bCs/>
                <w:szCs w:val="24"/>
              </w:rPr>
              <w:t>]</w:t>
            </w:r>
          </w:p>
        </w:tc>
      </w:tr>
    </w:tbl>
    <w:p w:rsidR="00A85024" w:rsidRDefault="00A85024" w:rsidP="000532EB">
      <w:pPr>
        <w:ind w:firstLine="708"/>
        <w:rPr>
          <w:rFonts w:cs="Arial"/>
          <w:szCs w:val="24"/>
          <w:lang w:eastAsia="pt-BR"/>
        </w:rPr>
      </w:pPr>
    </w:p>
    <w:p w:rsidR="000532EB" w:rsidRDefault="007910C0" w:rsidP="000532EB">
      <w:pPr>
        <w:ind w:firstLine="708"/>
        <w:rPr>
          <w:rFonts w:cs="Arial"/>
          <w:szCs w:val="24"/>
          <w:lang w:eastAsia="pt-BR"/>
        </w:rPr>
      </w:pPr>
      <w:r>
        <w:rPr>
          <w:rFonts w:cs="Arial"/>
          <w:szCs w:val="24"/>
          <w:lang w:eastAsia="pt-BR"/>
        </w:rPr>
        <w:t>Sendo</w:t>
      </w:r>
      <m:oMath>
        <m:sSub>
          <m:sSubPr>
            <m:ctrlPr>
              <w:rPr>
                <w:rFonts w:ascii="Cambria Math" w:hAnsi="Cambria Math" w:cs="Arial"/>
                <w:i/>
                <w:szCs w:val="24"/>
                <w:lang w:eastAsia="pt-BR"/>
              </w:rPr>
            </m:ctrlPr>
          </m:sSubPr>
          <m:e>
            <m:r>
              <w:rPr>
                <w:rFonts w:ascii="Cambria Math" w:hAnsi="Cambria Math" w:cs="Arial"/>
                <w:szCs w:val="24"/>
                <w:lang w:eastAsia="pt-BR"/>
              </w:rPr>
              <m:t xml:space="preserve"> R</m:t>
            </m:r>
          </m:e>
          <m:sub>
            <m:r>
              <w:rPr>
                <w:rFonts w:ascii="Cambria Math" w:hAnsi="Cambria Math" w:cs="Arial"/>
                <w:szCs w:val="24"/>
                <w:lang w:eastAsia="pt-BR"/>
              </w:rPr>
              <m:t>2</m:t>
            </m:r>
          </m:sub>
        </m:sSub>
        <m:r>
          <w:rPr>
            <w:rFonts w:ascii="Cambria Math" w:hAnsi="Cambria Math" w:cs="Arial"/>
            <w:szCs w:val="24"/>
            <w:lang w:eastAsia="pt-BR"/>
          </w:rPr>
          <m:t>=10K</m:t>
        </m:r>
        <m:r>
          <m:rPr>
            <m:sty m:val="p"/>
          </m:rPr>
          <w:rPr>
            <w:rFonts w:ascii="Cambria Math" w:hAnsi="Cambria Math" w:cs="Arial"/>
            <w:szCs w:val="24"/>
            <w:lang w:eastAsia="pt-BR"/>
          </w:rPr>
          <m:t>Ω</m:t>
        </m:r>
      </m:oMath>
      <w:r>
        <w:rPr>
          <w:rFonts w:cs="Arial"/>
          <w:szCs w:val="24"/>
          <w:lang w:eastAsia="pt-BR"/>
        </w:rPr>
        <w:t xml:space="preserve"> e </w:t>
      </w:r>
      <m:oMath>
        <m:sSub>
          <m:sSubPr>
            <m:ctrlPr>
              <w:rPr>
                <w:rFonts w:ascii="Cambria Math" w:hAnsi="Cambria Math" w:cs="Arial"/>
                <w:i/>
                <w:szCs w:val="24"/>
                <w:lang w:eastAsia="pt-BR"/>
              </w:rPr>
            </m:ctrlPr>
          </m:sSubPr>
          <m:e>
            <m:r>
              <w:rPr>
                <w:rFonts w:ascii="Cambria Math" w:hAnsi="Cambria Math" w:cs="Arial"/>
                <w:szCs w:val="24"/>
                <w:lang w:eastAsia="pt-BR"/>
              </w:rPr>
              <m:t>R</m:t>
            </m:r>
          </m:e>
          <m:sub>
            <m:r>
              <w:rPr>
                <w:rFonts w:ascii="Cambria Math" w:hAnsi="Cambria Math" w:cs="Arial"/>
                <w:szCs w:val="24"/>
                <w:lang w:eastAsia="pt-BR"/>
              </w:rPr>
              <m:t>1</m:t>
            </m:r>
          </m:sub>
        </m:sSub>
        <m:r>
          <w:rPr>
            <w:rFonts w:ascii="Cambria Math" w:hAnsi="Cambria Math" w:cs="Arial"/>
            <w:szCs w:val="24"/>
            <w:lang w:eastAsia="pt-BR"/>
          </w:rPr>
          <m:t>=820</m:t>
        </m:r>
        <m:r>
          <m:rPr>
            <m:sty m:val="p"/>
          </m:rPr>
          <w:rPr>
            <w:rFonts w:ascii="Cambria Math" w:hAnsi="Cambria Math" w:cs="Arial"/>
            <w:szCs w:val="24"/>
            <w:lang w:eastAsia="pt-BR"/>
          </w:rPr>
          <m:t>Ω</m:t>
        </m:r>
      </m:oMath>
      <w:r w:rsidR="000532EB">
        <w:rPr>
          <w:rFonts w:cs="Arial"/>
          <w:szCs w:val="24"/>
          <w:lang w:eastAsia="pt-BR"/>
        </w:rPr>
        <w:t>, a tensão de saída será reduzida, conforme</w:t>
      </w:r>
      <w:r w:rsidR="00BC69D1">
        <w:rPr>
          <w:rFonts w:cs="Arial"/>
          <w:szCs w:val="24"/>
          <w:lang w:eastAsia="pt-BR"/>
        </w:rPr>
        <w:t xml:space="preserve"> </w:t>
      </w:r>
      <w:r w:rsidR="00BC69D1">
        <w:rPr>
          <w:rFonts w:cs="Arial"/>
          <w:szCs w:val="24"/>
          <w:lang w:eastAsia="pt-BR"/>
        </w:rPr>
        <w:fldChar w:fldCharType="begin"/>
      </w:r>
      <w:r w:rsidR="00BC69D1">
        <w:rPr>
          <w:rFonts w:cs="Arial"/>
          <w:szCs w:val="24"/>
          <w:lang w:eastAsia="pt-BR"/>
        </w:rPr>
        <w:instrText xml:space="preserve"> REF _Ref475035984 \h </w:instrText>
      </w:r>
      <w:r w:rsidR="00BC69D1">
        <w:rPr>
          <w:rFonts w:cs="Arial"/>
          <w:szCs w:val="24"/>
          <w:lang w:eastAsia="pt-BR"/>
        </w:rPr>
      </w:r>
      <w:r w:rsidR="00BC69D1">
        <w:rPr>
          <w:rFonts w:cs="Arial"/>
          <w:szCs w:val="24"/>
          <w:lang w:eastAsia="pt-BR"/>
        </w:rPr>
        <w:fldChar w:fldCharType="separate"/>
      </w:r>
      <w:r w:rsidR="000A0DE6">
        <w:t xml:space="preserve">Figura </w:t>
      </w:r>
      <w:r w:rsidR="000A0DE6">
        <w:rPr>
          <w:noProof/>
        </w:rPr>
        <w:t>25</w:t>
      </w:r>
      <w:r w:rsidR="00BC69D1">
        <w:rPr>
          <w:rFonts w:cs="Arial"/>
          <w:szCs w:val="24"/>
          <w:lang w:eastAsia="pt-BR"/>
        </w:rPr>
        <w:fldChar w:fldCharType="end"/>
      </w:r>
      <w:r w:rsidR="000532EB">
        <w:rPr>
          <w:rFonts w:cs="Arial"/>
          <w:szCs w:val="24"/>
          <w:lang w:eastAsia="pt-BR"/>
        </w:rPr>
        <w:t>.</w:t>
      </w:r>
    </w:p>
    <w:p w:rsidR="000532EB" w:rsidRDefault="000532EB" w:rsidP="000532EB">
      <w:pPr>
        <w:ind w:firstLine="0"/>
        <w:jc w:val="center"/>
      </w:pPr>
      <w:r>
        <w:rPr>
          <w:noProof/>
          <w:lang w:eastAsia="pt-BR"/>
        </w:rPr>
        <w:drawing>
          <wp:inline distT="0" distB="0" distL="0" distR="0" wp14:anchorId="3F83753E" wp14:editId="3135A67D">
            <wp:extent cx="2171584" cy="2665649"/>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3208" cy="2729019"/>
                    </a:xfrm>
                    <a:prstGeom prst="rect">
                      <a:avLst/>
                    </a:prstGeom>
                  </pic:spPr>
                </pic:pic>
              </a:graphicData>
            </a:graphic>
          </wp:inline>
        </w:drawing>
      </w:r>
    </w:p>
    <w:p w:rsidR="000532EB" w:rsidRDefault="000532EB" w:rsidP="008D6F51">
      <w:pPr>
        <w:pStyle w:val="figura"/>
        <w:rPr>
          <w:lang w:eastAsia="pt-BR"/>
        </w:rPr>
      </w:pPr>
      <w:bookmarkStart w:id="121" w:name="_Ref475035984"/>
      <w:bookmarkStart w:id="122" w:name="_Toc482911730"/>
      <w:r>
        <w:t xml:space="preserve">Figura </w:t>
      </w:r>
      <w:fldSimple w:instr=" SEQ Figura \* ARABIC ">
        <w:r w:rsidR="008D6F51">
          <w:rPr>
            <w:noProof/>
          </w:rPr>
          <w:t>25</w:t>
        </w:r>
      </w:fldSimple>
      <w:bookmarkEnd w:id="121"/>
      <w:r w:rsidR="008E1754">
        <w:rPr>
          <w:noProof/>
        </w:rPr>
        <w:t xml:space="preserve"> </w:t>
      </w:r>
      <w:r w:rsidR="0037782D">
        <w:rPr>
          <w:noProof/>
        </w:rPr>
        <w:t>– T</w:t>
      </w:r>
      <w:r w:rsidRPr="00CC1D36">
        <w:rPr>
          <w:noProof/>
        </w:rPr>
        <w:t>ensão de alimentação de 16V</w:t>
      </w:r>
      <w:bookmarkEnd w:id="122"/>
    </w:p>
    <w:p w:rsidR="000532EB" w:rsidRDefault="000532EB" w:rsidP="00B711FE">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0532EB" w:rsidRDefault="000532EB" w:rsidP="000532EB">
      <w:pPr>
        <w:ind w:firstLine="0"/>
        <w:jc w:val="center"/>
        <w:rPr>
          <w:rFonts w:cs="Arial"/>
          <w:szCs w:val="24"/>
          <w:lang w:eastAsia="pt-BR"/>
        </w:rPr>
      </w:pPr>
    </w:p>
    <w:p w:rsidR="007951FB" w:rsidRPr="007951FB" w:rsidRDefault="007951FB" w:rsidP="007951FB">
      <w:pPr>
        <w:ind w:firstLine="708"/>
        <w:rPr>
          <w:rFonts w:cs="Arial"/>
          <w:szCs w:val="24"/>
          <w:lang w:eastAsia="pt-BR"/>
        </w:rPr>
      </w:pPr>
      <w:r>
        <w:rPr>
          <w:rFonts w:cs="Arial"/>
          <w:szCs w:val="24"/>
          <w:lang w:eastAsia="pt-BR"/>
        </w:rPr>
        <w:t xml:space="preserve">O </w:t>
      </w:r>
      <w:r w:rsidR="006A384D">
        <w:rPr>
          <w:rFonts w:cs="Arial"/>
          <w:szCs w:val="24"/>
          <w:lang w:eastAsia="pt-BR"/>
        </w:rPr>
        <w:t>circuito 2</w:t>
      </w:r>
      <w:r>
        <w:rPr>
          <w:rFonts w:cs="Arial"/>
          <w:szCs w:val="24"/>
          <w:lang w:eastAsia="pt-BR"/>
        </w:rPr>
        <w:t xml:space="preserve"> (optoisoladores e inversores)</w:t>
      </w:r>
      <w:r w:rsidR="0049580D">
        <w:rPr>
          <w:rFonts w:cs="Arial"/>
          <w:szCs w:val="24"/>
          <w:lang w:eastAsia="pt-BR"/>
        </w:rPr>
        <w:t>, conforme</w:t>
      </w:r>
      <w:r w:rsidR="007A5ACC">
        <w:rPr>
          <w:rFonts w:cs="Arial"/>
          <w:szCs w:val="24"/>
          <w:lang w:eastAsia="pt-BR"/>
        </w:rPr>
        <w:t xml:space="preserve"> </w:t>
      </w:r>
      <w:r w:rsidR="007A5ACC">
        <w:rPr>
          <w:rFonts w:cs="Arial"/>
          <w:szCs w:val="24"/>
          <w:lang w:eastAsia="pt-BR"/>
        </w:rPr>
        <w:fldChar w:fldCharType="begin"/>
      </w:r>
      <w:r w:rsidR="007A5ACC">
        <w:rPr>
          <w:rFonts w:cs="Arial"/>
          <w:szCs w:val="24"/>
          <w:lang w:eastAsia="pt-BR"/>
        </w:rPr>
        <w:instrText xml:space="preserve"> REF _Ref477898953 \h </w:instrText>
      </w:r>
      <w:r w:rsidR="007A5ACC">
        <w:rPr>
          <w:rFonts w:cs="Arial"/>
          <w:szCs w:val="24"/>
          <w:lang w:eastAsia="pt-BR"/>
        </w:rPr>
      </w:r>
      <w:r w:rsidR="007A5ACC">
        <w:rPr>
          <w:rFonts w:cs="Arial"/>
          <w:szCs w:val="24"/>
          <w:lang w:eastAsia="pt-BR"/>
        </w:rPr>
        <w:fldChar w:fldCharType="separate"/>
      </w:r>
      <w:r w:rsidR="000A0DE6">
        <w:t xml:space="preserve">Figura </w:t>
      </w:r>
      <w:r w:rsidR="000A0DE6">
        <w:rPr>
          <w:noProof/>
        </w:rPr>
        <w:t>26</w:t>
      </w:r>
      <w:r w:rsidR="007A5ACC">
        <w:rPr>
          <w:rFonts w:cs="Arial"/>
          <w:szCs w:val="24"/>
          <w:lang w:eastAsia="pt-BR"/>
        </w:rPr>
        <w:fldChar w:fldCharType="end"/>
      </w:r>
      <w:r>
        <w:rPr>
          <w:rFonts w:cs="Arial"/>
          <w:szCs w:val="24"/>
          <w:lang w:eastAsia="pt-BR"/>
        </w:rPr>
        <w:t xml:space="preserve">, é </w:t>
      </w:r>
      <w:r w:rsidRPr="007951FB">
        <w:rPr>
          <w:rFonts w:cs="Arial"/>
          <w:szCs w:val="24"/>
          <w:lang w:eastAsia="pt-BR"/>
        </w:rPr>
        <w:t>um circuito dividido basicamente em duas partes em seu interior. Em uma das partes</w:t>
      </w:r>
      <w:r w:rsidR="002C513C">
        <w:rPr>
          <w:rFonts w:cs="Arial"/>
          <w:szCs w:val="24"/>
          <w:lang w:eastAsia="pt-BR"/>
        </w:rPr>
        <w:t xml:space="preserve"> há um diodo emissor de luz (LED</w:t>
      </w:r>
      <w:r w:rsidRPr="007951FB">
        <w:rPr>
          <w:rFonts w:cs="Arial"/>
          <w:szCs w:val="24"/>
          <w:lang w:eastAsia="pt-BR"/>
        </w:rPr>
        <w:t>) e na outra parte um fotoreceptor.</w:t>
      </w:r>
      <w:r>
        <w:rPr>
          <w:rFonts w:cs="Arial"/>
          <w:szCs w:val="24"/>
          <w:lang w:eastAsia="pt-BR"/>
        </w:rPr>
        <w:t xml:space="preserve"> O LED</w:t>
      </w:r>
      <w:r w:rsidRPr="007951FB">
        <w:rPr>
          <w:rFonts w:cs="Arial"/>
          <w:szCs w:val="24"/>
          <w:lang w:eastAsia="pt-BR"/>
        </w:rPr>
        <w:t xml:space="preserve"> é acionado por um sinal, </w:t>
      </w:r>
      <w:r w:rsidRPr="007951FB">
        <w:rPr>
          <w:rFonts w:cs="Arial"/>
          <w:szCs w:val="24"/>
          <w:lang w:eastAsia="pt-BR"/>
        </w:rPr>
        <w:lastRenderedPageBreak/>
        <w:t>emite sua luz em direção ao fotoreceptor e este recebe esta luz. Tudo internamente no encapsulamento do optoacoplador</w:t>
      </w:r>
      <w:r w:rsidR="00ED0A21">
        <w:rPr>
          <w:rFonts w:cs="Arial"/>
          <w:szCs w:val="24"/>
          <w:lang w:eastAsia="pt-BR"/>
        </w:rPr>
        <w:t xml:space="preserve"> 4N25, </w:t>
      </w:r>
      <w:r w:rsidR="00DE5B03">
        <w:rPr>
          <w:rFonts w:cs="Arial"/>
          <w:szCs w:val="24"/>
          <w:lang w:eastAsia="pt-BR"/>
        </w:rPr>
        <w:t>n</w:t>
      </w:r>
      <w:r w:rsidR="00ED0A21">
        <w:rPr>
          <w:rFonts w:cs="Arial"/>
          <w:szCs w:val="24"/>
          <w:lang w:eastAsia="pt-BR"/>
        </w:rPr>
        <w:t xml:space="preserve">o </w:t>
      </w:r>
      <w:r w:rsidR="00A970DE">
        <w:rPr>
          <w:rFonts w:cs="Arial"/>
          <w:szCs w:val="24"/>
          <w:lang w:eastAsia="pt-BR"/>
        </w:rPr>
        <w:fldChar w:fldCharType="begin"/>
      </w:r>
      <w:r w:rsidR="00A970DE">
        <w:rPr>
          <w:rFonts w:cs="Arial"/>
          <w:szCs w:val="24"/>
          <w:lang w:eastAsia="pt-BR"/>
        </w:rPr>
        <w:instrText xml:space="preserve"> REF _Ref481172417 \h </w:instrText>
      </w:r>
      <w:r w:rsidR="00A970DE">
        <w:rPr>
          <w:rFonts w:cs="Arial"/>
          <w:szCs w:val="24"/>
          <w:lang w:eastAsia="pt-BR"/>
        </w:rPr>
      </w:r>
      <w:r w:rsidR="00A970DE">
        <w:rPr>
          <w:rFonts w:cs="Arial"/>
          <w:szCs w:val="24"/>
          <w:lang w:eastAsia="pt-BR"/>
        </w:rPr>
        <w:fldChar w:fldCharType="separate"/>
      </w:r>
      <w:r w:rsidR="000A0DE6">
        <w:t xml:space="preserve">ANEXO </w:t>
      </w:r>
      <w:r w:rsidR="000A0DE6">
        <w:rPr>
          <w:noProof/>
        </w:rPr>
        <w:t>B</w:t>
      </w:r>
      <w:r w:rsidR="00A970DE">
        <w:rPr>
          <w:rFonts w:cs="Arial"/>
          <w:szCs w:val="24"/>
          <w:lang w:eastAsia="pt-BR"/>
        </w:rPr>
        <w:fldChar w:fldCharType="end"/>
      </w:r>
      <w:r w:rsidR="00A970DE">
        <w:rPr>
          <w:rFonts w:cs="Arial"/>
          <w:szCs w:val="24"/>
          <w:lang w:eastAsia="pt-BR"/>
        </w:rPr>
        <w:t xml:space="preserve"> </w:t>
      </w:r>
      <w:r w:rsidR="00ED0A21">
        <w:rPr>
          <w:rFonts w:cs="Arial"/>
          <w:szCs w:val="24"/>
          <w:lang w:eastAsia="pt-BR"/>
        </w:rPr>
        <w:t>demonstra-se o datasheet</w:t>
      </w:r>
      <w:r w:rsidRPr="007951FB">
        <w:rPr>
          <w:rFonts w:cs="Arial"/>
          <w:szCs w:val="24"/>
          <w:lang w:eastAsia="pt-BR"/>
        </w:rPr>
        <w:t>.</w:t>
      </w:r>
    </w:p>
    <w:p w:rsidR="00334FF1" w:rsidRPr="007951FB" w:rsidRDefault="00334FF1" w:rsidP="007951FB">
      <w:pPr>
        <w:ind w:firstLine="708"/>
        <w:rPr>
          <w:rFonts w:cs="Arial"/>
          <w:szCs w:val="24"/>
          <w:lang w:eastAsia="pt-BR"/>
        </w:rPr>
      </w:pPr>
      <w:r w:rsidRPr="007951FB">
        <w:rPr>
          <w:rFonts w:cs="Arial"/>
          <w:szCs w:val="24"/>
          <w:lang w:eastAsia="pt-BR"/>
        </w:rPr>
        <w:t>Este tipo de circuito</w:t>
      </w:r>
      <w:r>
        <w:rPr>
          <w:rFonts w:cs="Arial"/>
          <w:szCs w:val="24"/>
          <w:lang w:eastAsia="pt-BR"/>
        </w:rPr>
        <w:t xml:space="preserve"> é utilizado sempre que deseja-se</w:t>
      </w:r>
      <w:r w:rsidRPr="007951FB">
        <w:rPr>
          <w:rFonts w:cs="Arial"/>
          <w:szCs w:val="24"/>
          <w:lang w:eastAsia="pt-BR"/>
        </w:rPr>
        <w:t>, a partir d</w:t>
      </w:r>
      <w:r>
        <w:rPr>
          <w:rFonts w:cs="Arial"/>
          <w:szCs w:val="24"/>
          <w:lang w:eastAsia="pt-BR"/>
        </w:rPr>
        <w:t>e um sinal digital, manipular os</w:t>
      </w:r>
      <w:r w:rsidRPr="007951FB">
        <w:rPr>
          <w:rFonts w:cs="Arial"/>
          <w:szCs w:val="24"/>
          <w:lang w:eastAsia="pt-BR"/>
        </w:rPr>
        <w:t xml:space="preserve"> sinais de valores analógicos ou mesmo sinais digitais de amplitudes diferentes daquelas usadas no circuito primário</w:t>
      </w:r>
      <w:r>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t>Usando o</w:t>
      </w:r>
      <w:r w:rsidR="002C513C">
        <w:rPr>
          <w:rFonts w:cs="Arial"/>
          <w:szCs w:val="24"/>
          <w:lang w:eastAsia="pt-BR"/>
        </w:rPr>
        <w:t xml:space="preserve"> optoacoplador também garantiu-se</w:t>
      </w:r>
      <w:r w:rsidRPr="007951FB">
        <w:rPr>
          <w:rFonts w:cs="Arial"/>
          <w:szCs w:val="24"/>
          <w:lang w:eastAsia="pt-BR"/>
        </w:rPr>
        <w:t xml:space="preserve"> o isolamento el</w:t>
      </w:r>
      <w:r w:rsidR="007910C0">
        <w:rPr>
          <w:rFonts w:cs="Arial"/>
          <w:szCs w:val="24"/>
          <w:lang w:eastAsia="pt-BR"/>
        </w:rPr>
        <w:t>étrico</w:t>
      </w:r>
      <w:r w:rsidRPr="007951FB">
        <w:rPr>
          <w:rFonts w:cs="Arial"/>
          <w:szCs w:val="24"/>
          <w:lang w:eastAsia="pt-BR"/>
        </w:rPr>
        <w:t xml:space="preserve"> das</w:t>
      </w:r>
      <w:r w:rsidR="007910C0">
        <w:rPr>
          <w:rFonts w:cs="Arial"/>
          <w:szCs w:val="24"/>
          <w:lang w:eastAsia="pt-BR"/>
        </w:rPr>
        <w:t xml:space="preserve"> duas</w:t>
      </w:r>
      <w:r w:rsidRPr="007951FB">
        <w:rPr>
          <w:rFonts w:cs="Arial"/>
          <w:szCs w:val="24"/>
          <w:lang w:eastAsia="pt-BR"/>
        </w:rPr>
        <w:t xml:space="preserve"> partes do circuito. Isto confere ao circuito mais sensível </w:t>
      </w:r>
      <w:r w:rsidR="005878BA">
        <w:rPr>
          <w:rFonts w:cs="Arial"/>
          <w:szCs w:val="24"/>
          <w:lang w:eastAsia="pt-BR"/>
        </w:rPr>
        <w:t>uma maior segurança</w:t>
      </w:r>
      <w:r w:rsidRPr="007951FB">
        <w:rPr>
          <w:rFonts w:cs="Arial"/>
          <w:szCs w:val="24"/>
          <w:lang w:eastAsia="pt-BR"/>
        </w:rPr>
        <w:t>, pois evita que uma falha na parte de maior potência danifique-os.</w:t>
      </w:r>
    </w:p>
    <w:p w:rsidR="0049580D" w:rsidRDefault="002C513C" w:rsidP="007951FB">
      <w:pPr>
        <w:ind w:firstLine="708"/>
        <w:rPr>
          <w:rFonts w:cs="Arial"/>
          <w:szCs w:val="24"/>
          <w:lang w:eastAsia="pt-BR"/>
        </w:rPr>
      </w:pPr>
      <w:r>
        <w:rPr>
          <w:rFonts w:cs="Arial"/>
          <w:szCs w:val="24"/>
          <w:lang w:eastAsia="pt-BR"/>
        </w:rPr>
        <w:t>De uma certa maneira pode-se</w:t>
      </w:r>
      <w:r w:rsidR="007951FB" w:rsidRPr="007951FB">
        <w:rPr>
          <w:rFonts w:cs="Arial"/>
          <w:szCs w:val="24"/>
          <w:lang w:eastAsia="pt-BR"/>
        </w:rPr>
        <w:t xml:space="preserve"> fazer uma analogia entre o optoacoplador e um transformador de si</w:t>
      </w:r>
      <w:r>
        <w:rPr>
          <w:rFonts w:cs="Arial"/>
          <w:szCs w:val="24"/>
          <w:lang w:eastAsia="pt-BR"/>
        </w:rPr>
        <w:t>nal, pois no transformador tem-se</w:t>
      </w:r>
      <w:r w:rsidR="007910C0">
        <w:rPr>
          <w:rFonts w:cs="Arial"/>
          <w:szCs w:val="24"/>
          <w:lang w:eastAsia="pt-BR"/>
        </w:rPr>
        <w:t xml:space="preserve"> o isolamento elétrico</w:t>
      </w:r>
      <w:r w:rsidR="007951FB" w:rsidRPr="007951FB">
        <w:rPr>
          <w:rFonts w:cs="Arial"/>
          <w:szCs w:val="24"/>
          <w:lang w:eastAsia="pt-BR"/>
        </w:rPr>
        <w:t xml:space="preserve"> de duas partes de um circuito, sendo este acoplamento magnético no lugar de ser óptico, e ainda há um sinal de uma amplitude de um lado e de outra amplitude em outro (na maioria das vezes).</w:t>
      </w:r>
    </w:p>
    <w:p w:rsidR="007951FB" w:rsidRDefault="007951FB" w:rsidP="007951FB">
      <w:pPr>
        <w:ind w:firstLine="0"/>
        <w:jc w:val="center"/>
      </w:pPr>
      <w:r>
        <w:rPr>
          <w:noProof/>
          <w:lang w:eastAsia="pt-BR"/>
        </w:rPr>
        <w:drawing>
          <wp:inline distT="0" distB="0" distL="0" distR="0" wp14:anchorId="7240D084" wp14:editId="3B8C4041">
            <wp:extent cx="5760720" cy="262445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4455"/>
                    </a:xfrm>
                    <a:prstGeom prst="rect">
                      <a:avLst/>
                    </a:prstGeom>
                  </pic:spPr>
                </pic:pic>
              </a:graphicData>
            </a:graphic>
          </wp:inline>
        </w:drawing>
      </w:r>
    </w:p>
    <w:p w:rsidR="0049580D" w:rsidRDefault="007951FB" w:rsidP="008D6F51">
      <w:pPr>
        <w:pStyle w:val="figura"/>
      </w:pPr>
      <w:bookmarkStart w:id="123" w:name="_Ref477898953"/>
      <w:bookmarkStart w:id="124" w:name="_Toc482911731"/>
      <w:r>
        <w:t xml:space="preserve">Figura </w:t>
      </w:r>
      <w:fldSimple w:instr=" SEQ Figura \* ARABIC ">
        <w:r w:rsidR="008D6F51">
          <w:rPr>
            <w:noProof/>
          </w:rPr>
          <w:t>26</w:t>
        </w:r>
      </w:fldSimple>
      <w:bookmarkEnd w:id="123"/>
      <w:r w:rsidR="008E1754">
        <w:rPr>
          <w:noProof/>
        </w:rPr>
        <w:t xml:space="preserve"> </w:t>
      </w:r>
      <w:r w:rsidRPr="00642570">
        <w:rPr>
          <w:noProof/>
        </w:rPr>
        <w:t xml:space="preserve">– </w:t>
      </w:r>
      <w:r w:rsidR="0037782D">
        <w:rPr>
          <w:noProof/>
        </w:rPr>
        <w:t>C</w:t>
      </w:r>
      <w:r w:rsidRPr="00642570">
        <w:rPr>
          <w:noProof/>
        </w:rPr>
        <w:t>ircuito 2</w:t>
      </w:r>
      <w:bookmarkEnd w:id="124"/>
    </w:p>
    <w:p w:rsidR="0049580D" w:rsidRDefault="0049580D" w:rsidP="00B711FE">
      <w:pPr>
        <w:pStyle w:val="figura"/>
        <w:rPr>
          <w:lang w:eastAsia="pt-BR"/>
        </w:rPr>
      </w:pPr>
      <w:r w:rsidRPr="00306A34">
        <w:rPr>
          <w:lang w:eastAsia="pt-BR"/>
        </w:rPr>
        <w:t xml:space="preserve"> (</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49580D">
      <w:pPr>
        <w:ind w:firstLine="0"/>
        <w:rPr>
          <w:rFonts w:cs="Arial"/>
          <w:szCs w:val="24"/>
          <w:lang w:eastAsia="pt-BR"/>
        </w:rPr>
      </w:pPr>
    </w:p>
    <w:p w:rsidR="006D3A72" w:rsidRDefault="007951FB" w:rsidP="000532EB">
      <w:pPr>
        <w:ind w:firstLine="708"/>
        <w:rPr>
          <w:rFonts w:cs="Arial"/>
          <w:szCs w:val="24"/>
          <w:lang w:eastAsia="pt-BR"/>
        </w:rPr>
      </w:pPr>
      <w:r>
        <w:rPr>
          <w:rFonts w:cs="Arial"/>
          <w:szCs w:val="24"/>
          <w:lang w:eastAsia="pt-BR"/>
        </w:rPr>
        <w:t>O circuito 1 libera 16,5V para o circuito 2, n</w:t>
      </w:r>
      <w:r w:rsidR="00F11102">
        <w:rPr>
          <w:rFonts w:cs="Arial"/>
          <w:szCs w:val="24"/>
          <w:lang w:eastAsia="pt-BR"/>
        </w:rPr>
        <w:t>este circuito o</w:t>
      </w:r>
      <w:r w:rsidR="006A384D">
        <w:rPr>
          <w:rFonts w:cs="Arial"/>
          <w:szCs w:val="24"/>
          <w:lang w:eastAsia="pt-BR"/>
        </w:rPr>
        <w:t xml:space="preserve"> </w:t>
      </w:r>
      <w:r w:rsidR="00377B19">
        <w:rPr>
          <w:rFonts w:cs="Arial"/>
          <w:szCs w:val="24"/>
          <w:lang w:eastAsia="pt-BR"/>
        </w:rPr>
        <w:t>A</w:t>
      </w:r>
      <w:r w:rsidR="006A384D">
        <w:rPr>
          <w:rFonts w:cs="Arial"/>
          <w:szCs w:val="24"/>
          <w:lang w:eastAsia="pt-BR"/>
        </w:rPr>
        <w:t>rdu</w:t>
      </w:r>
      <w:r w:rsidR="00377B19">
        <w:rPr>
          <w:rFonts w:cs="Arial"/>
          <w:szCs w:val="24"/>
          <w:lang w:eastAsia="pt-BR"/>
        </w:rPr>
        <w:t>i</w:t>
      </w:r>
      <w:r w:rsidR="006A384D">
        <w:rPr>
          <w:rFonts w:cs="Arial"/>
          <w:szCs w:val="24"/>
          <w:lang w:eastAsia="pt-BR"/>
        </w:rPr>
        <w:t>no fica responsável por enviar 5V</w:t>
      </w:r>
      <w:r w:rsidR="00F11102">
        <w:rPr>
          <w:rFonts w:cs="Arial"/>
          <w:szCs w:val="24"/>
          <w:lang w:eastAsia="pt-BR"/>
        </w:rPr>
        <w:t xml:space="preserve"> ou 0V</w:t>
      </w:r>
      <w:r w:rsidR="006A384D">
        <w:rPr>
          <w:rFonts w:cs="Arial"/>
          <w:szCs w:val="24"/>
          <w:lang w:eastAsia="pt-BR"/>
        </w:rPr>
        <w:t xml:space="preserve">, </w:t>
      </w:r>
      <w:r w:rsidR="00F11102">
        <w:rPr>
          <w:rFonts w:cs="Arial"/>
          <w:szCs w:val="24"/>
          <w:lang w:eastAsia="pt-BR"/>
        </w:rPr>
        <w:t>ao acionar a entrada do Arduino habilita</w:t>
      </w:r>
      <w:r w:rsidR="006A384D">
        <w:rPr>
          <w:rFonts w:cs="Arial"/>
          <w:szCs w:val="24"/>
          <w:lang w:eastAsia="pt-BR"/>
        </w:rPr>
        <w:t xml:space="preserve"> o op</w:t>
      </w:r>
      <w:r w:rsidR="00F11102">
        <w:rPr>
          <w:rFonts w:cs="Arial"/>
          <w:szCs w:val="24"/>
          <w:lang w:eastAsia="pt-BR"/>
        </w:rPr>
        <w:t>toacoplador, que funciona como uma chave isolando a tensão de 16,5V do arduíno, que trabalha apenas com 5V</w:t>
      </w:r>
      <w:r w:rsidR="006A384D">
        <w:rPr>
          <w:rFonts w:cs="Arial"/>
          <w:szCs w:val="24"/>
          <w:lang w:eastAsia="pt-BR"/>
        </w:rPr>
        <w:t>.</w:t>
      </w:r>
      <w:r w:rsidR="00F11102">
        <w:rPr>
          <w:rFonts w:cs="Arial"/>
          <w:szCs w:val="24"/>
          <w:lang w:eastAsia="pt-BR"/>
        </w:rPr>
        <w:t xml:space="preserve"> Essa tensão gerada pelo circuito 1 envia</w:t>
      </w:r>
      <w:r w:rsidR="006D3A72">
        <w:rPr>
          <w:rFonts w:cs="Arial"/>
          <w:szCs w:val="24"/>
          <w:lang w:eastAsia="pt-BR"/>
        </w:rPr>
        <w:t xml:space="preserve"> o</w:t>
      </w:r>
      <w:r w:rsidR="00F11102">
        <w:rPr>
          <w:rFonts w:cs="Arial"/>
          <w:szCs w:val="24"/>
          <w:lang w:eastAsia="pt-BR"/>
        </w:rPr>
        <w:t xml:space="preserve"> sinal para o octoacoplador</w:t>
      </w:r>
      <w:r w:rsidR="006D3A72">
        <w:rPr>
          <w:rFonts w:cs="Arial"/>
          <w:szCs w:val="24"/>
          <w:lang w:eastAsia="pt-BR"/>
        </w:rPr>
        <w:t xml:space="preserve"> (A)</w:t>
      </w:r>
      <w:r w:rsidR="00F11102">
        <w:rPr>
          <w:rFonts w:cs="Arial"/>
          <w:szCs w:val="24"/>
          <w:lang w:eastAsia="pt-BR"/>
        </w:rPr>
        <w:t xml:space="preserve">, o inversor </w:t>
      </w:r>
      <w:r w:rsidR="006D3A72">
        <w:rPr>
          <w:rFonts w:cs="Arial"/>
          <w:szCs w:val="24"/>
          <w:lang w:eastAsia="pt-BR"/>
        </w:rPr>
        <w:t>4011</w:t>
      </w:r>
      <w:r w:rsidR="00DE5B03">
        <w:rPr>
          <w:rFonts w:cs="Arial"/>
          <w:szCs w:val="24"/>
          <w:lang w:eastAsia="pt-BR"/>
        </w:rPr>
        <w:t xml:space="preserve">, com datasheet representado </w:t>
      </w:r>
      <w:r w:rsidR="00323922">
        <w:rPr>
          <w:rFonts w:cs="Arial"/>
          <w:szCs w:val="24"/>
          <w:lang w:eastAsia="pt-BR"/>
        </w:rPr>
        <w:fldChar w:fldCharType="begin"/>
      </w:r>
      <w:r w:rsidR="00323922">
        <w:rPr>
          <w:rFonts w:cs="Arial"/>
          <w:szCs w:val="24"/>
          <w:lang w:eastAsia="pt-BR"/>
        </w:rPr>
        <w:instrText xml:space="preserve"> REF _Ref481172403 \h </w:instrText>
      </w:r>
      <w:r w:rsidR="00323922">
        <w:rPr>
          <w:rFonts w:cs="Arial"/>
          <w:szCs w:val="24"/>
          <w:lang w:eastAsia="pt-BR"/>
        </w:rPr>
      </w:r>
      <w:r w:rsidR="00323922">
        <w:rPr>
          <w:rFonts w:cs="Arial"/>
          <w:szCs w:val="24"/>
          <w:lang w:eastAsia="pt-BR"/>
        </w:rPr>
        <w:fldChar w:fldCharType="separate"/>
      </w:r>
      <w:r w:rsidR="000A0DE6">
        <w:t xml:space="preserve">ANEXO </w:t>
      </w:r>
      <w:r w:rsidR="000A0DE6">
        <w:rPr>
          <w:noProof/>
        </w:rPr>
        <w:t>C</w:t>
      </w:r>
      <w:r w:rsidR="00323922">
        <w:rPr>
          <w:rFonts w:cs="Arial"/>
          <w:szCs w:val="24"/>
          <w:lang w:eastAsia="pt-BR"/>
        </w:rPr>
        <w:fldChar w:fldCharType="end"/>
      </w:r>
      <w:r w:rsidR="00DE5B03">
        <w:rPr>
          <w:rFonts w:cs="Arial"/>
          <w:szCs w:val="24"/>
          <w:lang w:eastAsia="pt-BR"/>
        </w:rPr>
        <w:t>,</w:t>
      </w:r>
      <w:r w:rsidR="006D3A72">
        <w:rPr>
          <w:rFonts w:cs="Arial"/>
          <w:szCs w:val="24"/>
          <w:lang w:eastAsia="pt-BR"/>
        </w:rPr>
        <w:t xml:space="preserve"> </w:t>
      </w:r>
      <w:r w:rsidR="00F11102">
        <w:rPr>
          <w:rFonts w:cs="Arial"/>
          <w:szCs w:val="24"/>
          <w:lang w:eastAsia="pt-BR"/>
        </w:rPr>
        <w:t>e o octoacoplador de permissividade</w:t>
      </w:r>
      <w:r w:rsidR="006D3A72">
        <w:rPr>
          <w:rFonts w:cs="Arial"/>
          <w:szCs w:val="24"/>
          <w:lang w:eastAsia="pt-BR"/>
        </w:rPr>
        <w:t xml:space="preserve"> (P), este </w:t>
      </w:r>
      <w:r w:rsidR="000532EB">
        <w:rPr>
          <w:rFonts w:cs="Arial"/>
          <w:szCs w:val="24"/>
          <w:lang w:eastAsia="pt-BR"/>
        </w:rPr>
        <w:t>é responsável pela energização e desligamento do circuito 3</w:t>
      </w:r>
      <w:r w:rsidR="006D3A72">
        <w:rPr>
          <w:rFonts w:cs="Arial"/>
          <w:szCs w:val="24"/>
          <w:lang w:eastAsia="pt-BR"/>
        </w:rPr>
        <w:t>.</w:t>
      </w:r>
    </w:p>
    <w:p w:rsidR="007951FB" w:rsidRPr="007951FB" w:rsidRDefault="007951FB" w:rsidP="007951FB">
      <w:pPr>
        <w:ind w:firstLine="708"/>
        <w:rPr>
          <w:rFonts w:cs="Arial"/>
          <w:szCs w:val="24"/>
          <w:lang w:eastAsia="pt-BR"/>
        </w:rPr>
      </w:pPr>
      <w:r w:rsidRPr="007951FB">
        <w:rPr>
          <w:rFonts w:cs="Arial"/>
          <w:szCs w:val="24"/>
          <w:lang w:eastAsia="pt-BR"/>
        </w:rPr>
        <w:lastRenderedPageBreak/>
        <w:t>O circuito 2 conta com um CI inversor digital. É um circuito CMOS que recebe sinais digitais (0 e 1) e os inverte. O detalhe dos CI's CMOS é que eles podem trabalhar com nível de sinal digital bem acima ou bem abaixo d</w:t>
      </w:r>
      <w:r w:rsidR="00251CEF">
        <w:rPr>
          <w:rFonts w:cs="Arial"/>
          <w:szCs w:val="24"/>
          <w:lang w:eastAsia="pt-BR"/>
        </w:rPr>
        <w:t>os famosos 5V dos circuitos TTL</w:t>
      </w:r>
      <w:r w:rsidRPr="007951FB">
        <w:rPr>
          <w:rFonts w:cs="Arial"/>
          <w:szCs w:val="24"/>
          <w:lang w:eastAsia="pt-BR"/>
        </w:rPr>
        <w:t xml:space="preserve">. No projeto este inversor é uma porta NAND adaptada. Ela foi escolhida por trabalhar com até 20V como sinal digital enquanto os demais inversores trabalham com até 15V. A adaptação é simples: </w:t>
      </w:r>
      <w:r w:rsidR="00251CEF" w:rsidRPr="007951FB">
        <w:rPr>
          <w:rFonts w:cs="Arial"/>
          <w:szCs w:val="24"/>
          <w:lang w:eastAsia="pt-BR"/>
        </w:rPr>
        <w:t>une-se</w:t>
      </w:r>
      <w:r w:rsidRPr="007951FB">
        <w:rPr>
          <w:rFonts w:cs="Arial"/>
          <w:szCs w:val="24"/>
          <w:lang w:eastAsia="pt-BR"/>
        </w:rPr>
        <w:t xml:space="preserve"> duas portas de entrada, resumindo a tabela verdade em apenas uma variável. Se a entrada for 0 faz-se 0 AND 0, que daria 0, invertendo (NAND) tem-se 1. Se a entrada for 1 faz-se 1 AND 1, que daria 1, invertendo (NAND) tem-se 0.</w:t>
      </w:r>
    </w:p>
    <w:p w:rsidR="007951FB" w:rsidRDefault="007951FB" w:rsidP="00B11EA6">
      <w:pPr>
        <w:rPr>
          <w:rFonts w:cs="Arial"/>
          <w:szCs w:val="24"/>
          <w:lang w:eastAsia="pt-BR"/>
        </w:rPr>
      </w:pPr>
      <w:r w:rsidRPr="007951FB">
        <w:rPr>
          <w:rFonts w:cs="Arial"/>
          <w:szCs w:val="24"/>
          <w:lang w:eastAsia="pt-BR"/>
        </w:rPr>
        <w:t>A união do optoacoplador ao inversor permite que a partir de um sinal de saída do microcontrolador a 5V ob</w:t>
      </w:r>
      <w:r w:rsidR="00927804">
        <w:rPr>
          <w:rFonts w:cs="Arial"/>
          <w:szCs w:val="24"/>
          <w:lang w:eastAsia="pt-BR"/>
        </w:rPr>
        <w:t>tem-se</w:t>
      </w:r>
      <w:r w:rsidRPr="007951FB">
        <w:rPr>
          <w:rFonts w:cs="Arial"/>
          <w:szCs w:val="24"/>
          <w:lang w:eastAsia="pt-BR"/>
        </w:rPr>
        <w:t xml:space="preserve"> 2 sinais digitais de 16V, um invertido em relação ao outro. No circuito 2</w:t>
      </w:r>
      <w:r w:rsidR="008A117E">
        <w:rPr>
          <w:rFonts w:cs="Arial"/>
          <w:szCs w:val="24"/>
          <w:lang w:eastAsia="pt-BR"/>
        </w:rPr>
        <w:t xml:space="preserve"> aplicou-se</w:t>
      </w:r>
      <w:r w:rsidRPr="007951FB">
        <w:rPr>
          <w:rFonts w:cs="Arial"/>
          <w:szCs w:val="24"/>
          <w:lang w:eastAsia="pt-BR"/>
        </w:rPr>
        <w:t xml:space="preserve"> esta técnica à variável "A", responsável pelo sentido de rotação do motor de içamento, e à variável "P", responsável pela habilitação</w:t>
      </w:r>
      <w:r w:rsidR="00251CEF">
        <w:rPr>
          <w:rFonts w:cs="Arial"/>
          <w:szCs w:val="24"/>
          <w:lang w:eastAsia="pt-BR"/>
        </w:rPr>
        <w:t xml:space="preserve"> </w:t>
      </w:r>
      <w:r w:rsidRPr="007951FB">
        <w:rPr>
          <w:rFonts w:cs="Arial"/>
          <w:szCs w:val="24"/>
          <w:lang w:eastAsia="pt-BR"/>
        </w:rPr>
        <w:t>da ponte-h deste motor.</w:t>
      </w:r>
    </w:p>
    <w:p w:rsidR="0049580D" w:rsidRDefault="006D3A72" w:rsidP="000532EB">
      <w:pPr>
        <w:ind w:firstLine="708"/>
        <w:rPr>
          <w:rFonts w:cs="Arial"/>
          <w:szCs w:val="24"/>
          <w:lang w:eastAsia="pt-BR"/>
        </w:rPr>
      </w:pPr>
      <w:r>
        <w:rPr>
          <w:rFonts w:cs="Arial"/>
          <w:szCs w:val="24"/>
          <w:lang w:eastAsia="pt-BR"/>
        </w:rPr>
        <w:t xml:space="preserve">O circuito 3 (ponte H) é responsável pelo </w:t>
      </w:r>
      <w:r w:rsidR="000532EB">
        <w:rPr>
          <w:rFonts w:cs="Arial"/>
          <w:szCs w:val="24"/>
          <w:lang w:eastAsia="pt-BR"/>
        </w:rPr>
        <w:t xml:space="preserve">sentido de rotação do motor de subida e descida da cabine. </w:t>
      </w:r>
      <w:r w:rsidR="0049580D">
        <w:rPr>
          <w:rFonts w:cs="Arial"/>
          <w:szCs w:val="24"/>
          <w:lang w:eastAsia="pt-BR"/>
        </w:rPr>
        <w:t>Conforme</w:t>
      </w:r>
      <w:r w:rsidR="00FB3448">
        <w:rPr>
          <w:rFonts w:cs="Arial"/>
          <w:szCs w:val="24"/>
          <w:lang w:eastAsia="pt-BR"/>
        </w:rPr>
        <w:t xml:space="preserve"> </w:t>
      </w:r>
      <w:r w:rsidR="00FB3448">
        <w:rPr>
          <w:rFonts w:cs="Arial"/>
          <w:szCs w:val="24"/>
          <w:lang w:eastAsia="pt-BR"/>
        </w:rPr>
        <w:fldChar w:fldCharType="begin"/>
      </w:r>
      <w:r w:rsidR="00FB3448">
        <w:rPr>
          <w:rFonts w:cs="Arial"/>
          <w:szCs w:val="24"/>
          <w:lang w:eastAsia="pt-BR"/>
        </w:rPr>
        <w:instrText xml:space="preserve"> REF _Ref475736206 \h </w:instrText>
      </w:r>
      <w:r w:rsidR="00FB3448">
        <w:rPr>
          <w:rFonts w:cs="Arial"/>
          <w:szCs w:val="24"/>
          <w:lang w:eastAsia="pt-BR"/>
        </w:rPr>
      </w:r>
      <w:r w:rsidR="00FB3448">
        <w:rPr>
          <w:rFonts w:cs="Arial"/>
          <w:szCs w:val="24"/>
          <w:lang w:eastAsia="pt-BR"/>
        </w:rPr>
        <w:fldChar w:fldCharType="separate"/>
      </w:r>
      <w:r w:rsidR="000A0DE6">
        <w:t xml:space="preserve">Figura </w:t>
      </w:r>
      <w:r w:rsidR="000A0DE6">
        <w:rPr>
          <w:noProof/>
        </w:rPr>
        <w:t>27</w:t>
      </w:r>
      <w:r w:rsidR="00FB3448">
        <w:rPr>
          <w:rFonts w:cs="Arial"/>
          <w:szCs w:val="24"/>
          <w:lang w:eastAsia="pt-BR"/>
        </w:rPr>
        <w:fldChar w:fldCharType="end"/>
      </w:r>
      <w:r w:rsidR="00E02509">
        <w:rPr>
          <w:rFonts w:cs="Arial"/>
          <w:szCs w:val="24"/>
          <w:lang w:eastAsia="pt-BR"/>
        </w:rPr>
        <w:t>.</w:t>
      </w:r>
    </w:p>
    <w:p w:rsidR="00D1310C" w:rsidRDefault="00D1310C" w:rsidP="000532EB">
      <w:pPr>
        <w:ind w:firstLine="708"/>
        <w:rPr>
          <w:rFonts w:cs="Arial"/>
          <w:szCs w:val="24"/>
          <w:lang w:eastAsia="pt-BR"/>
        </w:rPr>
      </w:pPr>
    </w:p>
    <w:p w:rsidR="0049580D" w:rsidRDefault="009F3608" w:rsidP="007951FB">
      <w:pPr>
        <w:ind w:firstLine="0"/>
        <w:jc w:val="center"/>
      </w:pPr>
      <w:r w:rsidRPr="009F3608">
        <w:rPr>
          <w:noProof/>
          <w:lang w:eastAsia="pt-BR"/>
        </w:rPr>
        <w:drawing>
          <wp:inline distT="0" distB="0" distL="0" distR="0" wp14:anchorId="0E89D176" wp14:editId="58355928">
            <wp:extent cx="5751639" cy="36195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463" cy="3625053"/>
                    </a:xfrm>
                    <a:prstGeom prst="rect">
                      <a:avLst/>
                    </a:prstGeom>
                  </pic:spPr>
                </pic:pic>
              </a:graphicData>
            </a:graphic>
          </wp:inline>
        </w:drawing>
      </w:r>
    </w:p>
    <w:p w:rsidR="0049580D" w:rsidRDefault="0049580D" w:rsidP="008D6F51">
      <w:pPr>
        <w:pStyle w:val="figura"/>
        <w:rPr>
          <w:lang w:eastAsia="pt-BR"/>
        </w:rPr>
      </w:pPr>
      <w:bookmarkStart w:id="125" w:name="_Ref475736206"/>
      <w:bookmarkStart w:id="126" w:name="_Toc482911732"/>
      <w:r>
        <w:t xml:space="preserve">Figura </w:t>
      </w:r>
      <w:fldSimple w:instr=" SEQ Figura \* ARABIC ">
        <w:r w:rsidR="008D6F51">
          <w:rPr>
            <w:noProof/>
          </w:rPr>
          <w:t>27</w:t>
        </w:r>
      </w:fldSimple>
      <w:bookmarkEnd w:id="125"/>
      <w:r w:rsidR="008E1754">
        <w:rPr>
          <w:noProof/>
        </w:rPr>
        <w:t xml:space="preserve"> </w:t>
      </w:r>
      <w:r w:rsidR="0037782D">
        <w:t>– C</w:t>
      </w:r>
      <w:r w:rsidRPr="006F7DBE">
        <w:t>ircuito 3</w:t>
      </w:r>
      <w:bookmarkEnd w:id="126"/>
    </w:p>
    <w:p w:rsidR="0049580D" w:rsidRDefault="0049580D" w:rsidP="00B711FE">
      <w:pPr>
        <w:pStyle w:val="figura"/>
        <w:rPr>
          <w:lang w:eastAsia="pt-BR"/>
        </w:rPr>
      </w:pPr>
      <w:r w:rsidRPr="00306A34">
        <w:rPr>
          <w:lang w:eastAsia="pt-BR"/>
        </w:rPr>
        <w:t>(</w:t>
      </w:r>
      <w:r>
        <w:rPr>
          <w:lang w:eastAsia="pt-BR"/>
        </w:rPr>
        <w:t>f</w:t>
      </w:r>
      <w:r w:rsidRPr="00306A34">
        <w:rPr>
          <w:lang w:eastAsia="pt-BR"/>
        </w:rPr>
        <w:t xml:space="preserve">onte: </w:t>
      </w:r>
      <w:r w:rsidR="00D96814">
        <w:rPr>
          <w:lang w:eastAsia="pt-BR"/>
        </w:rPr>
        <w:t>Os autores</w:t>
      </w:r>
      <w:r w:rsidRPr="00306A34">
        <w:rPr>
          <w:lang w:eastAsia="pt-BR"/>
        </w:rPr>
        <w:t>)</w:t>
      </w:r>
    </w:p>
    <w:p w:rsidR="0049580D" w:rsidRDefault="0049580D" w:rsidP="000532EB">
      <w:pPr>
        <w:ind w:firstLine="708"/>
        <w:rPr>
          <w:rFonts w:cs="Arial"/>
          <w:szCs w:val="24"/>
          <w:lang w:eastAsia="pt-BR"/>
        </w:rPr>
      </w:pPr>
    </w:p>
    <w:p w:rsidR="00B22EDF" w:rsidRDefault="000532EB" w:rsidP="00B22EDF">
      <w:pPr>
        <w:ind w:firstLine="708"/>
        <w:rPr>
          <w:rFonts w:cs="Arial"/>
          <w:szCs w:val="24"/>
          <w:lang w:eastAsia="pt-BR"/>
        </w:rPr>
      </w:pPr>
      <w:r>
        <w:rPr>
          <w:rFonts w:cs="Arial"/>
          <w:szCs w:val="24"/>
          <w:lang w:eastAsia="pt-BR"/>
        </w:rPr>
        <w:lastRenderedPageBreak/>
        <w:t>Ambos os optoacopladores são h</w:t>
      </w:r>
      <w:r w:rsidR="00437F7C">
        <w:rPr>
          <w:rFonts w:cs="Arial"/>
          <w:szCs w:val="24"/>
          <w:lang w:eastAsia="pt-BR"/>
        </w:rPr>
        <w:t>abilitados pela saída de 5V do A</w:t>
      </w:r>
      <w:r>
        <w:rPr>
          <w:rFonts w:cs="Arial"/>
          <w:szCs w:val="24"/>
          <w:lang w:eastAsia="pt-BR"/>
        </w:rPr>
        <w:t xml:space="preserve">rduino, de acordo com a programação do sistema. </w:t>
      </w:r>
      <w:r w:rsidR="00360DD2">
        <w:rPr>
          <w:rFonts w:cs="Arial"/>
          <w:szCs w:val="24"/>
          <w:lang w:eastAsia="pt-BR"/>
        </w:rPr>
        <w:t>O sinal de entrada (P) tem a função de alimentar o gate do MOSFET de permissividade Q0, o</w:t>
      </w:r>
      <w:r w:rsidR="00DB484B">
        <w:rPr>
          <w:rFonts w:cs="Arial"/>
          <w:szCs w:val="24"/>
          <w:lang w:eastAsia="pt-BR"/>
        </w:rPr>
        <w:t xml:space="preserve"> sinal de entrada (A) </w:t>
      </w:r>
      <w:r w:rsidR="00437F7C">
        <w:rPr>
          <w:rFonts w:cs="Arial"/>
          <w:szCs w:val="24"/>
          <w:lang w:eastAsia="pt-BR"/>
        </w:rPr>
        <w:t>tem a função de alimentar os g</w:t>
      </w:r>
      <w:r w:rsidR="00B22EDF">
        <w:rPr>
          <w:rFonts w:cs="Arial"/>
          <w:szCs w:val="24"/>
          <w:lang w:eastAsia="pt-BR"/>
        </w:rPr>
        <w:t xml:space="preserve">ates dos </w:t>
      </w:r>
      <w:r w:rsidR="00437F7C">
        <w:rPr>
          <w:rFonts w:cs="Arial"/>
          <w:szCs w:val="24"/>
          <w:lang w:eastAsia="pt-BR"/>
        </w:rPr>
        <w:t>MOSFET’s</w:t>
      </w:r>
      <w:r w:rsidR="00DB484B">
        <w:rPr>
          <w:rFonts w:cs="Arial"/>
          <w:szCs w:val="24"/>
          <w:lang w:eastAsia="pt-BR"/>
        </w:rPr>
        <w:t xml:space="preserve"> </w:t>
      </w:r>
      <w:r w:rsidR="00B22EDF">
        <w:rPr>
          <w:rFonts w:cs="Arial"/>
          <w:szCs w:val="24"/>
          <w:lang w:eastAsia="pt-BR"/>
        </w:rPr>
        <w:t xml:space="preserve">Q1 e Q2 e o sinal de saída (A`) </w:t>
      </w:r>
      <w:r w:rsidR="00DB484B">
        <w:rPr>
          <w:rFonts w:cs="Arial"/>
          <w:szCs w:val="24"/>
          <w:lang w:eastAsia="pt-BR"/>
        </w:rPr>
        <w:t xml:space="preserve">do inversor 4011 </w:t>
      </w:r>
      <w:r w:rsidR="00B22EDF">
        <w:rPr>
          <w:rFonts w:cs="Arial"/>
          <w:szCs w:val="24"/>
          <w:lang w:eastAsia="pt-BR"/>
        </w:rPr>
        <w:t xml:space="preserve">tem a função de alimentar os Gates dos </w:t>
      </w:r>
      <w:r w:rsidR="00437F7C">
        <w:rPr>
          <w:rFonts w:cs="Arial"/>
          <w:szCs w:val="24"/>
          <w:lang w:eastAsia="pt-BR"/>
        </w:rPr>
        <w:t>MOSFET’s</w:t>
      </w:r>
      <w:r w:rsidR="00B22EDF">
        <w:rPr>
          <w:rFonts w:cs="Arial"/>
          <w:szCs w:val="24"/>
          <w:lang w:eastAsia="pt-BR"/>
        </w:rPr>
        <w:t xml:space="preserve"> Q3 e Q4.</w:t>
      </w:r>
      <w:r w:rsidR="00B55114">
        <w:rPr>
          <w:rFonts w:cs="Arial"/>
          <w:szCs w:val="24"/>
          <w:lang w:eastAsia="pt-BR"/>
        </w:rPr>
        <w:t xml:space="preserve"> </w:t>
      </w:r>
    </w:p>
    <w:p w:rsidR="000532EB" w:rsidRDefault="000532EB" w:rsidP="000532EB">
      <w:pPr>
        <w:ind w:firstLine="708"/>
        <w:rPr>
          <w:rFonts w:cs="Arial"/>
          <w:szCs w:val="24"/>
          <w:lang w:eastAsia="pt-BR"/>
        </w:rPr>
      </w:pPr>
      <w:r>
        <w:rPr>
          <w:rFonts w:cs="Arial"/>
          <w:szCs w:val="24"/>
          <w:lang w:eastAsia="pt-BR"/>
        </w:rPr>
        <w:t xml:space="preserve">A ponte H é constituída por quatro </w:t>
      </w:r>
      <w:r w:rsidR="00437F7C">
        <w:rPr>
          <w:rFonts w:cs="Arial"/>
          <w:szCs w:val="24"/>
          <w:lang w:eastAsia="pt-BR"/>
        </w:rPr>
        <w:t>MOSFET’s</w:t>
      </w:r>
      <w:r>
        <w:rPr>
          <w:rFonts w:cs="Arial"/>
          <w:szCs w:val="24"/>
          <w:lang w:eastAsia="pt-BR"/>
        </w:rPr>
        <w:t>, sendo dois canal N (IRF 3205) e dois canal P (IRF4905).</w:t>
      </w:r>
      <w:r w:rsidR="004E732A">
        <w:rPr>
          <w:rFonts w:cs="Arial"/>
          <w:szCs w:val="24"/>
          <w:lang w:eastAsia="pt-BR"/>
        </w:rPr>
        <w:t xml:space="preserve"> Ela p</w:t>
      </w:r>
      <w:r>
        <w:rPr>
          <w:rFonts w:cs="Arial"/>
          <w:szCs w:val="24"/>
          <w:lang w:eastAsia="pt-BR"/>
        </w:rPr>
        <w:t xml:space="preserve">or sua vez </w:t>
      </w:r>
      <w:r w:rsidR="004E732A">
        <w:rPr>
          <w:rFonts w:cs="Arial"/>
          <w:szCs w:val="24"/>
          <w:lang w:eastAsia="pt-BR"/>
        </w:rPr>
        <w:t>é conectada a</w:t>
      </w:r>
      <w:r>
        <w:rPr>
          <w:rFonts w:cs="Arial"/>
          <w:szCs w:val="24"/>
          <w:lang w:eastAsia="pt-BR"/>
        </w:rPr>
        <w:t xml:space="preserve">o </w:t>
      </w:r>
      <w:r w:rsidR="00437F7C">
        <w:rPr>
          <w:rFonts w:cs="Arial"/>
          <w:szCs w:val="24"/>
          <w:lang w:eastAsia="pt-BR"/>
        </w:rPr>
        <w:t>MOSFET</w:t>
      </w:r>
      <w:r>
        <w:rPr>
          <w:rFonts w:cs="Arial"/>
          <w:szCs w:val="24"/>
          <w:lang w:eastAsia="pt-BR"/>
        </w:rPr>
        <w:t xml:space="preserve"> de permissividade canal P (IRF 4905), responsável pelo aci</w:t>
      </w:r>
      <w:r w:rsidR="004E732A">
        <w:rPr>
          <w:rFonts w:cs="Arial"/>
          <w:szCs w:val="24"/>
          <w:lang w:eastAsia="pt-BR"/>
        </w:rPr>
        <w:t>onamento e desligamento do motor</w:t>
      </w:r>
      <w:r>
        <w:rPr>
          <w:rFonts w:cs="Arial"/>
          <w:szCs w:val="24"/>
          <w:lang w:eastAsia="pt-BR"/>
        </w:rPr>
        <w:t>.</w:t>
      </w:r>
      <w:r w:rsidR="00B55114">
        <w:rPr>
          <w:rFonts w:cs="Arial"/>
          <w:szCs w:val="24"/>
          <w:lang w:eastAsia="pt-BR"/>
        </w:rPr>
        <w:t xml:space="preserve"> No </w:t>
      </w:r>
      <w:r w:rsidR="00B55114">
        <w:rPr>
          <w:rFonts w:cs="Arial"/>
          <w:szCs w:val="24"/>
          <w:lang w:eastAsia="pt-BR"/>
        </w:rPr>
        <w:fldChar w:fldCharType="begin"/>
      </w:r>
      <w:r w:rsidR="00B55114">
        <w:rPr>
          <w:rFonts w:cs="Arial"/>
          <w:szCs w:val="24"/>
          <w:lang w:eastAsia="pt-BR"/>
        </w:rPr>
        <w:instrText xml:space="preserve"> REF _Ref481154245 \h </w:instrText>
      </w:r>
      <w:r w:rsidR="00B55114">
        <w:rPr>
          <w:rFonts w:cs="Arial"/>
          <w:szCs w:val="24"/>
          <w:lang w:eastAsia="pt-BR"/>
        </w:rPr>
      </w:r>
      <w:r w:rsidR="00B55114">
        <w:rPr>
          <w:rFonts w:cs="Arial"/>
          <w:szCs w:val="24"/>
          <w:lang w:eastAsia="pt-BR"/>
        </w:rPr>
        <w:fldChar w:fldCharType="separate"/>
      </w:r>
      <w:r w:rsidR="000A0DE6">
        <w:t xml:space="preserve">ANEXO </w:t>
      </w:r>
      <w:r w:rsidR="000A0DE6">
        <w:rPr>
          <w:noProof/>
        </w:rPr>
        <w:t>D</w:t>
      </w:r>
      <w:r w:rsidR="00B55114">
        <w:rPr>
          <w:rFonts w:cs="Arial"/>
          <w:szCs w:val="24"/>
          <w:lang w:eastAsia="pt-BR"/>
        </w:rPr>
        <w:fldChar w:fldCharType="end"/>
      </w:r>
      <w:r w:rsidR="00B55114">
        <w:rPr>
          <w:rFonts w:cs="Arial"/>
          <w:szCs w:val="24"/>
          <w:lang w:eastAsia="pt-BR"/>
        </w:rPr>
        <w:t xml:space="preserve"> e </w:t>
      </w:r>
      <w:r w:rsidR="00B55114">
        <w:rPr>
          <w:rFonts w:cs="Arial"/>
          <w:szCs w:val="24"/>
          <w:lang w:eastAsia="pt-BR"/>
        </w:rPr>
        <w:fldChar w:fldCharType="begin"/>
      </w:r>
      <w:r w:rsidR="00B55114">
        <w:rPr>
          <w:rFonts w:cs="Arial"/>
          <w:szCs w:val="24"/>
          <w:lang w:eastAsia="pt-BR"/>
        </w:rPr>
        <w:instrText xml:space="preserve"> REF _Ref481154309 \h </w:instrText>
      </w:r>
      <w:r w:rsidR="00B55114">
        <w:rPr>
          <w:rFonts w:cs="Arial"/>
          <w:szCs w:val="24"/>
          <w:lang w:eastAsia="pt-BR"/>
        </w:rPr>
      </w:r>
      <w:r w:rsidR="00B55114">
        <w:rPr>
          <w:rFonts w:cs="Arial"/>
          <w:szCs w:val="24"/>
          <w:lang w:eastAsia="pt-BR"/>
        </w:rPr>
        <w:fldChar w:fldCharType="separate"/>
      </w:r>
      <w:r w:rsidR="000A0DE6">
        <w:t xml:space="preserve">ANEXO </w:t>
      </w:r>
      <w:r w:rsidR="000A0DE6">
        <w:rPr>
          <w:noProof/>
        </w:rPr>
        <w:t>E</w:t>
      </w:r>
      <w:r w:rsidR="00B55114">
        <w:rPr>
          <w:rFonts w:cs="Arial"/>
          <w:szCs w:val="24"/>
          <w:lang w:eastAsia="pt-BR"/>
        </w:rPr>
        <w:fldChar w:fldCharType="end"/>
      </w:r>
      <w:r w:rsidR="00B55114">
        <w:rPr>
          <w:rFonts w:cs="Arial"/>
          <w:szCs w:val="24"/>
          <w:lang w:eastAsia="pt-BR"/>
        </w:rPr>
        <w:t xml:space="preserve"> demonstra-se o datasheet.</w:t>
      </w:r>
    </w:p>
    <w:p w:rsidR="000532EB" w:rsidRDefault="000532EB" w:rsidP="000532EB">
      <w:pPr>
        <w:ind w:firstLine="708"/>
        <w:rPr>
          <w:rFonts w:cs="Arial"/>
          <w:szCs w:val="24"/>
          <w:lang w:eastAsia="pt-BR"/>
        </w:rPr>
      </w:pPr>
      <w:r>
        <w:rPr>
          <w:rFonts w:cs="Arial"/>
          <w:szCs w:val="24"/>
          <w:lang w:eastAsia="pt-BR"/>
        </w:rPr>
        <w:t xml:space="preserve">Para melhor entendimento do funcionamento da ponte H é necessário entender também o funcionamento dos </w:t>
      </w:r>
      <w:r w:rsidR="00437F7C">
        <w:rPr>
          <w:rFonts w:cs="Arial"/>
          <w:szCs w:val="24"/>
          <w:lang w:eastAsia="pt-BR"/>
        </w:rPr>
        <w:t>MOSFET’s</w:t>
      </w:r>
      <w:r w:rsidR="004E732A">
        <w:rPr>
          <w:rFonts w:cs="Arial"/>
          <w:szCs w:val="24"/>
          <w:lang w:eastAsia="pt-BR"/>
        </w:rPr>
        <w:t xml:space="preserve">. Os </w:t>
      </w:r>
      <w:r w:rsidR="00437F7C">
        <w:rPr>
          <w:rFonts w:cs="Arial"/>
          <w:szCs w:val="24"/>
          <w:lang w:eastAsia="pt-BR"/>
        </w:rPr>
        <w:t>MOSFET’s</w:t>
      </w:r>
      <w:r>
        <w:rPr>
          <w:rFonts w:cs="Arial"/>
          <w:szCs w:val="24"/>
          <w:lang w:eastAsia="pt-BR"/>
        </w:rPr>
        <w:t xml:space="preserve"> conduzem por tensão, e irão funcionar no corte e na saturação. </w:t>
      </w:r>
    </w:p>
    <w:p w:rsidR="000532EB" w:rsidRDefault="000532EB" w:rsidP="000532EB">
      <w:pPr>
        <w:ind w:firstLine="708"/>
        <w:rPr>
          <w:rFonts w:cs="Arial"/>
          <w:szCs w:val="24"/>
          <w:lang w:eastAsia="pt-BR"/>
        </w:rPr>
      </w:pPr>
      <w:r>
        <w:rPr>
          <w:rFonts w:cs="Arial"/>
          <w:szCs w:val="24"/>
          <w:lang w:eastAsia="pt-BR"/>
        </w:rPr>
        <w:t xml:space="preserve">O </w:t>
      </w:r>
      <w:r w:rsidR="004E732A">
        <w:rPr>
          <w:rFonts w:cs="Arial"/>
          <w:szCs w:val="24"/>
          <w:lang w:eastAsia="pt-BR"/>
        </w:rPr>
        <w:t xml:space="preserve">IRF 4905 </w:t>
      </w:r>
      <w:r w:rsidR="00437F7C">
        <w:rPr>
          <w:rFonts w:cs="Arial"/>
          <w:szCs w:val="24"/>
          <w:lang w:eastAsia="pt-BR"/>
        </w:rPr>
        <w:t>MOSFET</w:t>
      </w:r>
      <w:r w:rsidR="004E732A">
        <w:rPr>
          <w:rFonts w:cs="Arial"/>
          <w:szCs w:val="24"/>
          <w:lang w:eastAsia="pt-BR"/>
        </w:rPr>
        <w:t xml:space="preserve"> de canal P</w:t>
      </w:r>
      <w:r>
        <w:rPr>
          <w:rFonts w:cs="Arial"/>
          <w:szCs w:val="24"/>
          <w:lang w:eastAsia="pt-BR"/>
        </w:rPr>
        <w:t xml:space="preserve"> conduz quan</w:t>
      </w:r>
      <w:r w:rsidR="00437F7C">
        <w:rPr>
          <w:rFonts w:cs="Arial"/>
          <w:szCs w:val="24"/>
          <w:lang w:eastAsia="pt-BR"/>
        </w:rPr>
        <w:t>do recebe alimentação de 0V no g</w:t>
      </w:r>
      <w:r>
        <w:rPr>
          <w:rFonts w:cs="Arial"/>
          <w:szCs w:val="24"/>
          <w:lang w:eastAsia="pt-BR"/>
        </w:rPr>
        <w:t>ate,</w:t>
      </w:r>
      <w:r w:rsidR="004E732A">
        <w:rPr>
          <w:rFonts w:cs="Arial"/>
          <w:szCs w:val="24"/>
          <w:lang w:eastAsia="pt-BR"/>
        </w:rPr>
        <w:t xml:space="preserve"> permitindo a passagem de corrente</w:t>
      </w:r>
      <w:r>
        <w:rPr>
          <w:rFonts w:cs="Arial"/>
          <w:szCs w:val="24"/>
          <w:lang w:eastAsia="pt-BR"/>
        </w:rPr>
        <w:t xml:space="preserve"> </w:t>
      </w:r>
      <w:r w:rsidR="00B7259F">
        <w:rPr>
          <w:rFonts w:cs="Arial"/>
          <w:szCs w:val="24"/>
          <w:lang w:eastAsia="pt-BR"/>
        </w:rPr>
        <w:t xml:space="preserve">de </w:t>
      </w:r>
      <w:r w:rsidR="00437F7C">
        <w:rPr>
          <w:rFonts w:cs="Arial"/>
          <w:szCs w:val="24"/>
          <w:lang w:eastAsia="pt-BR"/>
        </w:rPr>
        <w:t>d</w:t>
      </w:r>
      <w:r>
        <w:rPr>
          <w:rFonts w:cs="Arial"/>
          <w:szCs w:val="24"/>
          <w:lang w:eastAsia="pt-BR"/>
        </w:rPr>
        <w:t>reno.</w:t>
      </w:r>
    </w:p>
    <w:p w:rsidR="000532EB" w:rsidRDefault="000532EB" w:rsidP="004E732A">
      <w:pPr>
        <w:ind w:firstLine="708"/>
        <w:rPr>
          <w:rFonts w:cs="Arial"/>
          <w:szCs w:val="24"/>
          <w:lang w:eastAsia="pt-BR"/>
        </w:rPr>
      </w:pPr>
      <w:r>
        <w:rPr>
          <w:rFonts w:cs="Arial"/>
          <w:szCs w:val="24"/>
          <w:lang w:eastAsia="pt-BR"/>
        </w:rPr>
        <w:t xml:space="preserve">O IRF </w:t>
      </w:r>
      <w:r w:rsidR="004E732A">
        <w:rPr>
          <w:rFonts w:cs="Arial"/>
          <w:szCs w:val="24"/>
          <w:lang w:eastAsia="pt-BR"/>
        </w:rPr>
        <w:t xml:space="preserve">3205 – </w:t>
      </w:r>
      <w:r w:rsidR="00437F7C">
        <w:rPr>
          <w:rFonts w:cs="Arial"/>
          <w:szCs w:val="24"/>
          <w:lang w:eastAsia="pt-BR"/>
        </w:rPr>
        <w:t>MOSFET</w:t>
      </w:r>
      <w:r w:rsidR="004E732A">
        <w:rPr>
          <w:rFonts w:cs="Arial"/>
          <w:szCs w:val="24"/>
          <w:lang w:eastAsia="pt-BR"/>
        </w:rPr>
        <w:t xml:space="preserve"> de canal N</w:t>
      </w:r>
      <w:r>
        <w:rPr>
          <w:rFonts w:cs="Arial"/>
          <w:szCs w:val="24"/>
          <w:lang w:eastAsia="pt-BR"/>
        </w:rPr>
        <w:t xml:space="preserve"> conduz quando recebe alimentação de 16,5V no Gate (tensão do projeto)</w:t>
      </w:r>
      <w:r w:rsidR="004E732A">
        <w:rPr>
          <w:rFonts w:cs="Arial"/>
          <w:szCs w:val="24"/>
          <w:lang w:eastAsia="pt-BR"/>
        </w:rPr>
        <w:t>, permitindo a passagem de corrente</w:t>
      </w:r>
      <w:r>
        <w:rPr>
          <w:rFonts w:cs="Arial"/>
          <w:szCs w:val="24"/>
          <w:lang w:eastAsia="pt-BR"/>
        </w:rPr>
        <w:t xml:space="preserve"> </w:t>
      </w:r>
      <w:r w:rsidR="00B7259F">
        <w:rPr>
          <w:rFonts w:cs="Arial"/>
          <w:szCs w:val="24"/>
          <w:lang w:eastAsia="pt-BR"/>
        </w:rPr>
        <w:t>de</w:t>
      </w:r>
      <w:r w:rsidR="00437F7C">
        <w:rPr>
          <w:rFonts w:cs="Arial"/>
          <w:szCs w:val="24"/>
          <w:lang w:eastAsia="pt-BR"/>
        </w:rPr>
        <w:t xml:space="preserve"> d</w:t>
      </w:r>
      <w:r>
        <w:rPr>
          <w:rFonts w:cs="Arial"/>
          <w:szCs w:val="24"/>
          <w:lang w:eastAsia="pt-BR"/>
        </w:rPr>
        <w:t xml:space="preserve">reno. </w:t>
      </w:r>
    </w:p>
    <w:p w:rsidR="000532EB" w:rsidRDefault="000532EB" w:rsidP="000532EB">
      <w:pPr>
        <w:ind w:firstLine="708"/>
        <w:rPr>
          <w:rFonts w:cs="Arial"/>
          <w:szCs w:val="24"/>
          <w:lang w:eastAsia="pt-BR"/>
        </w:rPr>
      </w:pPr>
      <w:r>
        <w:rPr>
          <w:rFonts w:cs="Arial"/>
          <w:szCs w:val="24"/>
          <w:lang w:eastAsia="pt-BR"/>
        </w:rPr>
        <w:t xml:space="preserve">Durante o funcionamento da ponte H os </w:t>
      </w:r>
      <w:r w:rsidR="00437F7C">
        <w:rPr>
          <w:rFonts w:cs="Arial"/>
          <w:szCs w:val="24"/>
          <w:lang w:eastAsia="pt-BR"/>
        </w:rPr>
        <w:t>MOSFET’s</w:t>
      </w:r>
      <w:r>
        <w:rPr>
          <w:rFonts w:cs="Arial"/>
          <w:szCs w:val="24"/>
          <w:lang w:eastAsia="pt-BR"/>
        </w:rPr>
        <w:t xml:space="preserve"> conduzirão aos pares,</w:t>
      </w:r>
      <w:r w:rsidR="00B7259F" w:rsidRPr="00B7259F">
        <w:rPr>
          <w:rFonts w:cs="Arial"/>
          <w:szCs w:val="24"/>
          <w:lang w:eastAsia="pt-BR"/>
        </w:rPr>
        <w:t xml:space="preserve"> </w:t>
      </w:r>
      <w:r w:rsidR="00B7259F">
        <w:rPr>
          <w:rFonts w:cs="Arial"/>
          <w:szCs w:val="24"/>
          <w:lang w:eastAsia="pt-BR"/>
        </w:rPr>
        <w:t xml:space="preserve">sendo Q1 </w:t>
      </w:r>
      <w:r w:rsidR="00437F7C">
        <w:rPr>
          <w:rFonts w:cs="Arial"/>
          <w:szCs w:val="24"/>
          <w:lang w:eastAsia="pt-BR"/>
        </w:rPr>
        <w:t>MOSFET</w:t>
      </w:r>
      <w:r w:rsidR="00E02509">
        <w:rPr>
          <w:rFonts w:cs="Arial"/>
          <w:szCs w:val="24"/>
          <w:lang w:eastAsia="pt-BR"/>
        </w:rPr>
        <w:t xml:space="preserve"> PMOS e Q4</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 </w:t>
      </w:r>
      <w:r w:rsidR="00E02509">
        <w:rPr>
          <w:rFonts w:cs="Arial"/>
          <w:szCs w:val="24"/>
          <w:lang w:eastAsia="pt-BR"/>
        </w:rPr>
        <w:t xml:space="preserve">e Q3 </w:t>
      </w:r>
      <w:r w:rsidR="00437F7C">
        <w:rPr>
          <w:rFonts w:cs="Arial"/>
          <w:szCs w:val="24"/>
          <w:lang w:eastAsia="pt-BR"/>
        </w:rPr>
        <w:t>MOSFET</w:t>
      </w:r>
      <w:r w:rsidR="00E02509">
        <w:rPr>
          <w:rFonts w:cs="Arial"/>
          <w:szCs w:val="24"/>
          <w:lang w:eastAsia="pt-BR"/>
        </w:rPr>
        <w:t xml:space="preserve"> PMOS e Q2</w:t>
      </w:r>
      <w:r w:rsidR="00B7259F">
        <w:rPr>
          <w:rFonts w:cs="Arial"/>
          <w:szCs w:val="24"/>
          <w:lang w:eastAsia="pt-BR"/>
        </w:rPr>
        <w:t xml:space="preserve"> </w:t>
      </w:r>
      <w:r w:rsidR="00437F7C">
        <w:rPr>
          <w:rFonts w:cs="Arial"/>
          <w:szCs w:val="24"/>
          <w:lang w:eastAsia="pt-BR"/>
        </w:rPr>
        <w:t>MOSFET</w:t>
      </w:r>
      <w:r w:rsidR="00B7259F">
        <w:rPr>
          <w:rFonts w:cs="Arial"/>
          <w:szCs w:val="24"/>
          <w:lang w:eastAsia="pt-BR"/>
        </w:rPr>
        <w:t xml:space="preserve"> NMOS</w:t>
      </w:r>
      <w:r>
        <w:rPr>
          <w:rFonts w:cs="Arial"/>
          <w:szCs w:val="24"/>
          <w:lang w:eastAsia="pt-BR"/>
        </w:rPr>
        <w:t xml:space="preserve"> quando aliment</w:t>
      </w:r>
      <w:r w:rsidR="00E02509">
        <w:rPr>
          <w:rFonts w:cs="Arial"/>
          <w:szCs w:val="24"/>
          <w:lang w:eastAsia="pt-BR"/>
        </w:rPr>
        <w:t>ado 12V, ora conduzirão Q1 e Q4</w:t>
      </w:r>
      <w:r w:rsidR="00B7259F">
        <w:rPr>
          <w:rFonts w:cs="Arial"/>
          <w:szCs w:val="24"/>
          <w:lang w:eastAsia="pt-BR"/>
        </w:rPr>
        <w:t xml:space="preserve"> </w:t>
      </w:r>
      <w:r>
        <w:rPr>
          <w:rFonts w:cs="Arial"/>
          <w:szCs w:val="24"/>
          <w:lang w:eastAsia="pt-BR"/>
        </w:rPr>
        <w:t>permitindo que o motor gire no sen</w:t>
      </w:r>
      <w:r w:rsidR="00E02509">
        <w:rPr>
          <w:rFonts w:cs="Arial"/>
          <w:szCs w:val="24"/>
          <w:lang w:eastAsia="pt-BR"/>
        </w:rPr>
        <w:t>tido horário e ora conduzirão Q3 e Q2</w:t>
      </w:r>
      <w:r>
        <w:rPr>
          <w:rFonts w:cs="Arial"/>
          <w:szCs w:val="24"/>
          <w:lang w:eastAsia="pt-BR"/>
        </w:rPr>
        <w:t xml:space="preserve"> permitindo o giro no sentido anti-horário.</w:t>
      </w:r>
      <w:r w:rsidR="006E7310">
        <w:rPr>
          <w:rFonts w:cs="Arial"/>
          <w:szCs w:val="24"/>
          <w:lang w:eastAsia="pt-BR"/>
        </w:rPr>
        <w:t xml:space="preserve"> </w:t>
      </w:r>
      <w:r w:rsidR="00900D5C">
        <w:rPr>
          <w:rFonts w:cs="Arial"/>
          <w:szCs w:val="24"/>
          <w:lang w:eastAsia="pt-BR"/>
        </w:rPr>
        <w:t xml:space="preserve"> A </w:t>
      </w:r>
      <w:r w:rsidR="00FB3448">
        <w:rPr>
          <w:rFonts w:cs="Arial"/>
          <w:szCs w:val="24"/>
          <w:lang w:eastAsia="pt-BR"/>
        </w:rPr>
        <w:fldChar w:fldCharType="begin"/>
      </w:r>
      <w:r w:rsidR="00FB3448">
        <w:rPr>
          <w:rFonts w:cs="Arial"/>
          <w:szCs w:val="24"/>
          <w:lang w:eastAsia="pt-BR"/>
        </w:rPr>
        <w:instrText xml:space="preserve"> REF _Ref475476169 \h </w:instrText>
      </w:r>
      <w:r w:rsidR="00FB3448">
        <w:rPr>
          <w:rFonts w:cs="Arial"/>
          <w:szCs w:val="24"/>
          <w:lang w:eastAsia="pt-BR"/>
        </w:rPr>
      </w:r>
      <w:r w:rsidR="00FB3448">
        <w:rPr>
          <w:rFonts w:cs="Arial"/>
          <w:szCs w:val="24"/>
          <w:lang w:eastAsia="pt-BR"/>
        </w:rPr>
        <w:fldChar w:fldCharType="separate"/>
      </w:r>
      <w:r w:rsidR="000A0DE6">
        <w:t xml:space="preserve">Figura </w:t>
      </w:r>
      <w:r w:rsidR="000A0DE6">
        <w:rPr>
          <w:noProof/>
        </w:rPr>
        <w:t>28</w:t>
      </w:r>
      <w:r w:rsidR="00FB3448">
        <w:rPr>
          <w:rFonts w:cs="Arial"/>
          <w:szCs w:val="24"/>
          <w:lang w:eastAsia="pt-BR"/>
        </w:rPr>
        <w:fldChar w:fldCharType="end"/>
      </w:r>
      <w:r w:rsidR="00FB3448">
        <w:rPr>
          <w:rFonts w:cs="Arial"/>
          <w:szCs w:val="24"/>
          <w:lang w:eastAsia="pt-BR"/>
        </w:rPr>
        <w:t xml:space="preserve"> </w:t>
      </w:r>
      <w:r w:rsidR="00A609B8">
        <w:rPr>
          <w:rFonts w:cs="Arial"/>
          <w:szCs w:val="24"/>
          <w:lang w:eastAsia="pt-BR"/>
        </w:rPr>
        <w:t>abaixo demonstra este circuito.</w:t>
      </w:r>
    </w:p>
    <w:p w:rsidR="00A609B8" w:rsidRDefault="00A609B8" w:rsidP="000532EB">
      <w:pPr>
        <w:ind w:firstLine="708"/>
        <w:rPr>
          <w:rFonts w:cs="Arial"/>
          <w:szCs w:val="24"/>
          <w:lang w:eastAsia="pt-BR"/>
        </w:rPr>
      </w:pPr>
    </w:p>
    <w:p w:rsidR="00900D5C" w:rsidRDefault="00A609B8" w:rsidP="00900D5C">
      <w:pPr>
        <w:ind w:firstLine="0"/>
        <w:jc w:val="center"/>
      </w:pPr>
      <w:r>
        <w:rPr>
          <w:noProof/>
          <w:lang w:eastAsia="pt-BR"/>
        </w:rPr>
        <w:drawing>
          <wp:inline distT="0" distB="0" distL="0" distR="0" wp14:anchorId="11AA43B4" wp14:editId="4BF400A5">
            <wp:extent cx="2973783" cy="174625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7016" cy="1765765"/>
                    </a:xfrm>
                    <a:prstGeom prst="rect">
                      <a:avLst/>
                    </a:prstGeom>
                  </pic:spPr>
                </pic:pic>
              </a:graphicData>
            </a:graphic>
          </wp:inline>
        </w:drawing>
      </w:r>
    </w:p>
    <w:p w:rsidR="00A609B8" w:rsidRPr="00724422" w:rsidRDefault="00900D5C" w:rsidP="008D6F51">
      <w:pPr>
        <w:pStyle w:val="figura"/>
      </w:pPr>
      <w:bookmarkStart w:id="127" w:name="_Ref475476169"/>
      <w:bookmarkStart w:id="128" w:name="_Toc482911733"/>
      <w:r>
        <w:t xml:space="preserve">Figura </w:t>
      </w:r>
      <w:fldSimple w:instr=" SEQ Figura \* ARABIC ">
        <w:r w:rsidR="008D6F51">
          <w:rPr>
            <w:noProof/>
          </w:rPr>
          <w:t>28</w:t>
        </w:r>
      </w:fldSimple>
      <w:bookmarkEnd w:id="127"/>
      <w:r w:rsidR="00947118">
        <w:rPr>
          <w:noProof/>
        </w:rPr>
        <w:t xml:space="preserve"> </w:t>
      </w:r>
      <w:r w:rsidR="008E1754" w:rsidRPr="008E1754">
        <w:t xml:space="preserve">– </w:t>
      </w:r>
      <w:r w:rsidR="0037782D">
        <w:t>P</w:t>
      </w:r>
      <w:r w:rsidRPr="003E3D7B">
        <w:t>onte H</w:t>
      </w:r>
      <w:bookmarkEnd w:id="128"/>
    </w:p>
    <w:p w:rsidR="00A609B8" w:rsidRDefault="00A609B8" w:rsidP="00B711FE">
      <w:pPr>
        <w:pStyle w:val="figura"/>
      </w:pPr>
      <w:r w:rsidRPr="00724422">
        <w:t xml:space="preserve">(fonte: </w:t>
      </w:r>
      <w:r w:rsidR="00D96814">
        <w:t>Os autores</w:t>
      </w:r>
      <w:r w:rsidRPr="00724422">
        <w:t>)</w:t>
      </w:r>
    </w:p>
    <w:p w:rsidR="00FA1FAB" w:rsidRDefault="00FA1FAB" w:rsidP="005966FF"/>
    <w:p w:rsidR="005966FF" w:rsidRDefault="005966FF" w:rsidP="005966FF">
      <w:r>
        <w:t xml:space="preserve">A tabela verdade </w:t>
      </w:r>
      <w:r w:rsidR="006C7D58">
        <w:t xml:space="preserve">conforme </w:t>
      </w:r>
      <w:r w:rsidR="006C7D58">
        <w:fldChar w:fldCharType="begin"/>
      </w:r>
      <w:r w:rsidR="006C7D58">
        <w:instrText xml:space="preserve"> REF _Ref482381039 \h </w:instrText>
      </w:r>
      <w:r w:rsidR="006C7D58">
        <w:fldChar w:fldCharType="separate"/>
      </w:r>
      <w:r w:rsidR="000A0DE6">
        <w:t xml:space="preserve">Figura </w:t>
      </w:r>
      <w:r w:rsidR="000A0DE6">
        <w:rPr>
          <w:noProof/>
        </w:rPr>
        <w:t>29</w:t>
      </w:r>
      <w:r w:rsidR="006C7D58">
        <w:fldChar w:fldCharType="end"/>
      </w:r>
      <w:r w:rsidR="006C7D58">
        <w:t xml:space="preserve"> </w:t>
      </w:r>
      <w:r>
        <w:t xml:space="preserve">apresenta as opções de sentido de giro do motor, para que aconteça a rotação é necessário a entrada (P) estar habilitada e o </w:t>
      </w:r>
      <w:r w:rsidR="006C7D58">
        <w:t>(</w:t>
      </w:r>
      <w:r>
        <w:t>A</w:t>
      </w:r>
      <w:r w:rsidR="006C7D58">
        <w:t>)</w:t>
      </w:r>
      <w:r>
        <w:t xml:space="preserve"> ou </w:t>
      </w:r>
      <w:r w:rsidR="006C7D58">
        <w:t>(</w:t>
      </w:r>
      <w:r>
        <w:t>A’</w:t>
      </w:r>
      <w:r w:rsidR="006C7D58">
        <w:t>)</w:t>
      </w:r>
      <w:r>
        <w:t xml:space="preserve"> estarem habilitados, dois comandos iguais determina a parada do motor. </w:t>
      </w:r>
    </w:p>
    <w:p w:rsidR="00FA1FAB" w:rsidRDefault="00FA1FAB" w:rsidP="00FA1FAB"/>
    <w:p w:rsidR="005966FF" w:rsidRDefault="00FA1FAB" w:rsidP="005966FF">
      <w:pPr>
        <w:keepNext/>
        <w:ind w:firstLine="0"/>
        <w:jc w:val="center"/>
      </w:pPr>
      <w:r w:rsidRPr="00F63B69">
        <w:rPr>
          <w:rFonts w:cstheme="minorHAnsi"/>
          <w:noProof/>
          <w:lang w:eastAsia="pt-BR"/>
        </w:rPr>
        <w:drawing>
          <wp:inline distT="0" distB="0" distL="0" distR="0" wp14:anchorId="6AC992E1" wp14:editId="5214B2E1">
            <wp:extent cx="2457450" cy="2754894"/>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2447" cy="2760496"/>
                    </a:xfrm>
                    <a:prstGeom prst="rect">
                      <a:avLst/>
                    </a:prstGeom>
                  </pic:spPr>
                </pic:pic>
              </a:graphicData>
            </a:graphic>
          </wp:inline>
        </w:drawing>
      </w:r>
    </w:p>
    <w:p w:rsidR="00DB484B" w:rsidRDefault="005966FF" w:rsidP="008D6F51">
      <w:pPr>
        <w:pStyle w:val="figura"/>
        <w:rPr>
          <w:lang w:eastAsia="pt-BR"/>
        </w:rPr>
      </w:pPr>
      <w:bookmarkStart w:id="129" w:name="_Ref482381039"/>
      <w:bookmarkStart w:id="130" w:name="_Toc482911734"/>
      <w:r>
        <w:t xml:space="preserve">Figura </w:t>
      </w:r>
      <w:fldSimple w:instr=" SEQ Figura \* ARABIC ">
        <w:r w:rsidR="008D6F51">
          <w:rPr>
            <w:noProof/>
          </w:rPr>
          <w:t>29</w:t>
        </w:r>
      </w:fldSimple>
      <w:bookmarkEnd w:id="129"/>
      <w:r>
        <w:t xml:space="preserve"> </w:t>
      </w:r>
      <w:r w:rsidRPr="006B04F9">
        <w:t>– Tabela Verdade do Motor de Içamento</w:t>
      </w:r>
      <w:bookmarkEnd w:id="130"/>
    </w:p>
    <w:p w:rsidR="005966FF" w:rsidRDefault="005966FF" w:rsidP="00B711FE">
      <w:pPr>
        <w:pStyle w:val="figura"/>
      </w:pPr>
      <w:r w:rsidRPr="00724422">
        <w:t xml:space="preserve"> (fonte: </w:t>
      </w:r>
      <w:r>
        <w:t>Os autores</w:t>
      </w:r>
      <w:r w:rsidRPr="00724422">
        <w:t>)</w:t>
      </w:r>
    </w:p>
    <w:p w:rsidR="005966FF" w:rsidRPr="00724422" w:rsidRDefault="005966FF" w:rsidP="005966FF">
      <w:pPr>
        <w:ind w:firstLine="0"/>
        <w:jc w:val="center"/>
        <w:rPr>
          <w:lang w:eastAsia="pt-BR"/>
        </w:rPr>
      </w:pPr>
    </w:p>
    <w:p w:rsidR="000A26E1" w:rsidRDefault="000A26E1" w:rsidP="006B56EA">
      <w:pPr>
        <w:pStyle w:val="Ttulo2"/>
      </w:pPr>
      <w:bookmarkStart w:id="131" w:name="_Toc482911669"/>
      <w:r>
        <w:t>Instalação dos motores das portas</w:t>
      </w:r>
      <w:bookmarkEnd w:id="131"/>
    </w:p>
    <w:p w:rsidR="00D2534D" w:rsidRDefault="00D2534D" w:rsidP="00CB50C5">
      <w:pPr>
        <w:rPr>
          <w:lang w:eastAsia="pt-BR"/>
        </w:rPr>
      </w:pPr>
      <w:r>
        <w:rPr>
          <w:lang w:eastAsia="pt-BR"/>
        </w:rPr>
        <w:t>As portas são do tipo corrediça horizontal que se movimentam sobre o mesmo eixo em direções opostas. Os motores foram instalados na parte inferior da cabine, cujo pinhão é deslocado através de uma cremalheira fixada em cada porta, conforme demonstra</w:t>
      </w:r>
      <w:r w:rsidR="00027B5B">
        <w:rPr>
          <w:lang w:eastAsia="pt-BR"/>
        </w:rPr>
        <w:t xml:space="preserve"> </w:t>
      </w:r>
      <w:r w:rsidR="00027B5B">
        <w:rPr>
          <w:lang w:eastAsia="pt-BR"/>
        </w:rPr>
        <w:fldChar w:fldCharType="begin"/>
      </w:r>
      <w:r w:rsidR="00027B5B">
        <w:rPr>
          <w:lang w:eastAsia="pt-BR"/>
        </w:rPr>
        <w:instrText xml:space="preserve"> REF _Ref475476202 \h </w:instrText>
      </w:r>
      <w:r w:rsidR="00027B5B">
        <w:rPr>
          <w:lang w:eastAsia="pt-BR"/>
        </w:rPr>
      </w:r>
      <w:r w:rsidR="00027B5B">
        <w:rPr>
          <w:lang w:eastAsia="pt-BR"/>
        </w:rPr>
        <w:fldChar w:fldCharType="separate"/>
      </w:r>
      <w:r w:rsidR="000A0DE6">
        <w:t xml:space="preserve">Figura </w:t>
      </w:r>
      <w:r w:rsidR="000A0DE6">
        <w:rPr>
          <w:noProof/>
        </w:rPr>
        <w:t>30</w:t>
      </w:r>
      <w:r w:rsidR="00027B5B">
        <w:rPr>
          <w:lang w:eastAsia="pt-BR"/>
        </w:rPr>
        <w:fldChar w:fldCharType="end"/>
      </w:r>
      <w:r>
        <w:rPr>
          <w:lang w:eastAsia="pt-BR"/>
        </w:rPr>
        <w:t>.</w:t>
      </w:r>
    </w:p>
    <w:p w:rsidR="00254C05" w:rsidRDefault="00254C05" w:rsidP="00CB50C5">
      <w:pPr>
        <w:rPr>
          <w:lang w:eastAsia="pt-BR"/>
        </w:rPr>
      </w:pPr>
    </w:p>
    <w:p w:rsidR="00900D5C" w:rsidRDefault="0087327E" w:rsidP="00900D5C">
      <w:pPr>
        <w:ind w:firstLine="0"/>
        <w:jc w:val="center"/>
      </w:pPr>
      <w:r w:rsidRPr="0087327E">
        <w:rPr>
          <w:noProof/>
          <w:lang w:eastAsia="pt-BR"/>
        </w:rPr>
        <w:drawing>
          <wp:inline distT="0" distB="0" distL="0" distR="0" wp14:anchorId="7F1F465D" wp14:editId="6DDB5BD0">
            <wp:extent cx="3442970" cy="2326842"/>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439" cy="2333242"/>
                    </a:xfrm>
                    <a:prstGeom prst="rect">
                      <a:avLst/>
                    </a:prstGeom>
                  </pic:spPr>
                </pic:pic>
              </a:graphicData>
            </a:graphic>
          </wp:inline>
        </w:drawing>
      </w:r>
    </w:p>
    <w:p w:rsidR="00D2534D" w:rsidRDefault="00900D5C" w:rsidP="008D6F51">
      <w:pPr>
        <w:pStyle w:val="figura"/>
        <w:rPr>
          <w:lang w:eastAsia="pt-BR"/>
        </w:rPr>
      </w:pPr>
      <w:bookmarkStart w:id="132" w:name="_Ref475476202"/>
      <w:bookmarkStart w:id="133" w:name="_Toc482911735"/>
      <w:r>
        <w:t xml:space="preserve">Figura </w:t>
      </w:r>
      <w:fldSimple w:instr=" SEQ Figura \* ARABIC ">
        <w:r w:rsidR="008D6F51">
          <w:rPr>
            <w:noProof/>
          </w:rPr>
          <w:t>30</w:t>
        </w:r>
      </w:fldSimple>
      <w:bookmarkEnd w:id="132"/>
      <w:r w:rsidR="008E1754">
        <w:rPr>
          <w:noProof/>
        </w:rPr>
        <w:t xml:space="preserve"> </w:t>
      </w:r>
      <w:r w:rsidR="008E1754" w:rsidRPr="008E1754">
        <w:t>–</w:t>
      </w:r>
      <w:r w:rsidR="008E1754">
        <w:t xml:space="preserve"> </w:t>
      </w:r>
      <w:r w:rsidRPr="0027102B">
        <w:t>Instal</w:t>
      </w:r>
      <w:r>
        <w:t>a</w:t>
      </w:r>
      <w:r w:rsidRPr="0027102B">
        <w:t>ção do motor da porta</w:t>
      </w:r>
      <w:bookmarkEnd w:id="133"/>
    </w:p>
    <w:p w:rsidR="00D2534D" w:rsidRDefault="00900D5C" w:rsidP="00B711FE">
      <w:pPr>
        <w:pStyle w:val="figura"/>
      </w:pPr>
      <w:r w:rsidRPr="00724422">
        <w:t xml:space="preserve"> </w:t>
      </w:r>
      <w:r w:rsidR="00D2534D" w:rsidRPr="00724422">
        <w:t xml:space="preserve">(fonte: </w:t>
      </w:r>
      <w:r w:rsidR="00B11EA6" w:rsidRPr="00306A34">
        <w:rPr>
          <w:lang w:eastAsia="pt-BR"/>
        </w:rPr>
        <w:t>Elaborada pelo</w:t>
      </w:r>
      <w:r w:rsidR="00B11EA6">
        <w:rPr>
          <w:lang w:eastAsia="pt-BR"/>
        </w:rPr>
        <w:t>s</w:t>
      </w:r>
      <w:r w:rsidR="00B11EA6" w:rsidRPr="00306A34">
        <w:rPr>
          <w:lang w:eastAsia="pt-BR"/>
        </w:rPr>
        <w:t xml:space="preserve"> autor</w:t>
      </w:r>
      <w:r w:rsidR="00B11EA6">
        <w:rPr>
          <w:lang w:eastAsia="pt-BR"/>
        </w:rPr>
        <w:t>es</w:t>
      </w:r>
      <w:r w:rsidR="00B11EA6" w:rsidRPr="00306A34">
        <w:rPr>
          <w:lang w:eastAsia="pt-BR"/>
        </w:rPr>
        <w:t xml:space="preserve"> no Solidworks</w:t>
      </w:r>
      <w:r w:rsidR="00D2534D" w:rsidRPr="00724422">
        <w:t>)</w:t>
      </w:r>
    </w:p>
    <w:p w:rsidR="00254C05" w:rsidRPr="00724422" w:rsidRDefault="00254C05" w:rsidP="00D2534D">
      <w:pPr>
        <w:spacing w:line="240" w:lineRule="auto"/>
        <w:ind w:firstLine="0"/>
        <w:jc w:val="center"/>
        <w:rPr>
          <w:sz w:val="20"/>
          <w:szCs w:val="20"/>
          <w:lang w:eastAsia="pt-BR"/>
        </w:rPr>
      </w:pPr>
    </w:p>
    <w:p w:rsidR="00D2534D" w:rsidRDefault="00D2534D" w:rsidP="00437F7C">
      <w:pPr>
        <w:rPr>
          <w:lang w:eastAsia="pt-BR"/>
        </w:rPr>
      </w:pPr>
      <w:r>
        <w:rPr>
          <w:lang w:eastAsia="pt-BR"/>
        </w:rPr>
        <w:t>Os detalhes técnicos e circuitos elétricos são apresentados a seguir.</w:t>
      </w:r>
    </w:p>
    <w:bookmarkEnd w:id="105"/>
    <w:p w:rsidR="004E6927" w:rsidRDefault="00D2534D" w:rsidP="00283ABC">
      <w:pPr>
        <w:pStyle w:val="Ttulo3"/>
      </w:pPr>
      <w:r>
        <w:lastRenderedPageBreak/>
        <w:t xml:space="preserve"> </w:t>
      </w:r>
      <w:bookmarkStart w:id="134" w:name="_Toc482911670"/>
      <w:r>
        <w:t>Detalhes Técnicos</w:t>
      </w:r>
      <w:bookmarkEnd w:id="134"/>
    </w:p>
    <w:p w:rsidR="00D2534D" w:rsidRDefault="00D2534D" w:rsidP="00D2534D">
      <w:pPr>
        <w:rPr>
          <w:lang w:eastAsia="pt-BR"/>
        </w:rPr>
      </w:pPr>
      <w:r w:rsidRPr="00A14DDF">
        <w:rPr>
          <w:rFonts w:eastAsiaTheme="minorEastAsia"/>
        </w:rPr>
        <w:t>No projeto utilizou-se o micro motor N20 do fabricante Pol</w:t>
      </w:r>
      <w:r>
        <w:rPr>
          <w:rFonts w:eastAsiaTheme="minorEastAsia"/>
        </w:rPr>
        <w:t>o</w:t>
      </w:r>
      <w:r w:rsidRPr="00A14DDF">
        <w:rPr>
          <w:rFonts w:eastAsiaTheme="minorEastAsia"/>
        </w:rPr>
        <w:t>lu,</w:t>
      </w:r>
      <w:r w:rsidR="002A48B7">
        <w:rPr>
          <w:rFonts w:eastAsiaTheme="minorEastAsia"/>
        </w:rPr>
        <w:t xml:space="preserve"> </w:t>
      </w:r>
      <w:r w:rsidR="00001CB4">
        <w:rPr>
          <w:rFonts w:eastAsiaTheme="minorEastAsia"/>
        </w:rPr>
        <w:fldChar w:fldCharType="begin"/>
      </w:r>
      <w:r w:rsidR="00001CB4">
        <w:rPr>
          <w:rFonts w:eastAsiaTheme="minorEastAsia"/>
        </w:rPr>
        <w:instrText xml:space="preserve"> REF _Ref475476275 \h </w:instrText>
      </w:r>
      <w:r w:rsidR="00001CB4">
        <w:rPr>
          <w:rFonts w:eastAsiaTheme="minorEastAsia"/>
        </w:rPr>
      </w:r>
      <w:r w:rsidR="00001CB4">
        <w:rPr>
          <w:rFonts w:eastAsiaTheme="minorEastAsia"/>
        </w:rPr>
        <w:fldChar w:fldCharType="separate"/>
      </w:r>
      <w:r w:rsidR="000A0DE6">
        <w:t xml:space="preserve">Figura </w:t>
      </w:r>
      <w:r w:rsidR="000A0DE6">
        <w:rPr>
          <w:noProof/>
        </w:rPr>
        <w:t>31</w:t>
      </w:r>
      <w:r w:rsidR="00001CB4">
        <w:rPr>
          <w:rFonts w:eastAsiaTheme="minorEastAsia"/>
        </w:rPr>
        <w:fldChar w:fldCharType="end"/>
      </w:r>
      <w:r w:rsidRPr="00A14DDF">
        <w:rPr>
          <w:rFonts w:eastAsiaTheme="minorEastAsia"/>
        </w:rPr>
        <w:t xml:space="preserve">, </w:t>
      </w:r>
      <w:r>
        <w:rPr>
          <w:rFonts w:eastAsiaTheme="minorEastAsia"/>
        </w:rPr>
        <w:t xml:space="preserve">este motor </w:t>
      </w:r>
      <w:r w:rsidRPr="003E77FE">
        <w:rPr>
          <w:lang w:eastAsia="pt-BR"/>
        </w:rPr>
        <w:t xml:space="preserve">pode ser alimentado </w:t>
      </w:r>
      <w:r w:rsidR="006072C5">
        <w:rPr>
          <w:lang w:eastAsia="pt-BR"/>
        </w:rPr>
        <w:t>por tensões CC</w:t>
      </w:r>
      <w:r>
        <w:rPr>
          <w:lang w:eastAsia="pt-BR"/>
        </w:rPr>
        <w:t xml:space="preserve"> entre</w:t>
      </w:r>
      <w:r w:rsidRPr="003E77FE">
        <w:rPr>
          <w:lang w:eastAsia="pt-BR"/>
        </w:rPr>
        <w:t xml:space="preserve"> </w:t>
      </w:r>
      <m:oMath>
        <m:r>
          <w:rPr>
            <w:rFonts w:ascii="Cambria Math" w:hAnsi="Cambria Math"/>
            <w:lang w:eastAsia="pt-BR"/>
          </w:rPr>
          <m:t>1,5</m:t>
        </m:r>
      </m:oMath>
      <w:r w:rsidRPr="003E77FE">
        <w:rPr>
          <w:lang w:eastAsia="pt-BR"/>
        </w:rPr>
        <w:t xml:space="preserve"> </w:t>
      </w:r>
      <w:r>
        <w:rPr>
          <w:lang w:eastAsia="pt-BR"/>
        </w:rPr>
        <w:t>e</w:t>
      </w:r>
      <w:r w:rsidRPr="003E77FE">
        <w:rPr>
          <w:lang w:eastAsia="pt-BR"/>
        </w:rPr>
        <w:t xml:space="preserve"> </w:t>
      </w:r>
      <m:oMath>
        <m:r>
          <w:rPr>
            <w:rFonts w:ascii="Cambria Math" w:hAnsi="Cambria Math"/>
            <w:lang w:eastAsia="pt-BR"/>
          </w:rPr>
          <m:t>12V</m:t>
        </m:r>
      </m:oMath>
      <w:r w:rsidRPr="003E77FE">
        <w:rPr>
          <w:lang w:eastAsia="pt-BR"/>
        </w:rPr>
        <w:t>.</w:t>
      </w:r>
    </w:p>
    <w:p w:rsidR="00D1310C" w:rsidRDefault="00D1310C" w:rsidP="00D2534D">
      <w:pPr>
        <w:rPr>
          <w:lang w:eastAsia="pt-BR"/>
        </w:rPr>
      </w:pPr>
    </w:p>
    <w:p w:rsidR="00900D5C" w:rsidRDefault="00D2534D" w:rsidP="00A54313">
      <w:pPr>
        <w:ind w:firstLine="0"/>
        <w:jc w:val="center"/>
      </w:pPr>
      <w:r w:rsidRPr="00A14DDF">
        <w:rPr>
          <w:noProof/>
          <w:szCs w:val="24"/>
          <w:lang w:eastAsia="pt-BR"/>
        </w:rPr>
        <w:drawing>
          <wp:inline distT="0" distB="0" distL="0" distR="0" wp14:anchorId="135E287C" wp14:editId="1E43E282">
            <wp:extent cx="1775460" cy="141815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5460" cy="1418158"/>
                    </a:xfrm>
                    <a:prstGeom prst="rect">
                      <a:avLst/>
                    </a:prstGeom>
                  </pic:spPr>
                </pic:pic>
              </a:graphicData>
            </a:graphic>
          </wp:inline>
        </w:drawing>
      </w:r>
    </w:p>
    <w:p w:rsidR="00900D5C" w:rsidRDefault="00900D5C" w:rsidP="008D6F51">
      <w:pPr>
        <w:pStyle w:val="figura"/>
      </w:pPr>
      <w:bookmarkStart w:id="135" w:name="_Ref475476275"/>
      <w:bookmarkStart w:id="136" w:name="_Toc482911736"/>
      <w:r>
        <w:t xml:space="preserve">Figura </w:t>
      </w:r>
      <w:fldSimple w:instr=" SEQ Figura \* ARABIC ">
        <w:r w:rsidR="008D6F51">
          <w:rPr>
            <w:noProof/>
          </w:rPr>
          <w:t>31</w:t>
        </w:r>
      </w:fldSimple>
      <w:bookmarkEnd w:id="135"/>
      <w:r w:rsidR="008E1754">
        <w:rPr>
          <w:noProof/>
        </w:rPr>
        <w:t xml:space="preserve"> </w:t>
      </w:r>
      <w:r w:rsidR="008E1754" w:rsidRPr="008E1754">
        <w:rPr>
          <w:noProof/>
        </w:rPr>
        <w:t xml:space="preserve">– </w:t>
      </w:r>
      <w:r w:rsidR="0037782D">
        <w:rPr>
          <w:noProof/>
        </w:rPr>
        <w:t>Motor Pololu High P</w:t>
      </w:r>
      <w:r w:rsidRPr="00966B76">
        <w:rPr>
          <w:noProof/>
        </w:rPr>
        <w:t>ower</w:t>
      </w:r>
      <w:bookmarkEnd w:id="136"/>
    </w:p>
    <w:p w:rsidR="00D2534D" w:rsidRPr="00A14DDF" w:rsidRDefault="00D2534D" w:rsidP="00B711FE">
      <w:pPr>
        <w:pStyle w:val="figura"/>
        <w:rPr>
          <w:i/>
        </w:rPr>
      </w:pPr>
      <w:r w:rsidRPr="00A14DDF">
        <w:t>(fonte: https://www.pololu.com/product/1596</w:t>
      </w:r>
      <w:r w:rsidR="00027B5B">
        <w:t xml:space="preserve"> acessado em 10/2016</w:t>
      </w:r>
      <w:r w:rsidRPr="00A14DDF">
        <w:t>)</w:t>
      </w:r>
    </w:p>
    <w:p w:rsidR="00D2534D" w:rsidRPr="00A14DDF" w:rsidRDefault="00D2534D" w:rsidP="00D2534D">
      <w:pPr>
        <w:ind w:firstLine="0"/>
        <w:rPr>
          <w:szCs w:val="24"/>
        </w:rPr>
      </w:pPr>
    </w:p>
    <w:p w:rsidR="001C4F4D" w:rsidRPr="00836205" w:rsidRDefault="001C4F4D" w:rsidP="001C4F4D">
      <w:r w:rsidRPr="00836205">
        <w:t>A carga é cada uma das portas, que o motor deve conseguir movimentar. Esta carga é acoplada ao motor através de cremalheiras presas à porta e engrenagem pinhão presa ao eixo do motor.</w:t>
      </w:r>
    </w:p>
    <w:p w:rsidR="001C4F4D" w:rsidRDefault="001C4F4D" w:rsidP="001C4F4D">
      <w:r w:rsidRPr="00836205">
        <w:t>O sistema cremalheira-pinhão</w:t>
      </w:r>
      <w:r>
        <w:t>, conforme</w:t>
      </w:r>
      <w:r w:rsidRPr="00836205">
        <w:t xml:space="preserve"> a</w:t>
      </w:r>
      <w:r w:rsidR="00027B5B">
        <w:t xml:space="preserve"> </w:t>
      </w:r>
      <w:r w:rsidR="00027B5B">
        <w:fldChar w:fldCharType="begin"/>
      </w:r>
      <w:r w:rsidR="00027B5B">
        <w:instrText xml:space="preserve"> REF _Ref475476306 \h </w:instrText>
      </w:r>
      <w:r w:rsidR="00027B5B">
        <w:fldChar w:fldCharType="separate"/>
      </w:r>
      <w:r w:rsidR="000A0DE6">
        <w:t xml:space="preserve">Figura </w:t>
      </w:r>
      <w:r w:rsidR="000A0DE6">
        <w:rPr>
          <w:noProof/>
        </w:rPr>
        <w:t>32</w:t>
      </w:r>
      <w:r w:rsidR="00027B5B">
        <w:fldChar w:fldCharType="end"/>
      </w:r>
      <w:r>
        <w:t xml:space="preserve">, </w:t>
      </w:r>
      <w:r w:rsidRPr="00836205">
        <w:t>fará a rotação do pinhão ser transformado em movimento linear na crem</w:t>
      </w:r>
      <w:r w:rsidR="00027B5B">
        <w:t>alheira. Neste ponto conseguiu-se</w:t>
      </w:r>
      <w:r w:rsidRPr="00836205">
        <w:t xml:space="preserve"> deduzir a velocidade linear de abertura e fechamento de cada porta.</w:t>
      </w:r>
    </w:p>
    <w:p w:rsidR="00ED2CF2" w:rsidRPr="00836205" w:rsidRDefault="00ED2CF2" w:rsidP="001C4F4D"/>
    <w:p w:rsidR="001C4F4D" w:rsidRDefault="001C4F4D" w:rsidP="001C4F4D">
      <w:pPr>
        <w:jc w:val="center"/>
      </w:pPr>
      <w:r w:rsidRPr="00A14DDF">
        <w:rPr>
          <w:noProof/>
          <w:szCs w:val="24"/>
          <w:lang w:eastAsia="pt-BR"/>
        </w:rPr>
        <w:drawing>
          <wp:inline distT="0" distB="0" distL="0" distR="0" wp14:anchorId="2D555751" wp14:editId="3E0379D8">
            <wp:extent cx="2549777" cy="1729734"/>
            <wp:effectExtent l="0" t="0" r="3175"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3007" cy="1738709"/>
                    </a:xfrm>
                    <a:prstGeom prst="rect">
                      <a:avLst/>
                    </a:prstGeom>
                  </pic:spPr>
                </pic:pic>
              </a:graphicData>
            </a:graphic>
          </wp:inline>
        </w:drawing>
      </w:r>
    </w:p>
    <w:p w:rsidR="001C4F4D" w:rsidRPr="00A14DDF" w:rsidRDefault="001C4F4D" w:rsidP="008D6F51">
      <w:pPr>
        <w:pStyle w:val="figura"/>
      </w:pPr>
      <w:bookmarkStart w:id="137" w:name="_Ref475476306"/>
      <w:bookmarkStart w:id="138" w:name="_Toc482911737"/>
      <w:r>
        <w:t xml:space="preserve">Figura </w:t>
      </w:r>
      <w:fldSimple w:instr=" SEQ Figura \* ARABIC ">
        <w:r w:rsidR="008D6F51">
          <w:rPr>
            <w:noProof/>
          </w:rPr>
          <w:t>32</w:t>
        </w:r>
      </w:fldSimple>
      <w:bookmarkEnd w:id="137"/>
      <w:r w:rsidR="008E1754">
        <w:t xml:space="preserve"> </w:t>
      </w:r>
      <w:r w:rsidR="008E1754" w:rsidRPr="008E1754">
        <w:t xml:space="preserve">– </w:t>
      </w:r>
      <w:r w:rsidR="0037782D">
        <w:t>S</w:t>
      </w:r>
      <w:r w:rsidRPr="00931E02">
        <w:t>istema cremalheira-pinhão</w:t>
      </w:r>
      <w:bookmarkEnd w:id="138"/>
    </w:p>
    <w:p w:rsidR="001C4F4D" w:rsidRPr="00836205" w:rsidRDefault="001C4F4D" w:rsidP="00B711FE">
      <w:pPr>
        <w:pStyle w:val="figura"/>
        <w:rPr>
          <w:i/>
        </w:rPr>
      </w:pPr>
      <w:r w:rsidRPr="00836205">
        <w:t xml:space="preserve"> (fonte: http://www.pozelli.ind.br/imagens/informacoes/engrenagem-cremalheira-03.jpg</w:t>
      </w:r>
      <w:r w:rsidR="00027B5B">
        <w:t xml:space="preserve"> acessado em 10/2016</w:t>
      </w:r>
      <w:r w:rsidRPr="00836205">
        <w:t>)</w:t>
      </w:r>
    </w:p>
    <w:p w:rsidR="001C4F4D" w:rsidRDefault="001C4F4D" w:rsidP="001C4F4D">
      <w:pPr>
        <w:ind w:firstLine="0"/>
        <w:rPr>
          <w:rFonts w:cs="Arial"/>
          <w:szCs w:val="24"/>
        </w:rPr>
      </w:pPr>
    </w:p>
    <w:p w:rsidR="001C4F4D" w:rsidRDefault="001C4F4D" w:rsidP="001C4F4D">
      <w:r w:rsidRPr="00836205">
        <w:t xml:space="preserve">Cada porta tem </w:t>
      </w:r>
      <m:oMath>
        <m:r>
          <w:rPr>
            <w:rFonts w:ascii="Cambria Math" w:hAnsi="Cambria Math"/>
          </w:rPr>
          <m:t>0,25m</m:t>
        </m:r>
      </m:oMath>
      <w:r w:rsidRPr="00836205">
        <w:t xml:space="preserve"> de comprimento e ela deve excursionar todo o seu comprimento além </w:t>
      </w:r>
      <w:r w:rsidR="00027B5B">
        <w:t xml:space="preserve">de </w:t>
      </w:r>
      <w:r w:rsidRPr="00836205">
        <w:t>manter a abertura o máximo possível livre para deslocamento do usuário.</w:t>
      </w:r>
      <w:r w:rsidR="00A21DFC">
        <w:t xml:space="preserve"> A </w:t>
      </w:r>
      <w:r w:rsidR="00027B5B">
        <w:fldChar w:fldCharType="begin"/>
      </w:r>
      <w:r w:rsidR="00027B5B">
        <w:instrText xml:space="preserve"> REF _Ref475476406 \h </w:instrText>
      </w:r>
      <w:r w:rsidR="00027B5B">
        <w:fldChar w:fldCharType="separate"/>
      </w:r>
      <w:r w:rsidR="000A0DE6">
        <w:t xml:space="preserve">Figura </w:t>
      </w:r>
      <w:r w:rsidR="000A0DE6">
        <w:rPr>
          <w:noProof/>
        </w:rPr>
        <w:t>33</w:t>
      </w:r>
      <w:r w:rsidR="00027B5B">
        <w:fldChar w:fldCharType="end"/>
      </w:r>
      <w:r w:rsidR="00027B5B">
        <w:t xml:space="preserve"> </w:t>
      </w:r>
      <w:r>
        <w:t>demonstra a dimensão do pinhão utilizado.</w:t>
      </w:r>
    </w:p>
    <w:p w:rsidR="00027B5B" w:rsidRDefault="00027B5B" w:rsidP="001C4F4D"/>
    <w:p w:rsidR="001C4F4D" w:rsidRDefault="001C4F4D" w:rsidP="001C4F4D">
      <w:pPr>
        <w:jc w:val="center"/>
      </w:pPr>
      <w:r w:rsidRPr="00A14DDF">
        <w:rPr>
          <w:rFonts w:eastAsiaTheme="minorEastAsia"/>
          <w:noProof/>
          <w:szCs w:val="24"/>
          <w:lang w:eastAsia="pt-BR"/>
        </w:rPr>
        <w:lastRenderedPageBreak/>
        <w:drawing>
          <wp:inline distT="0" distB="0" distL="0" distR="0" wp14:anchorId="26662EE2" wp14:editId="39215EA8">
            <wp:extent cx="2982214" cy="1798320"/>
            <wp:effectExtent l="0" t="0" r="889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625" cy="1800980"/>
                    </a:xfrm>
                    <a:prstGeom prst="rect">
                      <a:avLst/>
                    </a:prstGeom>
                  </pic:spPr>
                </pic:pic>
              </a:graphicData>
            </a:graphic>
          </wp:inline>
        </w:drawing>
      </w:r>
    </w:p>
    <w:p w:rsidR="001C4F4D" w:rsidRPr="00A14DDF" w:rsidRDefault="001C4F4D" w:rsidP="008D6F51">
      <w:pPr>
        <w:pStyle w:val="figura"/>
      </w:pPr>
      <w:bookmarkStart w:id="139" w:name="_Ref475476406"/>
      <w:bookmarkStart w:id="140" w:name="_Toc482911738"/>
      <w:r>
        <w:t xml:space="preserve">Figura </w:t>
      </w:r>
      <w:fldSimple w:instr=" SEQ Figura \* ARABIC ">
        <w:r w:rsidR="008D6F51">
          <w:rPr>
            <w:noProof/>
          </w:rPr>
          <w:t>33</w:t>
        </w:r>
      </w:fldSimple>
      <w:bookmarkEnd w:id="139"/>
      <w:r w:rsidR="008E1754">
        <w:rPr>
          <w:noProof/>
        </w:rPr>
        <w:t xml:space="preserve"> </w:t>
      </w:r>
      <w:r w:rsidR="008E1754" w:rsidRPr="008E1754">
        <w:t xml:space="preserve">– </w:t>
      </w:r>
      <w:r w:rsidRPr="00D20179">
        <w:t>Dimensão do pinhão utilizado no projeto</w:t>
      </w:r>
      <w:bookmarkEnd w:id="140"/>
    </w:p>
    <w:p w:rsidR="001C4F4D" w:rsidRPr="008E064C" w:rsidRDefault="001C4F4D" w:rsidP="00B711FE">
      <w:pPr>
        <w:pStyle w:val="figura"/>
        <w:rPr>
          <w:rFonts w:eastAsiaTheme="minorEastAsia"/>
          <w:i/>
        </w:rPr>
      </w:pPr>
      <w:r w:rsidRPr="008E064C">
        <w:t xml:space="preserve"> (fonte: https://pt.aliexpress.com/cheap/cheap-plastic-pinion-gear.html</w:t>
      </w:r>
      <w:r w:rsidR="00027B5B">
        <w:t xml:space="preserve"> acessado em 10/2016</w:t>
      </w:r>
      <w:r w:rsidRPr="008E064C">
        <w:t>)</w:t>
      </w:r>
    </w:p>
    <w:p w:rsidR="001C4F4D" w:rsidRDefault="001C4F4D" w:rsidP="0074707E">
      <w:pPr>
        <w:rPr>
          <w:rFonts w:eastAsiaTheme="minorEastAsia" w:cs="Arial"/>
          <w:szCs w:val="24"/>
        </w:rPr>
      </w:pPr>
    </w:p>
    <w:p w:rsidR="00510DF5" w:rsidRDefault="00510DF5" w:rsidP="00510DF5">
      <w:pPr>
        <w:tabs>
          <w:tab w:val="left" w:pos="7212"/>
        </w:tabs>
        <w:rPr>
          <w:szCs w:val="24"/>
        </w:rPr>
      </w:pPr>
      <w:r>
        <w:rPr>
          <w:szCs w:val="24"/>
        </w:rPr>
        <w:t xml:space="preserve">A </w:t>
      </w:r>
      <w:r>
        <w:rPr>
          <w:szCs w:val="24"/>
        </w:rPr>
        <w:fldChar w:fldCharType="begin"/>
      </w:r>
      <w:r>
        <w:rPr>
          <w:szCs w:val="24"/>
        </w:rPr>
        <w:instrText xml:space="preserve"> REF _Ref477194262 \h </w:instrText>
      </w:r>
      <w:r>
        <w:rPr>
          <w:szCs w:val="24"/>
        </w:rPr>
      </w:r>
      <w:r>
        <w:rPr>
          <w:szCs w:val="24"/>
        </w:rPr>
        <w:fldChar w:fldCharType="separate"/>
      </w:r>
      <w:r w:rsidR="000A0DE6">
        <w:t xml:space="preserve">Figura </w:t>
      </w:r>
      <w:r w:rsidR="000A0DE6">
        <w:rPr>
          <w:noProof/>
        </w:rPr>
        <w:t>34</w:t>
      </w:r>
      <w:r>
        <w:rPr>
          <w:szCs w:val="24"/>
        </w:rPr>
        <w:fldChar w:fldCharType="end"/>
      </w:r>
      <w:r>
        <w:rPr>
          <w:szCs w:val="24"/>
        </w:rPr>
        <w:t xml:space="preserve"> demonstra o diagrama de corpo livre da porta.</w:t>
      </w:r>
      <w:r w:rsidRPr="00A14DDF">
        <w:rPr>
          <w:szCs w:val="24"/>
        </w:rPr>
        <w:tab/>
      </w:r>
    </w:p>
    <w:p w:rsidR="00510DF5" w:rsidRDefault="00510DF5" w:rsidP="00510DF5">
      <w:pPr>
        <w:tabs>
          <w:tab w:val="left" w:pos="7212"/>
        </w:tabs>
        <w:rPr>
          <w:szCs w:val="24"/>
        </w:rPr>
      </w:pPr>
    </w:p>
    <w:p w:rsidR="00510DF5" w:rsidRDefault="00510DF5" w:rsidP="00510DF5">
      <w:pPr>
        <w:tabs>
          <w:tab w:val="left" w:pos="7212"/>
        </w:tabs>
        <w:ind w:firstLine="0"/>
        <w:jc w:val="center"/>
      </w:pPr>
      <w:r>
        <w:rPr>
          <w:noProof/>
          <w:lang w:eastAsia="pt-BR"/>
        </w:rPr>
        <w:drawing>
          <wp:inline distT="0" distB="0" distL="0" distR="0" wp14:anchorId="5039229B" wp14:editId="3AF16A67">
            <wp:extent cx="1453411" cy="219286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9192" cy="2216677"/>
                    </a:xfrm>
                    <a:prstGeom prst="rect">
                      <a:avLst/>
                    </a:prstGeom>
                  </pic:spPr>
                </pic:pic>
              </a:graphicData>
            </a:graphic>
          </wp:inline>
        </w:drawing>
      </w:r>
    </w:p>
    <w:p w:rsidR="00510DF5" w:rsidRDefault="00510DF5" w:rsidP="008D6F51">
      <w:pPr>
        <w:pStyle w:val="figura"/>
      </w:pPr>
      <w:bookmarkStart w:id="141" w:name="_Ref477194262"/>
      <w:bookmarkStart w:id="142" w:name="_Ref477194248"/>
      <w:bookmarkStart w:id="143" w:name="_Toc482911739"/>
      <w:r>
        <w:t xml:space="preserve">Figura </w:t>
      </w:r>
      <w:fldSimple w:instr=" SEQ Figura \* ARABIC ">
        <w:r w:rsidR="008D6F51">
          <w:rPr>
            <w:noProof/>
          </w:rPr>
          <w:t>34</w:t>
        </w:r>
      </w:fldSimple>
      <w:bookmarkEnd w:id="141"/>
      <w:r>
        <w:rPr>
          <w:noProof/>
        </w:rPr>
        <w:t xml:space="preserve"> </w:t>
      </w:r>
      <w:r w:rsidRPr="004D0F00">
        <w:rPr>
          <w:noProof/>
        </w:rPr>
        <w:t>– Diagrama de corpo livre da porta</w:t>
      </w:r>
      <w:bookmarkEnd w:id="142"/>
      <w:bookmarkEnd w:id="143"/>
    </w:p>
    <w:p w:rsidR="00510DF5" w:rsidRPr="00724422" w:rsidRDefault="00510DF5" w:rsidP="00B711FE">
      <w:pPr>
        <w:pStyle w:val="figura"/>
        <w:rPr>
          <w:lang w:eastAsia="pt-BR"/>
        </w:rPr>
      </w:pPr>
      <w:r w:rsidRPr="00724422">
        <w:t xml:space="preserve">(fonte: </w:t>
      </w:r>
      <w:r>
        <w:t>Os autores</w:t>
      </w:r>
      <w:r w:rsidRPr="00724422">
        <w:t>)</w:t>
      </w:r>
    </w:p>
    <w:p w:rsidR="00510DF5" w:rsidRDefault="00510DF5" w:rsidP="0074707E">
      <w:pPr>
        <w:rPr>
          <w:rFonts w:eastAsiaTheme="minorEastAsia" w:cs="Arial"/>
          <w:szCs w:val="24"/>
        </w:rPr>
      </w:pPr>
    </w:p>
    <w:p w:rsidR="0074707E" w:rsidRDefault="0074707E" w:rsidP="0074707E">
      <w:pPr>
        <w:rPr>
          <w:rFonts w:eastAsiaTheme="minorEastAsia" w:cs="Arial"/>
          <w:szCs w:val="24"/>
        </w:rPr>
      </w:pPr>
      <w:r>
        <w:rPr>
          <w:rFonts w:eastAsiaTheme="minorEastAsia" w:cs="Arial"/>
          <w:szCs w:val="24"/>
        </w:rPr>
        <w:t>Em funçã</w:t>
      </w:r>
      <w:r w:rsidR="00CE1F2C">
        <w:rPr>
          <w:rFonts w:eastAsiaTheme="minorEastAsia" w:cs="Arial"/>
          <w:szCs w:val="24"/>
        </w:rPr>
        <w:t>o da velocidade linear obtida experimentalmente</w:t>
      </w:r>
      <w:r w:rsidR="00027B5B">
        <w:rPr>
          <w:rFonts w:eastAsiaTheme="minorEastAsia" w:cs="Arial"/>
          <w:szCs w:val="24"/>
        </w:rPr>
        <w:t xml:space="preserve"> através do monitor serial do Arduino</w:t>
      </w:r>
      <w:r w:rsidR="00CE1F2C">
        <w:rPr>
          <w:rFonts w:eastAsiaTheme="minorEastAsia" w:cs="Arial"/>
          <w:szCs w:val="24"/>
        </w:rPr>
        <w:t xml:space="preserve"> </w:t>
      </w:r>
      <w:r>
        <w:rPr>
          <w:rFonts w:eastAsiaTheme="minorEastAsia" w:cs="Arial"/>
          <w:szCs w:val="24"/>
        </w:rPr>
        <w:t>de</w:t>
      </w:r>
      <w:r w:rsidR="00543A29">
        <w:rPr>
          <w:rFonts w:eastAsiaTheme="minorEastAsia" w:cs="Arial"/>
          <w:szCs w:val="24"/>
        </w:rPr>
        <w:t xml:space="preserve"> 0,042m/s e de acordo com o</w:t>
      </w:r>
      <w:r w:rsidR="00A67795">
        <w:rPr>
          <w:rFonts w:eastAsiaTheme="minorEastAsia" w:cs="Arial"/>
          <w:szCs w:val="24"/>
        </w:rPr>
        <w:t xml:space="preserve"> raio do pinhão de 0,004</w:t>
      </w:r>
      <w:r w:rsidR="00001CB4">
        <w:rPr>
          <w:rFonts w:eastAsiaTheme="minorEastAsia" w:cs="Arial"/>
          <w:szCs w:val="24"/>
        </w:rPr>
        <w:t>m, calculou-se com a Equação [9</w:t>
      </w:r>
      <w:r w:rsidR="00543A29">
        <w:rPr>
          <w:rFonts w:eastAsiaTheme="minorEastAsia" w:cs="Arial"/>
          <w:szCs w:val="24"/>
        </w:rPr>
        <w:t xml:space="preserve">] </w:t>
      </w:r>
      <w:r>
        <w:rPr>
          <w:rFonts w:eastAsiaTheme="minorEastAsia" w:cs="Arial"/>
          <w:szCs w:val="24"/>
        </w:rPr>
        <w:t>a velocidade angular (</w:t>
      </w:r>
      <m:oMath>
        <m:r>
          <w:rPr>
            <w:rFonts w:ascii="Cambria Math" w:hAnsi="Cambria Math" w:cs="Arial"/>
            <w:szCs w:val="24"/>
          </w:rPr>
          <m:t>ω)</m:t>
        </m:r>
      </m:oMath>
      <w:r>
        <w:rPr>
          <w:rFonts w:eastAsiaTheme="minorEastAsia" w:cs="Arial"/>
          <w:szCs w:val="24"/>
        </w:rPr>
        <w:t>:</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ED746F" w:rsidP="00ED746F">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9</w:t>
            </w:r>
            <w:r w:rsidRPr="00966E9F">
              <w:rPr>
                <w:rFonts w:cs="Arial"/>
                <w:bCs/>
                <w:szCs w:val="24"/>
              </w:rPr>
              <w:t>]</w:t>
            </w:r>
          </w:p>
        </w:tc>
      </w:tr>
    </w:tbl>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num>
            <m:den>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den>
          </m:f>
        </m:oMath>
      </m:oMathPara>
    </w:p>
    <w:p w:rsidR="0074707E" w:rsidRDefault="00CE1F2C" w:rsidP="0074707E">
      <w:pPr>
        <w:rPr>
          <w:rFonts w:eastAsiaTheme="minorEastAsia" w:cs="Arial"/>
          <w:szCs w:val="24"/>
        </w:rPr>
      </w:pPr>
      <m:oMathPara>
        <m:oMath>
          <m:r>
            <w:rPr>
              <w:rFonts w:ascii="Cambria Math" w:hAnsi="Cambria Math" w:cs="Arial"/>
              <w:szCs w:val="24"/>
            </w:rPr>
            <m:t>ω</m:t>
          </m:r>
          <m:r>
            <w:rPr>
              <w:rFonts w:ascii="Cambria Math" w:eastAsiaTheme="minorEastAsia" w:hAnsi="Cambria Math" w:cs="Arial"/>
              <w:szCs w:val="24"/>
            </w:rPr>
            <m:t>=</m:t>
          </m:r>
          <m:f>
            <m:fPr>
              <m:ctrlPr>
                <w:rPr>
                  <w:rFonts w:ascii="Cambria Math" w:eastAsiaTheme="minorEastAsia" w:hAnsi="Cambria Math" w:cs="Arial"/>
                  <w:i/>
                  <w:szCs w:val="24"/>
                </w:rPr>
              </m:ctrlPr>
            </m:fPr>
            <m:num>
              <m:r>
                <w:rPr>
                  <w:rFonts w:ascii="Cambria Math" w:eastAsiaTheme="minorEastAsia" w:hAnsi="Cambria Math" w:cs="Arial"/>
                  <w:szCs w:val="24"/>
                </w:rPr>
                <m:t>0,042 m/s</m:t>
              </m:r>
            </m:num>
            <m:den>
              <m:r>
                <w:rPr>
                  <w:rFonts w:ascii="Cambria Math" w:eastAsiaTheme="minorEastAsia" w:hAnsi="Cambria Math" w:cs="Arial"/>
                  <w:szCs w:val="24"/>
                </w:rPr>
                <m:t>0,004 m</m:t>
              </m:r>
            </m:den>
          </m:f>
        </m:oMath>
      </m:oMathPara>
    </w:p>
    <w:p w:rsidR="0074707E" w:rsidRPr="0074707E" w:rsidRDefault="00CE1F2C" w:rsidP="0074707E">
      <w:pPr>
        <w:ind w:firstLine="0"/>
        <w:rPr>
          <w:rFonts w:eastAsiaTheme="minorEastAsia" w:cs="Arial"/>
          <w:szCs w:val="24"/>
        </w:rPr>
      </w:pPr>
      <m:oMathPara>
        <m:oMath>
          <m:r>
            <w:rPr>
              <w:rFonts w:ascii="Cambria Math" w:hAnsi="Cambria Math" w:cs="Arial"/>
              <w:szCs w:val="24"/>
            </w:rPr>
            <m:t>ω= 10,5rad/s</m:t>
          </m:r>
        </m:oMath>
      </m:oMathPara>
    </w:p>
    <w:p w:rsidR="0074707E" w:rsidRPr="00BD1253" w:rsidRDefault="0074707E" w:rsidP="0074707E">
      <w:pPr>
        <w:ind w:firstLine="0"/>
        <w:rPr>
          <w:rFonts w:eastAsiaTheme="minorEastAsia" w:cs="Arial"/>
          <w:szCs w:val="24"/>
        </w:rPr>
      </w:pPr>
    </w:p>
    <w:p w:rsidR="0074707E" w:rsidRDefault="0062072A" w:rsidP="00543A29">
      <w:pPr>
        <w:spacing w:line="240" w:lineRule="auto"/>
      </w:pPr>
      <w:r>
        <w:t>A aceleração foi calculada</w:t>
      </w:r>
      <w:r w:rsidR="00027B5B">
        <w:t xml:space="preserve">, conforme </w:t>
      </w:r>
      <w:r w:rsidR="00001CB4">
        <w:t>a Equação [10</w:t>
      </w:r>
      <w:r w:rsidR="00ED746F">
        <w:t>]</w:t>
      </w:r>
      <w:r>
        <w:t xml:space="preserve">: </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543A29" w:rsidRDefault="006813C9" w:rsidP="00543A29">
            <w:pPr>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∆t</m:t>
                    </m:r>
                  </m:den>
                </m:f>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0</w:t>
            </w:r>
            <w:r w:rsidRPr="00966E9F">
              <w:rPr>
                <w:rFonts w:cs="Arial"/>
                <w:bCs/>
                <w:szCs w:val="24"/>
              </w:rPr>
              <w:t>]</w:t>
            </w:r>
          </w:p>
        </w:tc>
      </w:tr>
    </w:tbl>
    <w:p w:rsidR="0062072A" w:rsidRPr="00543A29" w:rsidRDefault="006813C9" w:rsidP="00543A29">
      <w:pPr>
        <w:ind w:left="142" w:firstLine="1418"/>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m:t>
          </m:r>
          <m:f>
            <m:fPr>
              <m:ctrlPr>
                <w:rPr>
                  <w:rFonts w:ascii="Cambria Math" w:hAnsi="Cambria Math"/>
                  <w:i/>
                </w:rPr>
              </m:ctrlPr>
            </m:fPr>
            <m:num>
              <m:r>
                <w:rPr>
                  <w:rFonts w:ascii="Cambria Math" w:hAnsi="Cambria Math"/>
                </w:rPr>
                <m:t>0,0042</m:t>
              </m:r>
            </m:num>
            <m:den>
              <m:r>
                <w:rPr>
                  <w:rFonts w:ascii="Cambria Math" w:hAnsi="Cambria Math"/>
                </w:rPr>
                <m:t>6</m:t>
              </m:r>
            </m:den>
          </m:f>
        </m:oMath>
      </m:oMathPara>
    </w:p>
    <w:p w:rsidR="0062072A" w:rsidRPr="00543A29" w:rsidRDefault="006813C9" w:rsidP="00543A29">
      <w:pPr>
        <w:spacing w:line="240" w:lineRule="auto"/>
        <w:ind w:left="284" w:firstLine="425"/>
        <w:jc w:val="center"/>
      </w:pPr>
      <m:oMathPara>
        <m:oMathParaPr>
          <m:jc m:val="center"/>
        </m:oMathParaPr>
        <m:oMath>
          <m:acc>
            <m:accPr>
              <m:chr m:val="⃗"/>
              <m:ctrlPr>
                <w:rPr>
                  <w:rFonts w:ascii="Cambria Math" w:hAnsi="Cambria Math" w:cs="Arial"/>
                  <w:i/>
                  <w:szCs w:val="24"/>
                </w:rPr>
              </m:ctrlPr>
            </m:accPr>
            <m:e>
              <m:r>
                <w:rPr>
                  <w:rFonts w:ascii="Cambria Math" w:hAnsi="Cambria Math" w:cs="Arial"/>
                  <w:szCs w:val="24"/>
                </w:rPr>
                <m:t>a</m:t>
              </m:r>
            </m:e>
          </m:acc>
          <m:r>
            <w:rPr>
              <w:rFonts w:ascii="Cambria Math" w:hAnsi="Cambria Math"/>
            </w:rPr>
            <m:t>=0,007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87327E" w:rsidRPr="0062072A" w:rsidRDefault="0087327E" w:rsidP="00543A29">
      <w:pPr>
        <w:spacing w:line="240" w:lineRule="auto"/>
      </w:pPr>
    </w:p>
    <w:p w:rsidR="0062072A" w:rsidRDefault="00ED746F" w:rsidP="00543A29">
      <w:pPr>
        <w:spacing w:line="240" w:lineRule="auto"/>
      </w:pPr>
      <w:r>
        <w:t>Em seguida aplicou-se a Equação</w:t>
      </w:r>
      <w:r w:rsidR="00543A29">
        <w:t xml:space="preserve"> para conhecer a força do motor</w:t>
      </w:r>
      <w:r w:rsidR="00001CB4">
        <w:t xml:space="preserve"> [11</w:t>
      </w:r>
      <w:r>
        <w:t>]:</w:t>
      </w:r>
    </w:p>
    <w:p w:rsidR="0087327E" w:rsidRDefault="0087327E" w:rsidP="00543A29">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543A29">
            <w:pPr>
              <w:autoSpaceDE w:val="0"/>
              <w:autoSpaceDN w:val="0"/>
              <w:adjustRightInd w:val="0"/>
              <w:spacing w:line="240" w:lineRule="auto"/>
              <w:ind w:firstLine="0"/>
              <w:jc w:val="center"/>
              <w:rPr>
                <w:rFonts w:cs="Arial"/>
                <w:b/>
                <w:bCs/>
                <w:szCs w:val="24"/>
              </w:rPr>
            </w:pPr>
          </w:p>
        </w:tc>
        <w:tc>
          <w:tcPr>
            <w:tcW w:w="7950" w:type="dxa"/>
          </w:tcPr>
          <w:p w:rsidR="00ED746F" w:rsidRPr="00ED746F" w:rsidRDefault="006813C9" w:rsidP="00543A29">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porta</m:t>
                    </m:r>
                  </m:sub>
                </m:sSub>
                <m:r>
                  <w:rPr>
                    <w:rFonts w:ascii="Cambria Math" w:hAnsi="Cambria Math" w:cs="Arial"/>
                    <w:szCs w:val="24"/>
                  </w:rPr>
                  <m:t xml:space="preserve"> .</m:t>
                </m:r>
                <m:acc>
                  <m:accPr>
                    <m:chr m:val="⃗"/>
                    <m:ctrlPr>
                      <w:rPr>
                        <w:rFonts w:ascii="Cambria Math" w:hAnsi="Cambria Math" w:cs="Arial"/>
                        <w:i/>
                        <w:szCs w:val="24"/>
                      </w:rPr>
                    </m:ctrlPr>
                  </m:accPr>
                  <m:e>
                    <m:r>
                      <w:rPr>
                        <w:rFonts w:ascii="Cambria Math" w:hAnsi="Cambria Math" w:cs="Arial"/>
                        <w:szCs w:val="24"/>
                      </w:rPr>
                      <m:t>a</m:t>
                    </m:r>
                  </m:e>
                </m:acc>
              </m:oMath>
            </m:oMathPara>
          </w:p>
        </w:tc>
        <w:tc>
          <w:tcPr>
            <w:tcW w:w="714" w:type="dxa"/>
          </w:tcPr>
          <w:p w:rsidR="00ED746F" w:rsidRPr="00966E9F" w:rsidRDefault="00ED746F" w:rsidP="00001CB4">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1</w:t>
            </w:r>
            <w:r w:rsidRPr="00966E9F">
              <w:rPr>
                <w:rFonts w:cs="Arial"/>
                <w:bCs/>
                <w:szCs w:val="24"/>
              </w:rPr>
              <w:t>]</w:t>
            </w:r>
          </w:p>
        </w:tc>
      </w:tr>
    </w:tbl>
    <w:p w:rsidR="0062072A" w:rsidRPr="001A32F9" w:rsidRDefault="006813C9"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 xml:space="preserve">=1,2 kg. 0,007 </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62072A" w:rsidRPr="00027B5B" w:rsidRDefault="006813C9" w:rsidP="0062072A">
      <w:pPr>
        <w:rPr>
          <w:rFonts w:eastAsiaTheme="minorEastAsia" w:cs="Arial"/>
          <w:szCs w:val="24"/>
        </w:rPr>
      </w:pPr>
      <m:oMathPara>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=0,084 N</m:t>
          </m:r>
        </m:oMath>
      </m:oMathPara>
    </w:p>
    <w:p w:rsidR="00027B5B" w:rsidRPr="009C22C5" w:rsidRDefault="00027B5B" w:rsidP="0062072A">
      <w:pPr>
        <w:rPr>
          <w:rFonts w:eastAsiaTheme="minorEastAsia" w:cs="Arial"/>
          <w:szCs w:val="24"/>
        </w:rPr>
      </w:pPr>
    </w:p>
    <w:p w:rsidR="009C22C5" w:rsidRDefault="00ED746F" w:rsidP="0062072A">
      <w:pPr>
        <w:rPr>
          <w:rFonts w:eastAsiaTheme="minorEastAsia" w:cs="Arial"/>
          <w:szCs w:val="24"/>
        </w:rPr>
      </w:pPr>
      <w:r>
        <w:rPr>
          <w:rFonts w:eastAsiaTheme="minorEastAsia" w:cs="Arial"/>
          <w:szCs w:val="24"/>
        </w:rPr>
        <w:t>Após o cálculo da</w:t>
      </w:r>
      <w:r w:rsidR="00001CB4">
        <w:rPr>
          <w:rFonts w:eastAsiaTheme="minorEastAsia" w:cs="Arial"/>
          <w:szCs w:val="24"/>
        </w:rPr>
        <w:t xml:space="preserve"> força, resolvendo a Equação [12</w:t>
      </w:r>
      <w:r>
        <w:rPr>
          <w:rFonts w:eastAsiaTheme="minorEastAsia" w:cs="Arial"/>
          <w:szCs w:val="24"/>
        </w:rPr>
        <w:t>], descobriu-se o torque.</w:t>
      </w:r>
    </w:p>
    <w:p w:rsidR="0087327E" w:rsidRDefault="0087327E" w:rsidP="0062072A">
      <w:pPr>
        <w:rPr>
          <w:rFonts w:eastAsiaTheme="minorEastAsia" w:cs="Arial"/>
          <w:szCs w:val="24"/>
        </w:rPr>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ED746F" w:rsidTr="00ED746F">
        <w:trPr>
          <w:trHeight w:val="20"/>
        </w:trPr>
        <w:tc>
          <w:tcPr>
            <w:tcW w:w="550" w:type="dxa"/>
          </w:tcPr>
          <w:p w:rsidR="00ED746F" w:rsidRDefault="00ED746F" w:rsidP="00966E9F">
            <w:pPr>
              <w:autoSpaceDE w:val="0"/>
              <w:autoSpaceDN w:val="0"/>
              <w:adjustRightInd w:val="0"/>
              <w:ind w:firstLine="0"/>
              <w:jc w:val="center"/>
              <w:rPr>
                <w:rFonts w:cs="Arial"/>
                <w:b/>
                <w:bCs/>
                <w:szCs w:val="24"/>
              </w:rPr>
            </w:pPr>
          </w:p>
        </w:tc>
        <w:tc>
          <w:tcPr>
            <w:tcW w:w="7950" w:type="dxa"/>
          </w:tcPr>
          <w:p w:rsidR="00ED746F" w:rsidRPr="00ED746F" w:rsidRDefault="00F0462B" w:rsidP="00ED746F">
            <w:pPr>
              <w:rPr>
                <w:rFonts w:eastAsiaTheme="minorEastAsia" w:cs="Arial"/>
                <w:szCs w:val="24"/>
              </w:rPr>
            </w:pPr>
            <m:oMathPara>
              <m:oMath>
                <m:r>
                  <w:rPr>
                    <w:rFonts w:ascii="Cambria Math" w:hAnsi="Cambria Math" w:cs="Arial"/>
                    <w:szCs w:val="24"/>
                  </w:rPr>
                  <m:t>τ =</m:t>
                </m:r>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m:oMathPara>
          </w:p>
        </w:tc>
        <w:tc>
          <w:tcPr>
            <w:tcW w:w="714" w:type="dxa"/>
          </w:tcPr>
          <w:p w:rsidR="00ED746F" w:rsidRPr="00966E9F" w:rsidRDefault="00ED746F"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12</w:t>
            </w:r>
            <w:r w:rsidRPr="00966E9F">
              <w:rPr>
                <w:rFonts w:cs="Arial"/>
                <w:bCs/>
                <w:szCs w:val="24"/>
              </w:rPr>
              <w:t>]</w:t>
            </w:r>
          </w:p>
        </w:tc>
      </w:tr>
    </w:tbl>
    <w:p w:rsidR="009C22C5" w:rsidRPr="00936FC6" w:rsidRDefault="00F0462B" w:rsidP="009C22C5">
      <w:pPr>
        <w:rPr>
          <w:rFonts w:eastAsiaTheme="minorEastAsia" w:cs="Arial"/>
          <w:szCs w:val="24"/>
        </w:rPr>
      </w:pPr>
      <m:oMathPara>
        <m:oMath>
          <m:r>
            <w:rPr>
              <w:rFonts w:ascii="Cambria Math" w:hAnsi="Cambria Math" w:cs="Arial"/>
              <w:szCs w:val="24"/>
            </w:rPr>
            <m:t>τ =0,084 N. 0,004 m</m:t>
          </m:r>
        </m:oMath>
      </m:oMathPara>
    </w:p>
    <w:p w:rsidR="009C22C5" w:rsidRPr="00F867BB" w:rsidRDefault="00F0462B" w:rsidP="009C22C5">
      <w:pPr>
        <w:rPr>
          <w:rFonts w:eastAsiaTheme="minorEastAsia" w:cs="Arial"/>
          <w:szCs w:val="24"/>
        </w:rPr>
      </w:pPr>
      <m:oMathPara>
        <m:oMath>
          <m:r>
            <w:rPr>
              <w:rFonts w:ascii="Cambria Math" w:hAnsi="Cambria Math" w:cs="Arial"/>
              <w:szCs w:val="24"/>
            </w:rPr>
            <m:t>τ =3,36.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oMath>
      </m:oMathPara>
    </w:p>
    <w:p w:rsidR="00F867BB" w:rsidRPr="0087327E" w:rsidRDefault="00F867BB" w:rsidP="009C22C5">
      <w:pPr>
        <w:rPr>
          <w:rFonts w:eastAsiaTheme="minorEastAsia" w:cs="Arial"/>
          <w:szCs w:val="24"/>
        </w:rPr>
      </w:pPr>
    </w:p>
    <w:p w:rsidR="0087327E" w:rsidRPr="00936FC6" w:rsidRDefault="00F867BB" w:rsidP="0085215A">
      <w:pPr>
        <w:rPr>
          <w:rFonts w:eastAsiaTheme="minorEastAsia" w:cs="Arial"/>
          <w:szCs w:val="24"/>
        </w:rPr>
      </w:pPr>
      <w:r>
        <w:rPr>
          <w:rFonts w:eastAsiaTheme="minorEastAsia" w:cs="Arial"/>
          <w:szCs w:val="24"/>
        </w:rPr>
        <w:t>A próxima etapa consistiu em calcular a potência</w:t>
      </w:r>
      <w:r w:rsidR="00001CB4">
        <w:rPr>
          <w:rFonts w:eastAsiaTheme="minorEastAsia" w:cs="Arial"/>
          <w:szCs w:val="24"/>
        </w:rPr>
        <w:t xml:space="preserve"> mecânica conforme a Equação [13</w:t>
      </w:r>
      <w:r>
        <w:rPr>
          <w:rFonts w:eastAsiaTheme="minorEastAsia" w:cs="Arial"/>
          <w:szCs w:val="24"/>
        </w:rPr>
        <w:t>]:</w:t>
      </w:r>
    </w:p>
    <w:p w:rsidR="0087327E" w:rsidRDefault="0087327E" w:rsidP="0085215A">
      <w:pPr>
        <w:spacing w:line="240" w:lineRule="auto"/>
      </w:pP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327388" w:rsidTr="00327388">
        <w:trPr>
          <w:trHeight w:val="20"/>
        </w:trPr>
        <w:tc>
          <w:tcPr>
            <w:tcW w:w="550" w:type="dxa"/>
          </w:tcPr>
          <w:p w:rsidR="00327388" w:rsidRDefault="00327388" w:rsidP="0085215A">
            <w:pPr>
              <w:autoSpaceDE w:val="0"/>
              <w:autoSpaceDN w:val="0"/>
              <w:adjustRightInd w:val="0"/>
              <w:spacing w:line="240" w:lineRule="auto"/>
              <w:ind w:firstLine="0"/>
              <w:jc w:val="center"/>
              <w:rPr>
                <w:rFonts w:cs="Arial"/>
                <w:b/>
                <w:bCs/>
                <w:szCs w:val="24"/>
              </w:rPr>
            </w:pPr>
          </w:p>
        </w:tc>
        <w:tc>
          <w:tcPr>
            <w:tcW w:w="7950" w:type="dxa"/>
          </w:tcPr>
          <w:p w:rsidR="00327388" w:rsidRDefault="006813C9" w:rsidP="0085215A">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ω</m:t>
                </m:r>
                <m:r>
                  <w:rPr>
                    <w:rFonts w:ascii="Cambria Math" w:eastAsiaTheme="minorEastAsia" w:hAnsi="Cambria Math"/>
                    <w:szCs w:val="24"/>
                  </w:rPr>
                  <m:t>×</m:t>
                </m:r>
                <m:r>
                  <w:rPr>
                    <w:rFonts w:ascii="Cambria Math" w:hAnsi="Cambria Math" w:cs="Arial"/>
                    <w:szCs w:val="24"/>
                  </w:rPr>
                  <m:t xml:space="preserve">τ </m:t>
                </m:r>
              </m:oMath>
            </m:oMathPara>
          </w:p>
        </w:tc>
        <w:tc>
          <w:tcPr>
            <w:tcW w:w="714" w:type="dxa"/>
          </w:tcPr>
          <w:p w:rsidR="00327388" w:rsidRPr="00966E9F" w:rsidRDefault="00327388" w:rsidP="0085215A">
            <w:pPr>
              <w:tabs>
                <w:tab w:val="left" w:pos="636"/>
              </w:tabs>
              <w:autoSpaceDE w:val="0"/>
              <w:autoSpaceDN w:val="0"/>
              <w:adjustRightInd w:val="0"/>
              <w:spacing w:line="240" w:lineRule="auto"/>
              <w:ind w:firstLine="0"/>
              <w:jc w:val="center"/>
              <w:rPr>
                <w:rFonts w:cs="Arial"/>
                <w:bCs/>
                <w:szCs w:val="24"/>
              </w:rPr>
            </w:pPr>
            <w:r w:rsidRPr="00966E9F">
              <w:rPr>
                <w:rFonts w:cs="Arial"/>
                <w:bCs/>
                <w:szCs w:val="24"/>
              </w:rPr>
              <w:t>[</w:t>
            </w:r>
            <w:r w:rsidR="00001CB4">
              <w:rPr>
                <w:rFonts w:cs="Arial"/>
                <w:bCs/>
                <w:szCs w:val="24"/>
              </w:rPr>
              <w:t>13</w:t>
            </w:r>
            <w:r w:rsidRPr="00966E9F">
              <w:rPr>
                <w:rFonts w:cs="Arial"/>
                <w:bCs/>
                <w:szCs w:val="24"/>
              </w:rPr>
              <w:t>]</w:t>
            </w:r>
          </w:p>
        </w:tc>
      </w:tr>
    </w:tbl>
    <w:p w:rsidR="00327388" w:rsidRPr="00A14DDF" w:rsidRDefault="006813C9" w:rsidP="00D2534D">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r>
            <w:rPr>
              <w:rFonts w:ascii="Cambria Math" w:eastAsiaTheme="minorEastAsia" w:hAnsi="Cambria Math"/>
              <w:szCs w:val="24"/>
            </w:rPr>
            <m:t>=</m:t>
          </m:r>
          <m:r>
            <w:rPr>
              <w:rFonts w:ascii="Cambria Math" w:hAnsi="Cambria Math" w:cs="Arial"/>
              <w:szCs w:val="24"/>
            </w:rPr>
            <m:t>10,5rad/s</m:t>
          </m:r>
          <m:r>
            <w:rPr>
              <w:rFonts w:ascii="Cambria Math" w:eastAsiaTheme="minorEastAsia" w:hAnsi="Cambria Math"/>
              <w:szCs w:val="24"/>
            </w:rPr>
            <m:t>×</m:t>
          </m:r>
          <m:r>
            <w:rPr>
              <w:rFonts w:ascii="Cambria Math" w:hAnsi="Cambria Math" w:cs="Arial"/>
              <w:szCs w:val="24"/>
            </w:rPr>
            <m:t>3,36.</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-4</m:t>
              </m:r>
            </m:sup>
          </m:sSup>
          <m:r>
            <w:rPr>
              <w:rFonts w:ascii="Cambria Math" w:hAnsi="Cambria Math" w:cs="Arial"/>
              <w:szCs w:val="24"/>
            </w:rPr>
            <m:t>Nm</m:t>
          </m:r>
          <m:r>
            <w:rPr>
              <w:rFonts w:ascii="Cambria Math" w:eastAsiaTheme="minorEastAsia" w:hAnsi="Cambria Math"/>
              <w:szCs w:val="24"/>
            </w:rPr>
            <m:t>=</m:t>
          </m:r>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oMath>
      </m:oMathPara>
    </w:p>
    <w:p w:rsidR="00D2534D" w:rsidRDefault="00D2534D" w:rsidP="00CE1F2C">
      <w:pPr>
        <w:tabs>
          <w:tab w:val="left" w:pos="4284"/>
        </w:tabs>
        <w:rPr>
          <w:rFonts w:asciiTheme="minorHAnsi" w:eastAsiaTheme="minorEastAsia" w:hAnsiTheme="minorHAnsi" w:cs="Arial"/>
          <w:szCs w:val="24"/>
        </w:rPr>
      </w:pPr>
    </w:p>
    <w:p w:rsidR="00D2534D" w:rsidRPr="00A14DDF" w:rsidRDefault="00F867BB" w:rsidP="00D2534D">
      <w:r>
        <w:t>A</w:t>
      </w:r>
      <w:r w:rsidR="00D2534D" w:rsidRPr="00A14DDF">
        <w:t xml:space="preserve"> potência elétrica, é aquela que fornecemos para o motor poder realizar trabalho, ou seja, é aquela que será convertida em trabalho mecânico.  Nem toda a potência elétrica é convertida em potência mecânica. O total convertido é definido pela eficiência do conjunto. </w:t>
      </w:r>
    </w:p>
    <w:p w:rsidR="00D2534D" w:rsidRDefault="00D2534D" w:rsidP="0085215A">
      <w:r w:rsidRPr="00A14DDF">
        <w:t xml:space="preserve">Tendo então os valores de tensão e corrente </w:t>
      </w:r>
      <w:r w:rsidR="00056F67">
        <w:t xml:space="preserve">de trabalho do motor, </w:t>
      </w:r>
      <w:r w:rsidR="00850892">
        <w:t>obtém-se</w:t>
      </w:r>
      <w:r w:rsidRPr="00A14DDF">
        <w:t xml:space="preserve"> a potência de entrada</w:t>
      </w:r>
      <w:r w:rsidR="00F867BB">
        <w:t>, a partir da Equação [1</w:t>
      </w:r>
      <w:r w:rsidR="00001CB4">
        <w:t>4</w:t>
      </w:r>
      <w:r w:rsidR="00327388">
        <w:t>]</w:t>
      </w:r>
      <w:r w:rsidRPr="00A14DDF">
        <w:t>:</w:t>
      </w:r>
    </w:p>
    <w:p w:rsidR="0087327E" w:rsidRDefault="0087327E" w:rsidP="0085215A">
      <w:pPr>
        <w:spacing w:line="240" w:lineRule="auto"/>
      </w:pPr>
    </w:p>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327388">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Default="006813C9" w:rsidP="00966E9F">
            <w:pPr>
              <w:autoSpaceDE w:val="0"/>
              <w:autoSpaceDN w:val="0"/>
              <w:adjustRightInd w:val="0"/>
              <w:ind w:firstLine="0"/>
              <w:jc w:val="center"/>
              <w:rPr>
                <w:rFonts w:cs="Arial"/>
                <w:b/>
                <w:bCs/>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=V×I</m:t>
                </m:r>
              </m:oMath>
            </m:oMathPara>
          </w:p>
        </w:tc>
        <w:tc>
          <w:tcPr>
            <w:tcW w:w="714" w:type="dxa"/>
            <w:tcBorders>
              <w:top w:val="nil"/>
              <w:left w:val="nil"/>
              <w:bottom w:val="nil"/>
              <w:right w:val="nil"/>
            </w:tcBorders>
          </w:tcPr>
          <w:p w:rsidR="00327388" w:rsidRPr="00966E9F" w:rsidRDefault="00327388" w:rsidP="00F867BB">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4</w:t>
            </w:r>
            <w:r w:rsidRPr="00966E9F">
              <w:rPr>
                <w:rFonts w:cs="Arial"/>
                <w:bCs/>
                <w:szCs w:val="24"/>
              </w:rPr>
              <w:t>]</w:t>
            </w:r>
          </w:p>
        </w:tc>
      </w:tr>
      <w:tr w:rsidR="00D2534D" w:rsidRPr="00A14DDF" w:rsidTr="00327388">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D2534D" w:rsidRPr="00A14DDF" w:rsidRDefault="006813C9" w:rsidP="00900D5C">
            <w:pPr>
              <w:rPr>
                <w:rFonts w:eastAsiaTheme="minorEastAsia"/>
                <w:szCs w:val="24"/>
              </w:rPr>
            </w:pPr>
            <m:oMathPara>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r>
                  <w:rPr>
                    <w:rFonts w:ascii="Cambria Math" w:eastAsiaTheme="minorEastAsia" w:hAnsi="Cambria Math"/>
                    <w:szCs w:val="24"/>
                  </w:rPr>
                  <m:t>=5×0,09→0,45W</m:t>
                </m:r>
              </m:oMath>
            </m:oMathPara>
          </w:p>
        </w:tc>
        <w:tc>
          <w:tcPr>
            <w:tcW w:w="1304" w:type="dxa"/>
          </w:tcPr>
          <w:p w:rsidR="00D2534D" w:rsidRPr="00A14DDF" w:rsidRDefault="00D2534D" w:rsidP="00900D5C">
            <w:pPr>
              <w:ind w:right="-194" w:firstLine="0"/>
              <w:jc w:val="center"/>
              <w:rPr>
                <w:rFonts w:eastAsiaTheme="minorEastAsia"/>
                <w:szCs w:val="24"/>
              </w:rPr>
            </w:pPr>
          </w:p>
        </w:tc>
      </w:tr>
    </w:tbl>
    <w:p w:rsidR="00D2534D" w:rsidRPr="00A14DDF" w:rsidRDefault="00D2534D" w:rsidP="00D2534D">
      <w:pPr>
        <w:rPr>
          <w:rFonts w:eastAsiaTheme="minorEastAsia"/>
          <w:szCs w:val="24"/>
        </w:rPr>
      </w:pPr>
    </w:p>
    <w:p w:rsidR="00F867BB" w:rsidRDefault="00F867BB" w:rsidP="00F867BB">
      <w:r w:rsidRPr="00A14DDF">
        <w:lastRenderedPageBreak/>
        <w:t xml:space="preserve">Para que se possa entender </w:t>
      </w:r>
      <w:r>
        <w:t>a escolha destes parâmetros</w:t>
      </w:r>
      <w:r w:rsidRPr="00A14DDF">
        <w:t>, lançamos mão da relação</w:t>
      </w:r>
      <w:r>
        <w:t xml:space="preserve"> que há entre potência elé</w:t>
      </w:r>
      <w:r w:rsidR="00521981">
        <w:t>trica e</w:t>
      </w:r>
      <w:r w:rsidRPr="00A14DDF">
        <w:t xml:space="preserve"> potência mecânica no eixo do motor e </w:t>
      </w:r>
      <w:r w:rsidR="00521981">
        <w:t xml:space="preserve">determinou-se a </w:t>
      </w:r>
      <w:r w:rsidRPr="00A14DDF">
        <w:t>eficiência do conjunto.</w:t>
      </w:r>
      <w:r w:rsidR="00001CB4">
        <w:t xml:space="preserve"> De acordo com a Equação [15</w:t>
      </w:r>
      <w:r>
        <w:t>]:</w:t>
      </w:r>
    </w:p>
    <w:p w:rsidR="0087327E" w:rsidRDefault="0087327E" w:rsidP="00D2534D"/>
    <w:tbl>
      <w:tblPr>
        <w:tblStyle w:val="Tabelacomgrade"/>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0"/>
        <w:gridCol w:w="754"/>
        <w:gridCol w:w="5811"/>
        <w:gridCol w:w="1304"/>
        <w:gridCol w:w="81"/>
        <w:gridCol w:w="719"/>
      </w:tblGrid>
      <w:tr w:rsidR="00327388" w:rsidTr="00F867BB">
        <w:trPr>
          <w:trHeight w:val="20"/>
        </w:trPr>
        <w:tc>
          <w:tcPr>
            <w:tcW w:w="550" w:type="dxa"/>
            <w:tcBorders>
              <w:top w:val="nil"/>
              <w:left w:val="nil"/>
              <w:bottom w:val="nil"/>
              <w:right w:val="nil"/>
            </w:tcBorders>
          </w:tcPr>
          <w:p w:rsidR="00327388" w:rsidRDefault="00327388" w:rsidP="00966E9F">
            <w:pPr>
              <w:autoSpaceDE w:val="0"/>
              <w:autoSpaceDN w:val="0"/>
              <w:adjustRightInd w:val="0"/>
              <w:ind w:firstLine="0"/>
              <w:jc w:val="center"/>
              <w:rPr>
                <w:rFonts w:cs="Arial"/>
                <w:b/>
                <w:bCs/>
                <w:szCs w:val="24"/>
              </w:rPr>
            </w:pPr>
          </w:p>
        </w:tc>
        <w:tc>
          <w:tcPr>
            <w:tcW w:w="7950" w:type="dxa"/>
            <w:gridSpan w:val="4"/>
            <w:tcBorders>
              <w:top w:val="nil"/>
              <w:left w:val="nil"/>
              <w:bottom w:val="nil"/>
              <w:right w:val="nil"/>
            </w:tcBorders>
          </w:tcPr>
          <w:p w:rsidR="00327388" w:rsidRPr="00056F67" w:rsidRDefault="00521981" w:rsidP="00966E9F">
            <w:pPr>
              <w:autoSpaceDE w:val="0"/>
              <w:autoSpaceDN w:val="0"/>
              <w:adjustRightInd w:val="0"/>
              <w:ind w:firstLine="0"/>
              <w:jc w:val="center"/>
              <w:rPr>
                <w:rFonts w:cs="Arial"/>
                <w:b/>
                <w:bCs/>
                <w:szCs w:val="24"/>
              </w:rPr>
            </w:pPr>
            <m:oMathPara>
              <m:oMathParaPr>
                <m:jc m:val="center"/>
              </m:oMathParaPr>
              <m:oMath>
                <m:r>
                  <w:rPr>
                    <w:rFonts w:ascii="Cambria Math" w:eastAsiaTheme="minorEastAsia" w:hAnsi="Cambria Math"/>
                    <w:szCs w:val="24"/>
                  </w:rPr>
                  <m:t>η=</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num>
                  <m:den>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elétrica</m:t>
                        </m:r>
                      </m:sub>
                    </m:sSub>
                  </m:den>
                </m:f>
              </m:oMath>
            </m:oMathPara>
          </w:p>
        </w:tc>
        <w:tc>
          <w:tcPr>
            <w:tcW w:w="719" w:type="dxa"/>
            <w:tcBorders>
              <w:top w:val="nil"/>
              <w:left w:val="nil"/>
              <w:bottom w:val="nil"/>
              <w:right w:val="nil"/>
            </w:tcBorders>
          </w:tcPr>
          <w:p w:rsidR="00327388" w:rsidRPr="00966E9F" w:rsidRDefault="00327388"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5</w:t>
            </w:r>
            <w:r w:rsidRPr="00966E9F">
              <w:rPr>
                <w:rFonts w:cs="Arial"/>
                <w:bCs/>
                <w:szCs w:val="24"/>
              </w:rPr>
              <w:t>]</w:t>
            </w:r>
          </w:p>
        </w:tc>
      </w:tr>
      <w:tr w:rsidR="00D2534D" w:rsidRPr="00A14DDF" w:rsidTr="00F867BB">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800" w:type="dxa"/>
          <w:jc w:val="center"/>
        </w:trPr>
        <w:tc>
          <w:tcPr>
            <w:tcW w:w="1304" w:type="dxa"/>
            <w:gridSpan w:val="2"/>
          </w:tcPr>
          <w:p w:rsidR="00D2534D" w:rsidRPr="00A14DDF" w:rsidRDefault="00D2534D" w:rsidP="00900D5C">
            <w:pPr>
              <w:ind w:firstLine="0"/>
              <w:rPr>
                <w:rFonts w:eastAsiaTheme="minorEastAsia"/>
                <w:szCs w:val="24"/>
              </w:rPr>
            </w:pPr>
          </w:p>
        </w:tc>
        <w:tc>
          <w:tcPr>
            <w:tcW w:w="5811" w:type="dxa"/>
          </w:tcPr>
          <w:p w:rsidR="005E220E" w:rsidRPr="00327388" w:rsidRDefault="00D2534D" w:rsidP="00056F67">
            <w:pPr>
              <w:ind w:left="1003"/>
              <w:rPr>
                <w:rFonts w:eastAsiaTheme="minorEastAsia"/>
                <w:szCs w:val="24"/>
              </w:rPr>
            </w:pPr>
            <m:oMathPara>
              <m:oMath>
                <m:r>
                  <w:rPr>
                    <w:rFonts w:ascii="Cambria Math" w:eastAsiaTheme="minorEastAsia" w:hAnsi="Cambria Math"/>
                    <w:szCs w:val="24"/>
                  </w:rPr>
                  <m:t>η=</m:t>
                </m:r>
                <m:f>
                  <m:fPr>
                    <m:ctrlPr>
                      <w:rPr>
                        <w:rFonts w:ascii="Cambria Math" w:eastAsiaTheme="minorEastAsia" w:hAnsi="Cambria Math"/>
                        <w:i/>
                        <w:szCs w:val="24"/>
                      </w:rPr>
                    </m:ctrlPr>
                  </m:fPr>
                  <m:num>
                    <m:r>
                      <w:rPr>
                        <w:rFonts w:ascii="Cambria Math" w:hAnsi="Cambria Math" w:cs="Arial"/>
                        <w:szCs w:val="24"/>
                      </w:rPr>
                      <m:t>3,528.</m:t>
                    </m:r>
                    <m:sSup>
                      <m:sSupPr>
                        <m:ctrlPr>
                          <w:rPr>
                            <w:rFonts w:ascii="Cambria Math" w:hAnsi="Cambria Math" w:cs="Arial"/>
                            <w:i/>
                            <w:szCs w:val="24"/>
                          </w:rPr>
                        </m:ctrlPr>
                      </m:sSupPr>
                      <m:e>
                        <m:r>
                          <w:rPr>
                            <w:rFonts w:ascii="Cambria Math" w:hAnsi="Cambria Math" w:cs="Arial"/>
                            <w:szCs w:val="24"/>
                          </w:rPr>
                          <m:t>10</m:t>
                        </m:r>
                      </m:e>
                      <m:sup>
                        <m:r>
                          <w:rPr>
                            <w:rFonts w:ascii="Cambria Math" w:hAnsi="Cambria Math" w:cs="Arial"/>
                            <w:szCs w:val="24"/>
                          </w:rPr>
                          <m:t>-3</m:t>
                        </m:r>
                      </m:sup>
                    </m:sSup>
                    <m:r>
                      <w:rPr>
                        <w:rFonts w:ascii="Cambria Math" w:eastAsiaTheme="minorEastAsia" w:hAnsi="Cambria Math"/>
                        <w:szCs w:val="24"/>
                      </w:rPr>
                      <m:t>W</m:t>
                    </m:r>
                  </m:num>
                  <m:den>
                    <m:r>
                      <w:rPr>
                        <w:rFonts w:ascii="Cambria Math" w:eastAsiaTheme="minorEastAsia" w:hAnsi="Cambria Math"/>
                        <w:szCs w:val="24"/>
                      </w:rPr>
                      <m:t>0,45W</m:t>
                    </m:r>
                  </m:den>
                </m:f>
                <m:r>
                  <w:rPr>
                    <w:rFonts w:ascii="Cambria Math" w:eastAsiaTheme="minorEastAsia" w:hAnsi="Cambria Math" w:cs="Arial"/>
                    <w:szCs w:val="24"/>
                  </w:rPr>
                  <m:t>x 100%</m:t>
                </m:r>
                <m:r>
                  <w:rPr>
                    <w:rFonts w:ascii="Cambria Math" w:eastAsiaTheme="minorEastAsia" w:hAnsi="Cambria Math"/>
                    <w:szCs w:val="24"/>
                  </w:rPr>
                  <m:t>≈0,784%</m:t>
                </m:r>
              </m:oMath>
            </m:oMathPara>
          </w:p>
          <w:p w:rsidR="00327388" w:rsidRPr="00327388" w:rsidRDefault="00327388" w:rsidP="00F867BB">
            <w:pPr>
              <w:jc w:val="left"/>
            </w:pPr>
          </w:p>
        </w:tc>
        <w:tc>
          <w:tcPr>
            <w:tcW w:w="1304" w:type="dxa"/>
            <w:vAlign w:val="center"/>
          </w:tcPr>
          <w:p w:rsidR="00D2534D" w:rsidRPr="00A14DDF" w:rsidRDefault="00D2534D" w:rsidP="00900D5C">
            <w:pPr>
              <w:ind w:right="-194" w:firstLine="0"/>
              <w:jc w:val="center"/>
              <w:rPr>
                <w:rFonts w:eastAsiaTheme="minorEastAsia"/>
                <w:szCs w:val="24"/>
              </w:rPr>
            </w:pPr>
          </w:p>
        </w:tc>
      </w:tr>
    </w:tbl>
    <w:p w:rsidR="00F867BB" w:rsidRDefault="00F867BB" w:rsidP="00F867BB">
      <w:pPr>
        <w:rPr>
          <w:rFonts w:eastAsiaTheme="minorEastAsia" w:cs="Arial"/>
          <w:szCs w:val="24"/>
        </w:rPr>
      </w:pPr>
      <w:r w:rsidRPr="00A14DDF">
        <w:rPr>
          <w:rFonts w:eastAsiaTheme="minorEastAsia" w:cs="Arial"/>
          <w:szCs w:val="24"/>
        </w:rPr>
        <w:t>Onde:</w:t>
      </w:r>
    </w:p>
    <w:p w:rsidR="0085215A" w:rsidRDefault="0085215A" w:rsidP="0085215A">
      <w:pPr>
        <w:rPr>
          <w:rFonts w:asciiTheme="minorHAnsi" w:eastAsiaTheme="minorEastAsia" w:hAnsiTheme="minorHAnsi" w:cs="Arial"/>
          <w:szCs w:val="24"/>
        </w:rPr>
      </w:pPr>
      <m:oMath>
        <m:r>
          <w:rPr>
            <w:rFonts w:ascii="Cambria Math" w:eastAsiaTheme="minorEastAsia" w:hAnsi="Cambria Math"/>
            <w:szCs w:val="24"/>
          </w:rPr>
          <m:t>ω</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rotação do eixo, dado em </w:t>
      </w:r>
      <m:oMath>
        <m:f>
          <m:fPr>
            <m:ctrlPr>
              <w:rPr>
                <w:rFonts w:ascii="Cambria Math" w:eastAsiaTheme="minorEastAsia" w:hAnsi="Cambria Math" w:cs="Arial"/>
                <w:i/>
                <w:szCs w:val="24"/>
              </w:rPr>
            </m:ctrlPr>
          </m:fPr>
          <m:num>
            <m:r>
              <w:rPr>
                <w:rFonts w:ascii="Cambria Math" w:eastAsiaTheme="minorEastAsia" w:hAnsi="Cambria Math" w:cs="Arial"/>
                <w:szCs w:val="24"/>
              </w:rPr>
              <m:t>rad</m:t>
            </m:r>
          </m:num>
          <m:den>
            <m:r>
              <w:rPr>
                <w:rFonts w:ascii="Cambria Math" w:eastAsiaTheme="minorEastAsia" w:hAnsi="Cambria Math" w:cs="Arial"/>
                <w:szCs w:val="24"/>
              </w:rPr>
              <m:t>s</m:t>
            </m:r>
          </m:den>
        </m:f>
      </m:oMath>
      <w:r w:rsidRPr="00A14DDF">
        <w:rPr>
          <w:rFonts w:asciiTheme="minorHAnsi" w:eastAsiaTheme="minorEastAsia" w:hAnsiTheme="minorHAnsi" w:cs="Arial"/>
          <w:szCs w:val="24"/>
        </w:rPr>
        <w:t>;</w:t>
      </w:r>
    </w:p>
    <w:p w:rsidR="0085215A" w:rsidRPr="00F0462B" w:rsidRDefault="006813C9" w:rsidP="0085215A">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v</m:t>
            </m:r>
          </m:e>
          <m:sub>
            <m:r>
              <w:rPr>
                <w:rFonts w:ascii="Cambria Math" w:hAnsi="Cambria Math" w:cs="Arial"/>
                <w:szCs w:val="24"/>
              </w:rPr>
              <m:t>velocidade</m:t>
            </m:r>
          </m:sub>
        </m:sSub>
      </m:oMath>
      <w:r w:rsidR="0085215A">
        <w:rPr>
          <w:rFonts w:asciiTheme="minorHAnsi" w:eastAsiaTheme="minorEastAsia" w:hAnsiTheme="minorHAnsi" w:cs="Arial"/>
          <w:szCs w:val="24"/>
        </w:rPr>
        <w:t xml:space="preserve"> é o valor da velocidade em </w:t>
      </w:r>
      <m:oMath>
        <m:r>
          <w:rPr>
            <w:rFonts w:ascii="Cambria Math" w:eastAsiaTheme="minorEastAsia" w:hAnsi="Cambria Math" w:cs="Arial"/>
            <w:szCs w:val="24"/>
          </w:rPr>
          <m:t>m/s</m:t>
        </m:r>
      </m:oMath>
      <w:r w:rsidR="0085215A">
        <w:rPr>
          <w:rFonts w:asciiTheme="minorHAnsi" w:eastAsiaTheme="minorEastAsia" w:hAnsiTheme="minorHAnsi" w:cs="Arial"/>
          <w:szCs w:val="24"/>
        </w:rPr>
        <w:t>;</w:t>
      </w:r>
    </w:p>
    <w:p w:rsidR="0085215A" w:rsidRDefault="006813C9" w:rsidP="0085215A">
      <w:pPr>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pinhão</m:t>
            </m:r>
          </m:sub>
        </m:sSub>
      </m:oMath>
      <w:r w:rsidR="0085215A" w:rsidRPr="00F0462B">
        <w:rPr>
          <w:rFonts w:asciiTheme="minorHAnsi" w:eastAsiaTheme="minorEastAsia" w:hAnsiTheme="minorHAnsi" w:cs="Arial"/>
          <w:szCs w:val="24"/>
        </w:rPr>
        <w:t xml:space="preserve"> </w:t>
      </w:r>
      <w:r w:rsidR="0085215A">
        <w:rPr>
          <w:rFonts w:asciiTheme="minorHAnsi" w:eastAsiaTheme="minorEastAsia" w:hAnsiTheme="minorHAnsi" w:cs="Arial"/>
          <w:szCs w:val="24"/>
        </w:rPr>
        <w:t xml:space="preserve">é o valor do raio do pinhão, dado em </w:t>
      </w:r>
      <m:oMath>
        <m:r>
          <w:rPr>
            <w:rFonts w:ascii="Cambria Math" w:eastAsiaTheme="minorEastAsia" w:hAnsi="Cambria Math" w:cs="Arial"/>
            <w:szCs w:val="24"/>
          </w:rPr>
          <m:t>m</m:t>
        </m:r>
      </m:oMath>
      <w:r w:rsidR="0085215A">
        <w:rPr>
          <w:rFonts w:asciiTheme="minorHAnsi" w:eastAsiaTheme="minorEastAsia" w:hAnsiTheme="minorHAnsi" w:cs="Arial"/>
          <w:szCs w:val="24"/>
        </w:rPr>
        <w:t>;</w:t>
      </w:r>
    </w:p>
    <w:p w:rsidR="0085215A" w:rsidRDefault="006813C9" w:rsidP="0085215A">
      <w:pPr>
        <w:rPr>
          <w:rFonts w:asciiTheme="minorHAnsi" w:eastAsiaTheme="minorEastAsia" w:hAnsiTheme="minorHAnsi" w:cs="Arial"/>
        </w:rPr>
      </w:pPr>
      <m:oMath>
        <m:acc>
          <m:accPr>
            <m:chr m:val="⃗"/>
            <m:ctrlPr>
              <w:rPr>
                <w:rFonts w:ascii="Cambria Math" w:hAnsi="Cambria Math" w:cs="Arial"/>
                <w:i/>
                <w:szCs w:val="24"/>
              </w:rPr>
            </m:ctrlPr>
          </m:accPr>
          <m:e>
            <m:r>
              <w:rPr>
                <w:rFonts w:ascii="Cambria Math" w:hAnsi="Cambria Math" w:cs="Arial"/>
                <w:szCs w:val="24"/>
              </w:rPr>
              <m:t>a</m:t>
            </m:r>
          </m:e>
        </m:acc>
      </m:oMath>
      <w:r w:rsidR="0085215A">
        <w:rPr>
          <w:rFonts w:asciiTheme="minorHAnsi" w:eastAsiaTheme="minorEastAsia" w:hAnsiTheme="minorHAnsi" w:cs="Arial"/>
          <w:szCs w:val="24"/>
        </w:rPr>
        <w:t xml:space="preserve"> é a aceleração, dada em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85215A">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∆v</m:t>
        </m:r>
      </m:oMath>
      <w:r>
        <w:rPr>
          <w:rFonts w:asciiTheme="minorHAnsi" w:eastAsiaTheme="minorEastAsia" w:hAnsiTheme="minorHAnsi" w:cs="Arial"/>
        </w:rPr>
        <w:t xml:space="preserve"> é a variação de velocidade, dada em </w:t>
      </w:r>
      <m:oMath>
        <m:r>
          <w:rPr>
            <w:rFonts w:ascii="Cambria Math" w:hAnsi="Cambria Math"/>
          </w:rPr>
          <m:t>m/s</m:t>
        </m:r>
      </m:oMath>
      <w:r>
        <w:rPr>
          <w:rFonts w:asciiTheme="minorHAnsi" w:eastAsiaTheme="minorEastAsia" w:hAnsiTheme="minorHAnsi" w:cs="Arial"/>
        </w:rPr>
        <w:t>;</w:t>
      </w:r>
    </w:p>
    <w:p w:rsidR="0085215A" w:rsidRDefault="0085215A" w:rsidP="0085215A">
      <w:pPr>
        <w:rPr>
          <w:rFonts w:asciiTheme="minorHAnsi" w:eastAsiaTheme="minorEastAsia" w:hAnsiTheme="minorHAnsi" w:cs="Arial"/>
        </w:rPr>
      </w:pPr>
      <m:oMath>
        <m:r>
          <w:rPr>
            <w:rFonts w:ascii="Cambria Math" w:hAnsi="Cambria Math"/>
          </w:rPr>
          <m:t>∆t</m:t>
        </m:r>
      </m:oMath>
      <w:r>
        <w:rPr>
          <w:rFonts w:asciiTheme="minorHAnsi" w:eastAsiaTheme="minorEastAsia" w:hAnsiTheme="minorHAnsi" w:cs="Arial"/>
        </w:rPr>
        <w:t xml:space="preserve"> é a variação de tempo, dada em </w:t>
      </w:r>
      <m:oMath>
        <m:r>
          <w:rPr>
            <w:rFonts w:ascii="Cambria Math" w:hAnsi="Cambria Math"/>
          </w:rPr>
          <m:t>s</m:t>
        </m:r>
      </m:oMath>
      <w:r>
        <w:rPr>
          <w:rFonts w:asciiTheme="minorHAnsi" w:eastAsiaTheme="minorEastAsia" w:hAnsiTheme="minorHAnsi" w:cs="Arial"/>
        </w:rPr>
        <w:t>;</w:t>
      </w:r>
    </w:p>
    <w:p w:rsidR="00342190" w:rsidRDefault="006813C9" w:rsidP="00342190">
      <w:pPr>
        <w:ind w:left="709" w:firstLine="0"/>
        <w:rPr>
          <w:rFonts w:asciiTheme="minorHAnsi" w:eastAsiaTheme="minorEastAsia" w:hAnsiTheme="minorHAnsi" w:cs="Arial"/>
          <w:szCs w:val="24"/>
        </w:rPr>
      </w:pP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motor</m:t>
            </m:r>
          </m:sub>
        </m:sSub>
      </m:oMath>
      <w:r w:rsidR="00342190">
        <w:rPr>
          <w:rFonts w:asciiTheme="minorHAnsi" w:eastAsiaTheme="minorEastAsia" w:hAnsiTheme="minorHAnsi" w:cs="Arial"/>
          <w:szCs w:val="24"/>
        </w:rPr>
        <w:t xml:space="preserve"> é a força de tração exercida pelo contrapeso, dada em </w:t>
      </w:r>
      <m:oMath>
        <m:r>
          <w:rPr>
            <w:rFonts w:ascii="Cambria Math" w:eastAsiaTheme="minorEastAsia" w:hAnsi="Cambria Math" w:cs="Arial"/>
            <w:szCs w:val="24"/>
          </w:rPr>
          <m:t>N</m:t>
        </m:r>
      </m:oMath>
      <w:r w:rsidR="00342190">
        <w:rPr>
          <w:rFonts w:asciiTheme="minorHAnsi" w:eastAsiaTheme="minorEastAsia" w:hAnsiTheme="minorHAnsi" w:cs="Arial"/>
          <w:szCs w:val="24"/>
        </w:rPr>
        <w:t>;</w:t>
      </w:r>
    </w:p>
    <w:p w:rsidR="00342190" w:rsidRDefault="00342190" w:rsidP="00342190">
      <w:pPr>
        <w:rPr>
          <w:rFonts w:asciiTheme="minorHAnsi" w:eastAsiaTheme="minorEastAsia" w:hAnsiTheme="minorHAnsi" w:cs="Arial"/>
          <w:szCs w:val="24"/>
        </w:rPr>
      </w:pPr>
      <m:oMath>
        <m:r>
          <w:rPr>
            <w:rFonts w:ascii="Cambria Math" w:hAnsi="Cambria Math" w:cs="Arial"/>
            <w:szCs w:val="24"/>
          </w:rPr>
          <m:t xml:space="preserve">τ </m:t>
        </m:r>
      </m:oMath>
      <w:r w:rsidRPr="00A14DDF">
        <w:rPr>
          <w:rFonts w:asciiTheme="minorHAnsi" w:eastAsiaTheme="minorEastAsia" w:hAnsiTheme="minorHAnsi" w:cs="Arial"/>
          <w:szCs w:val="24"/>
        </w:rPr>
        <w:t>é o conjugado</w:t>
      </w:r>
      <w:r>
        <w:rPr>
          <w:rFonts w:asciiTheme="minorHAnsi" w:eastAsiaTheme="minorEastAsia" w:hAnsiTheme="minorHAnsi" w:cs="Arial"/>
          <w:szCs w:val="24"/>
        </w:rPr>
        <w:t>,</w:t>
      </w:r>
      <w:r w:rsidRPr="00A14DDF">
        <w:rPr>
          <w:rFonts w:asciiTheme="minorHAnsi" w:eastAsiaTheme="minorEastAsia" w:hAnsiTheme="minorHAnsi" w:cs="Arial"/>
          <w:szCs w:val="24"/>
        </w:rPr>
        <w:t xml:space="preserve"> dado em </w:t>
      </w:r>
      <m:oMath>
        <m:r>
          <w:rPr>
            <w:rFonts w:ascii="Cambria Math" w:eastAsiaTheme="minorEastAsia" w:hAnsi="Cambria Math" w:cs="Arial"/>
            <w:szCs w:val="24"/>
          </w:rPr>
          <m:t>Nm</m:t>
        </m:r>
      </m:oMath>
      <w:r>
        <w:rPr>
          <w:rFonts w:asciiTheme="minorHAnsi" w:eastAsiaTheme="minorEastAsia" w:hAnsiTheme="minorHAnsi" w:cs="Arial"/>
          <w:szCs w:val="24"/>
        </w:rPr>
        <w:t>;</w:t>
      </w:r>
    </w:p>
    <w:p w:rsidR="0085215A" w:rsidRPr="00A14DDF" w:rsidRDefault="006813C9"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mecânica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no eixo do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Default="006813C9" w:rsidP="0085215A">
      <w:pPr>
        <w:rPr>
          <w:rFonts w:asciiTheme="minorHAnsi" w:eastAsiaTheme="minorEastAsia" w:hAnsiTheme="minorHAnsi" w:cs="Arial"/>
          <w:szCs w:val="24"/>
        </w:rPr>
      </w:pPr>
      <m:oMath>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eletrica</m:t>
            </m:r>
          </m:sub>
        </m:sSub>
      </m:oMath>
      <w:r w:rsidR="0085215A" w:rsidRPr="00A14DDF">
        <w:rPr>
          <w:rFonts w:asciiTheme="minorHAnsi" w:eastAsiaTheme="minorEastAsia" w:hAnsiTheme="minorHAnsi"/>
          <w:szCs w:val="24"/>
        </w:rPr>
        <w:t xml:space="preserve"> </w:t>
      </w:r>
      <w:r w:rsidR="0085215A" w:rsidRPr="00A14DDF">
        <w:rPr>
          <w:rFonts w:asciiTheme="minorHAnsi" w:eastAsiaTheme="minorEastAsia" w:hAnsiTheme="minorHAnsi" w:cs="Arial"/>
          <w:szCs w:val="24"/>
        </w:rPr>
        <w:t>é a potência que alimenta o motor, dad</w:t>
      </w:r>
      <w:r w:rsidR="0085215A">
        <w:rPr>
          <w:rFonts w:asciiTheme="minorHAnsi" w:eastAsiaTheme="minorEastAsia" w:hAnsiTheme="minorHAnsi" w:cs="Arial"/>
          <w:szCs w:val="24"/>
        </w:rPr>
        <w:t>a</w:t>
      </w:r>
      <w:r w:rsidR="0085215A" w:rsidRPr="00A14DDF">
        <w:rPr>
          <w:rFonts w:asciiTheme="minorHAnsi" w:eastAsiaTheme="minorEastAsia" w:hAnsiTheme="minorHAnsi" w:cs="Arial"/>
          <w:szCs w:val="24"/>
        </w:rPr>
        <w:t xml:space="preserve"> em </w:t>
      </w:r>
      <m:oMath>
        <m:r>
          <w:rPr>
            <w:rFonts w:ascii="Cambria Math" w:eastAsiaTheme="minorEastAsia" w:hAnsi="Cambria Math" w:cs="Arial"/>
            <w:szCs w:val="24"/>
          </w:rPr>
          <m:t>Watts</m:t>
        </m:r>
      </m:oMath>
      <w:r w:rsidR="0085215A" w:rsidRPr="00A14DDF">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V</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o valor da tensão nos terminais do motor, dado em </w:t>
      </w:r>
      <m:oMath>
        <m:r>
          <w:rPr>
            <w:rFonts w:ascii="Cambria Math" w:eastAsiaTheme="minorEastAsia" w:hAnsi="Cambria Math" w:cs="Arial"/>
            <w:szCs w:val="24"/>
          </w:rPr>
          <m:t>Volts</m:t>
        </m:r>
      </m:oMath>
      <w:r>
        <w:rPr>
          <w:rFonts w:asciiTheme="minorHAnsi" w:eastAsiaTheme="minorEastAsia" w:hAnsiTheme="minorHAnsi" w:cs="Arial"/>
          <w:szCs w:val="24"/>
        </w:rPr>
        <w:t>;</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I</m:t>
        </m:r>
      </m:oMath>
      <w:r w:rsidRPr="00A14DDF">
        <w:rPr>
          <w:rFonts w:asciiTheme="minorHAnsi" w:eastAsiaTheme="minorEastAsia" w:hAnsiTheme="minorHAnsi"/>
          <w:szCs w:val="24"/>
        </w:rPr>
        <w:t xml:space="preserve"> </w:t>
      </w:r>
      <w:r>
        <w:rPr>
          <w:rFonts w:asciiTheme="minorHAnsi" w:eastAsiaTheme="minorEastAsia" w:hAnsiTheme="minorHAnsi" w:cs="Arial"/>
          <w:szCs w:val="24"/>
        </w:rPr>
        <w:t>é a corrente do motor quando está com a carga;</w:t>
      </w:r>
    </w:p>
    <w:p w:rsidR="0085215A" w:rsidRPr="00A14DDF" w:rsidRDefault="0085215A" w:rsidP="0085215A">
      <w:pPr>
        <w:rPr>
          <w:rFonts w:asciiTheme="minorHAnsi" w:eastAsiaTheme="minorEastAsia" w:hAnsiTheme="minorHAnsi"/>
          <w:szCs w:val="24"/>
        </w:rPr>
      </w:pPr>
      <m:oMath>
        <m:r>
          <w:rPr>
            <w:rFonts w:ascii="Cambria Math" w:eastAsiaTheme="minorEastAsia" w:hAnsi="Cambria Math"/>
            <w:szCs w:val="24"/>
          </w:rPr>
          <m:t>η</m:t>
        </m:r>
      </m:oMath>
      <w:r w:rsidRPr="00A14DDF">
        <w:rPr>
          <w:rFonts w:asciiTheme="minorHAnsi" w:eastAsiaTheme="minorEastAsia" w:hAnsiTheme="minorHAnsi"/>
          <w:szCs w:val="24"/>
        </w:rPr>
        <w:t xml:space="preserve"> </w:t>
      </w:r>
      <w:r w:rsidRPr="00A14DDF">
        <w:rPr>
          <w:rFonts w:asciiTheme="minorHAnsi" w:eastAsiaTheme="minorEastAsia" w:hAnsiTheme="minorHAnsi" w:cs="Arial"/>
          <w:szCs w:val="24"/>
        </w:rPr>
        <w:t xml:space="preserve">é a eficiência do conjunto, dado em </w:t>
      </w:r>
      <m:oMath>
        <m:r>
          <w:rPr>
            <w:rFonts w:ascii="Cambria Math" w:eastAsiaTheme="minorEastAsia" w:hAnsi="Cambria Math" w:cs="Arial"/>
            <w:szCs w:val="24"/>
          </w:rPr>
          <m:t>%</m:t>
        </m:r>
      </m:oMath>
      <w:r>
        <w:rPr>
          <w:rFonts w:asciiTheme="minorHAnsi" w:eastAsiaTheme="minorEastAsia" w:hAnsiTheme="minorHAnsi" w:cs="Arial"/>
          <w:szCs w:val="24"/>
        </w:rPr>
        <w:t>.</w:t>
      </w:r>
    </w:p>
    <w:p w:rsidR="00D2534D" w:rsidRDefault="00D2534D" w:rsidP="00283ABC">
      <w:pPr>
        <w:pStyle w:val="Ttulo3"/>
      </w:pPr>
      <w:bookmarkStart w:id="144" w:name="eq3"/>
      <w:bookmarkStart w:id="145" w:name="_Toc482911671"/>
      <w:bookmarkEnd w:id="144"/>
      <w:r>
        <w:t>Circuitos elétricos</w:t>
      </w:r>
      <w:bookmarkEnd w:id="145"/>
    </w:p>
    <w:p w:rsidR="00D2534D" w:rsidRDefault="00D35C87" w:rsidP="00D2534D">
      <w:pPr>
        <w:rPr>
          <w:rFonts w:cs="Arial"/>
          <w:szCs w:val="24"/>
        </w:rPr>
      </w:pPr>
      <w:r>
        <w:rPr>
          <w:lang w:eastAsia="pt-BR"/>
        </w:rPr>
        <w:t>O</w:t>
      </w:r>
      <w:r w:rsidR="00F3289A">
        <w:rPr>
          <w:lang w:eastAsia="pt-BR"/>
        </w:rPr>
        <w:t xml:space="preserve"> circuito 4</w:t>
      </w:r>
      <w:r w:rsidR="00D2534D">
        <w:rPr>
          <w:lang w:eastAsia="pt-BR"/>
        </w:rPr>
        <w:t xml:space="preserve"> (Driver de potência Motor das Portas) é responsável por entregar a potência necessária aos motores das portas e pela inversão do sentido de rotação do motor, foi utilizado </w:t>
      </w:r>
      <w:r w:rsidR="00D2534D" w:rsidRPr="000C7440">
        <w:rPr>
          <w:rFonts w:cs="Arial"/>
          <w:szCs w:val="24"/>
        </w:rPr>
        <w:t>o driver L293D</w:t>
      </w:r>
      <w:r w:rsidR="00D2534D">
        <w:rPr>
          <w:rFonts w:cs="Arial"/>
          <w:szCs w:val="24"/>
        </w:rPr>
        <w:t>, conforme</w:t>
      </w:r>
      <w:r w:rsidR="00B30118">
        <w:rPr>
          <w:rFonts w:cs="Arial"/>
          <w:szCs w:val="24"/>
        </w:rPr>
        <w:t xml:space="preserve"> </w:t>
      </w:r>
      <w:r w:rsidR="00B30118">
        <w:rPr>
          <w:rFonts w:cs="Arial"/>
          <w:szCs w:val="24"/>
        </w:rPr>
        <w:fldChar w:fldCharType="begin"/>
      </w:r>
      <w:r w:rsidR="00B30118">
        <w:rPr>
          <w:rFonts w:cs="Arial"/>
          <w:szCs w:val="24"/>
        </w:rPr>
        <w:instrText xml:space="preserve"> REF _Ref475476449 \h </w:instrText>
      </w:r>
      <w:r w:rsidR="00B30118">
        <w:rPr>
          <w:rFonts w:cs="Arial"/>
          <w:szCs w:val="24"/>
        </w:rPr>
      </w:r>
      <w:r w:rsidR="00B30118">
        <w:rPr>
          <w:rFonts w:cs="Arial"/>
          <w:szCs w:val="24"/>
        </w:rPr>
        <w:fldChar w:fldCharType="separate"/>
      </w:r>
      <w:r w:rsidR="000A0DE6">
        <w:t xml:space="preserve">Figura </w:t>
      </w:r>
      <w:r w:rsidR="000A0DE6">
        <w:rPr>
          <w:noProof/>
        </w:rPr>
        <w:t>35</w:t>
      </w:r>
      <w:r w:rsidR="00B30118">
        <w:rPr>
          <w:rFonts w:cs="Arial"/>
          <w:szCs w:val="24"/>
        </w:rPr>
        <w:fldChar w:fldCharType="end"/>
      </w:r>
      <w:r w:rsidR="00D2534D" w:rsidRPr="000C7440">
        <w:rPr>
          <w:rFonts w:cs="Arial"/>
          <w:szCs w:val="24"/>
        </w:rPr>
        <w:t>, da Texas Instruments, opera com certa folga de corrente, pois cada motor tem corrente em regime contínuo de 33mA a 6 volts.</w:t>
      </w:r>
      <w:r w:rsidR="00A67795">
        <w:rPr>
          <w:rFonts w:cs="Arial"/>
          <w:szCs w:val="24"/>
        </w:rPr>
        <w:t xml:space="preserve"> A ponte consegue fornecer até 600mA por canal.</w:t>
      </w:r>
    </w:p>
    <w:p w:rsidR="00D1310C" w:rsidRDefault="00D1310C" w:rsidP="00D2534D">
      <w:pPr>
        <w:rPr>
          <w:rFonts w:cs="Arial"/>
          <w:szCs w:val="24"/>
        </w:rPr>
      </w:pPr>
    </w:p>
    <w:p w:rsidR="00900D5C" w:rsidRDefault="00D2534D" w:rsidP="00900D5C">
      <w:pPr>
        <w:ind w:firstLine="0"/>
        <w:jc w:val="center"/>
      </w:pPr>
      <w:r>
        <w:rPr>
          <w:noProof/>
          <w:lang w:eastAsia="pt-BR"/>
        </w:rPr>
        <w:lastRenderedPageBreak/>
        <w:drawing>
          <wp:inline distT="0" distB="0" distL="0" distR="0" wp14:anchorId="5A8BBFF1" wp14:editId="3E4F682D">
            <wp:extent cx="1761908" cy="919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903" cy="928871"/>
                    </a:xfrm>
                    <a:prstGeom prst="rect">
                      <a:avLst/>
                    </a:prstGeom>
                  </pic:spPr>
                </pic:pic>
              </a:graphicData>
            </a:graphic>
          </wp:inline>
        </w:drawing>
      </w:r>
    </w:p>
    <w:p w:rsidR="00D2534D" w:rsidRDefault="00900D5C" w:rsidP="008D6F51">
      <w:pPr>
        <w:pStyle w:val="figura"/>
      </w:pPr>
      <w:bookmarkStart w:id="146" w:name="_Ref475476449"/>
      <w:bookmarkStart w:id="147" w:name="_Toc482911740"/>
      <w:r>
        <w:t xml:space="preserve">Figura </w:t>
      </w:r>
      <w:fldSimple w:instr=" SEQ Figura \* ARABIC ">
        <w:r w:rsidR="008D6F51">
          <w:rPr>
            <w:noProof/>
          </w:rPr>
          <w:t>35</w:t>
        </w:r>
      </w:fldSimple>
      <w:bookmarkEnd w:id="146"/>
      <w:r w:rsidR="008E1754">
        <w:t xml:space="preserve"> </w:t>
      </w:r>
      <w:r w:rsidR="008E1754" w:rsidRPr="008E1754">
        <w:t xml:space="preserve">– </w:t>
      </w:r>
      <w:r w:rsidRPr="0064122A">
        <w:t>Circuito integrado L293D</w:t>
      </w:r>
      <w:bookmarkEnd w:id="147"/>
    </w:p>
    <w:p w:rsidR="00D2534D" w:rsidRDefault="00900D5C" w:rsidP="00B711FE">
      <w:pPr>
        <w:pStyle w:val="figura"/>
      </w:pPr>
      <w:r w:rsidRPr="00A14DDF">
        <w:t xml:space="preserve"> </w:t>
      </w:r>
      <w:r w:rsidR="00D2534D" w:rsidRPr="00A14DDF">
        <w:t xml:space="preserve">(fonte: </w:t>
      </w:r>
      <w:r w:rsidR="00D96814">
        <w:t>Os autores</w:t>
      </w:r>
      <w:r w:rsidR="00D2534D" w:rsidRPr="00A14DDF">
        <w:t>)</w:t>
      </w:r>
    </w:p>
    <w:p w:rsidR="009F6FF2" w:rsidRPr="009F6FF2" w:rsidRDefault="009F6FF2" w:rsidP="009F6FF2"/>
    <w:p w:rsidR="00D35C87" w:rsidRDefault="00D2534D" w:rsidP="00D2534D">
      <w:r>
        <w:t>São duas pontes H construídas em um componente integrado possuindo então algumas vantagens quando comparado as outr</w:t>
      </w:r>
      <w:r w:rsidR="00335DB7">
        <w:t>as, por ocupar um menor espaço.</w:t>
      </w:r>
      <w:r w:rsidR="00321365">
        <w:t xml:space="preserve"> Cada ponte tem um bit de permissividade, no projeto este bit estará sempre com nível lógico alto, pois se não tiver permissividade os motores n</w:t>
      </w:r>
      <w:r w:rsidR="00EB322D">
        <w:t>ão acionam</w:t>
      </w:r>
      <w:r w:rsidR="00321365">
        <w:t>. As entradas dos motore</w:t>
      </w:r>
      <w:r w:rsidR="00EB322D">
        <w:t xml:space="preserve">s, </w:t>
      </w:r>
      <w:r w:rsidR="00321365">
        <w:t>se tiverem dois comandos iguais, ir</w:t>
      </w:r>
      <w:r w:rsidR="00B55E3D">
        <w:t>ão</w:t>
      </w:r>
      <w:r w:rsidR="00321365">
        <w:t xml:space="preserve"> bloqueá-lo</w:t>
      </w:r>
      <w:r w:rsidR="00B55E3D">
        <w:t>s</w:t>
      </w:r>
      <w:r w:rsidR="00321365">
        <w:t>.</w:t>
      </w:r>
      <w:r w:rsidR="00335DB7">
        <w:t xml:space="preserve"> </w:t>
      </w:r>
      <w:r w:rsidR="00B55E3D">
        <w:t>Conforme</w:t>
      </w:r>
      <w:r w:rsidR="00CD6ECE">
        <w:t xml:space="preserve"> </w:t>
      </w:r>
      <w:r w:rsidR="00CD6ECE">
        <w:fldChar w:fldCharType="begin"/>
      </w:r>
      <w:r w:rsidR="00CD6ECE">
        <w:instrText xml:space="preserve"> REF _Ref476039610 \h </w:instrText>
      </w:r>
      <w:r w:rsidR="00CD6ECE">
        <w:fldChar w:fldCharType="separate"/>
      </w:r>
      <w:r w:rsidR="000A0DE6">
        <w:t xml:space="preserve">Figura </w:t>
      </w:r>
      <w:r w:rsidR="000A0DE6">
        <w:rPr>
          <w:noProof/>
        </w:rPr>
        <w:t>36</w:t>
      </w:r>
      <w:r w:rsidR="00CD6ECE">
        <w:fldChar w:fldCharType="end"/>
      </w:r>
      <w:r w:rsidR="00B55E3D">
        <w:t>.</w:t>
      </w:r>
    </w:p>
    <w:p w:rsidR="00B55E3D" w:rsidRDefault="00B55E3D" w:rsidP="00D2534D"/>
    <w:p w:rsidR="00B55E3D" w:rsidRDefault="00D35C87" w:rsidP="00B55E3D">
      <w:pPr>
        <w:ind w:firstLine="0"/>
        <w:jc w:val="center"/>
      </w:pPr>
      <w:r>
        <w:rPr>
          <w:noProof/>
          <w:lang w:eastAsia="pt-BR"/>
        </w:rPr>
        <w:drawing>
          <wp:inline distT="0" distB="0" distL="0" distR="0" wp14:anchorId="075C6835" wp14:editId="7F167545">
            <wp:extent cx="5760720" cy="3131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31820"/>
                    </a:xfrm>
                    <a:prstGeom prst="rect">
                      <a:avLst/>
                    </a:prstGeom>
                  </pic:spPr>
                </pic:pic>
              </a:graphicData>
            </a:graphic>
          </wp:inline>
        </w:drawing>
      </w:r>
    </w:p>
    <w:p w:rsidR="00D35C87" w:rsidRDefault="00B55E3D" w:rsidP="008D6F51">
      <w:pPr>
        <w:pStyle w:val="figura"/>
      </w:pPr>
      <w:bookmarkStart w:id="148" w:name="_Ref476039610"/>
      <w:bookmarkStart w:id="149" w:name="_Toc482911741"/>
      <w:r>
        <w:t xml:space="preserve">Figura </w:t>
      </w:r>
      <w:fldSimple w:instr=" SEQ Figura \* ARABIC ">
        <w:r w:rsidR="008D6F51">
          <w:rPr>
            <w:noProof/>
          </w:rPr>
          <w:t>36</w:t>
        </w:r>
      </w:fldSimple>
      <w:bookmarkEnd w:id="148"/>
      <w:r w:rsidR="008E1754">
        <w:rPr>
          <w:noProof/>
        </w:rPr>
        <w:t xml:space="preserve"> </w:t>
      </w:r>
      <w:r w:rsidR="008E1754" w:rsidRPr="008E1754">
        <w:rPr>
          <w:noProof/>
        </w:rPr>
        <w:t xml:space="preserve">– </w:t>
      </w:r>
      <w:r w:rsidRPr="009F39BD">
        <w:rPr>
          <w:noProof/>
        </w:rPr>
        <w:t>Circuito 4</w:t>
      </w:r>
      <w:bookmarkEnd w:id="149"/>
    </w:p>
    <w:p w:rsidR="00B55E3D" w:rsidRDefault="00B55E3D" w:rsidP="00B711FE">
      <w:pPr>
        <w:pStyle w:val="figura"/>
      </w:pPr>
      <w:r w:rsidRPr="00A14DDF">
        <w:t xml:space="preserve">(fonte: </w:t>
      </w:r>
      <w:r w:rsidR="00D96814">
        <w:t>Os autores</w:t>
      </w:r>
      <w:r w:rsidRPr="00A14DDF">
        <w:t>)</w:t>
      </w:r>
    </w:p>
    <w:p w:rsidR="00B55E3D" w:rsidRDefault="00B55E3D" w:rsidP="00D35C87">
      <w:pPr>
        <w:ind w:firstLine="0"/>
        <w:jc w:val="center"/>
      </w:pPr>
    </w:p>
    <w:p w:rsidR="00D2534D" w:rsidRPr="000C7440" w:rsidRDefault="00D2534D" w:rsidP="00D2534D">
      <w:r>
        <w:t xml:space="preserve">Conforme </w:t>
      </w:r>
      <w:r w:rsidR="00CD6ECE">
        <w:fldChar w:fldCharType="begin"/>
      </w:r>
      <w:r w:rsidR="00CD6ECE">
        <w:instrText xml:space="preserve"> REF _Ref475476487 \h </w:instrText>
      </w:r>
      <w:r w:rsidR="00CD6ECE">
        <w:fldChar w:fldCharType="separate"/>
      </w:r>
      <w:r w:rsidR="000A0DE6">
        <w:t xml:space="preserve">Figura </w:t>
      </w:r>
      <w:r w:rsidR="000A0DE6">
        <w:rPr>
          <w:noProof/>
        </w:rPr>
        <w:t>37</w:t>
      </w:r>
      <w:r w:rsidR="00CD6ECE">
        <w:fldChar w:fldCharType="end"/>
      </w:r>
      <w:r w:rsidR="00CD6ECE">
        <w:t xml:space="preserve"> </w:t>
      </w:r>
      <w:r>
        <w:t>apresenta os pinos e suas principais funções.</w:t>
      </w:r>
      <w:r w:rsidRPr="00345170">
        <w:t xml:space="preserve"> </w:t>
      </w:r>
      <w:r>
        <w:t>Este CI foi conectado aos pinos do Arduino Nano.</w:t>
      </w:r>
    </w:p>
    <w:p w:rsidR="00D2534D" w:rsidRDefault="00D2534D" w:rsidP="00D2534D">
      <w:pPr>
        <w:ind w:firstLine="708"/>
        <w:rPr>
          <w:rFonts w:cs="Arial"/>
          <w:szCs w:val="24"/>
        </w:rPr>
      </w:pPr>
    </w:p>
    <w:p w:rsidR="00D2534D" w:rsidRPr="00951E24" w:rsidRDefault="00D2534D" w:rsidP="00D2534D">
      <w:pPr>
        <w:pStyle w:val="SemEspaamento"/>
        <w:jc w:val="center"/>
        <w:rPr>
          <w:rFonts w:ascii="Arial" w:hAnsi="Arial" w:cs="Arial"/>
          <w:sz w:val="20"/>
          <w:szCs w:val="20"/>
        </w:rPr>
      </w:pPr>
    </w:p>
    <w:p w:rsidR="009156EA" w:rsidRDefault="00D2534D" w:rsidP="009156EA">
      <w:pPr>
        <w:jc w:val="left"/>
      </w:pPr>
      <w:r w:rsidRPr="00842E3D">
        <w:rPr>
          <w:noProof/>
          <w:lang w:eastAsia="pt-BR"/>
        </w:rPr>
        <w:lastRenderedPageBreak/>
        <w:drawing>
          <wp:inline distT="0" distB="0" distL="0" distR="0" wp14:anchorId="1B9DC4DD" wp14:editId="0E96223D">
            <wp:extent cx="5491663" cy="202547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515148" cy="2034136"/>
                    </a:xfrm>
                    <a:prstGeom prst="rect">
                      <a:avLst/>
                    </a:prstGeom>
                  </pic:spPr>
                </pic:pic>
              </a:graphicData>
            </a:graphic>
          </wp:inline>
        </w:drawing>
      </w:r>
    </w:p>
    <w:p w:rsidR="00D2534D" w:rsidRDefault="009156EA" w:rsidP="008D6F51">
      <w:pPr>
        <w:pStyle w:val="figura"/>
      </w:pPr>
      <w:bookmarkStart w:id="150" w:name="_Ref475476487"/>
      <w:bookmarkStart w:id="151" w:name="_Toc482911742"/>
      <w:r>
        <w:t xml:space="preserve">Figura </w:t>
      </w:r>
      <w:fldSimple w:instr=" SEQ Figura \* ARABIC ">
        <w:r w:rsidR="008D6F51">
          <w:rPr>
            <w:noProof/>
          </w:rPr>
          <w:t>37</w:t>
        </w:r>
      </w:fldSimple>
      <w:bookmarkEnd w:id="150"/>
      <w:r w:rsidR="008E1754">
        <w:rPr>
          <w:noProof/>
        </w:rPr>
        <w:t xml:space="preserve"> </w:t>
      </w:r>
      <w:r w:rsidR="008E1754" w:rsidRPr="008E1754">
        <w:rPr>
          <w:noProof/>
        </w:rPr>
        <w:t xml:space="preserve">– </w:t>
      </w:r>
      <w:r w:rsidRPr="00290FC1">
        <w:rPr>
          <w:noProof/>
        </w:rPr>
        <w:t>Diagrama esquemático de ligação da ponte H</w:t>
      </w:r>
      <w:bookmarkEnd w:id="151"/>
    </w:p>
    <w:p w:rsidR="00D2534D" w:rsidRPr="00AB38B0" w:rsidRDefault="009156EA" w:rsidP="00B711FE">
      <w:pPr>
        <w:pStyle w:val="figura"/>
        <w:rPr>
          <w:i/>
        </w:rPr>
      </w:pPr>
      <w:r w:rsidRPr="00AB38B0">
        <w:t xml:space="preserve"> </w:t>
      </w:r>
      <w:r w:rsidR="00D2534D" w:rsidRPr="00AB38B0">
        <w:t xml:space="preserve">(fonte: </w:t>
      </w:r>
      <w:hyperlink r:id="rId55" w:history="1">
        <w:r w:rsidR="00D2534D" w:rsidRPr="00413D2F">
          <w:rPr>
            <w:rStyle w:val="Hyperlink"/>
            <w:color w:val="000000" w:themeColor="text1"/>
            <w:u w:val="none"/>
          </w:rPr>
          <w:t>http://projetomagar.blogspot.com.br/2016/02/ponte-h.html</w:t>
        </w:r>
      </w:hyperlink>
      <w:r w:rsidR="00D2534D" w:rsidRPr="00AB38B0">
        <w:t xml:space="preserve"> acessado em 10/2016)</w:t>
      </w:r>
    </w:p>
    <w:p w:rsidR="00D2534D" w:rsidRDefault="00D2534D" w:rsidP="00D2534D">
      <w:pPr>
        <w:rPr>
          <w:szCs w:val="24"/>
        </w:rPr>
      </w:pPr>
    </w:p>
    <w:p w:rsidR="004E6927" w:rsidRDefault="004E6927" w:rsidP="006B56EA">
      <w:pPr>
        <w:pStyle w:val="Ttulo2"/>
      </w:pPr>
      <w:bookmarkStart w:id="152" w:name="_Toc482911672"/>
      <w:r>
        <w:t>Instalação dos sensores</w:t>
      </w:r>
      <w:bookmarkEnd w:id="152"/>
    </w:p>
    <w:p w:rsidR="005206CC" w:rsidRPr="005206CC" w:rsidRDefault="005206CC" w:rsidP="00283ABC">
      <w:pPr>
        <w:pStyle w:val="Ttulo3"/>
      </w:pPr>
      <w:r>
        <w:t xml:space="preserve"> </w:t>
      </w:r>
      <w:bookmarkStart w:id="153" w:name="_Toc482911673"/>
      <w:r>
        <w:t xml:space="preserve">Sensores </w:t>
      </w:r>
      <w:r w:rsidR="00456B9A">
        <w:t>das portas</w:t>
      </w:r>
      <w:bookmarkEnd w:id="153"/>
      <w:r>
        <w:t xml:space="preserve"> </w:t>
      </w:r>
    </w:p>
    <w:p w:rsidR="000D5BD6" w:rsidRDefault="000D5BD6" w:rsidP="000D5BD6">
      <w:pPr>
        <w:ind w:firstLine="708"/>
        <w:rPr>
          <w:lang w:eastAsia="pt-BR"/>
        </w:rPr>
      </w:pPr>
      <w:r>
        <w:rPr>
          <w:lang w:eastAsia="pt-BR"/>
        </w:rPr>
        <w:t xml:space="preserve">De acordo com a NBR 13994 o tempo de </w:t>
      </w:r>
      <w:r w:rsidR="005F6864">
        <w:rPr>
          <w:lang w:eastAsia="pt-BR"/>
        </w:rPr>
        <w:t xml:space="preserve">porta aberta deve ficar entre 5 </w:t>
      </w:r>
      <w:r>
        <w:rPr>
          <w:lang w:eastAsia="pt-BR"/>
        </w:rPr>
        <w:t>e 15 s. Para que as portas não se fechem em momento inadequado foi necessário a instalação de sensores</w:t>
      </w:r>
      <w:r w:rsidR="00287030">
        <w:rPr>
          <w:lang w:eastAsia="pt-BR"/>
        </w:rPr>
        <w:t xml:space="preserve"> </w:t>
      </w:r>
      <w:r w:rsidR="005F6864">
        <w:rPr>
          <w:lang w:eastAsia="pt-BR"/>
        </w:rPr>
        <w:t>das portas.</w:t>
      </w:r>
    </w:p>
    <w:p w:rsidR="00AB6B72" w:rsidRDefault="00456B9A" w:rsidP="00AB6B72">
      <w:pPr>
        <w:ind w:firstLine="708"/>
      </w:pPr>
      <w:r>
        <w:t xml:space="preserve">O circuito 5 (sensores fim de curso) </w:t>
      </w:r>
      <w:r w:rsidR="00B403B4">
        <w:t xml:space="preserve">é responsável pelo </w:t>
      </w:r>
      <w:r w:rsidR="005F6864">
        <w:t>controle de abertura e fechamento das portas</w:t>
      </w:r>
      <w:r w:rsidR="000D5BD6">
        <w:t>. Foram instalado</w:t>
      </w:r>
      <w:r w:rsidR="0000383D">
        <w:t>s dois para</w:t>
      </w:r>
      <w:r w:rsidR="000D5BD6">
        <w:t xml:space="preserve"> cada porta, um</w:t>
      </w:r>
      <w:r w:rsidR="00CD6ECE">
        <w:t xml:space="preserve"> par de</w:t>
      </w:r>
      <w:r w:rsidR="000D5BD6">
        <w:t xml:space="preserve"> </w:t>
      </w:r>
      <w:r w:rsidR="00AB6B72">
        <w:t xml:space="preserve">sensor </w:t>
      </w:r>
      <w:r w:rsidR="000D5BD6">
        <w:t>indicando porta totalmente aberta</w:t>
      </w:r>
      <w:r w:rsidR="00AB6B72">
        <w:t xml:space="preserve"> (NA)</w:t>
      </w:r>
      <w:r w:rsidR="000D5BD6">
        <w:t>, e</w:t>
      </w:r>
      <w:r w:rsidR="00CD6ECE">
        <w:t xml:space="preserve"> par de </w:t>
      </w:r>
      <w:r w:rsidR="00AB6B72">
        <w:t xml:space="preserve">sensor </w:t>
      </w:r>
      <w:r w:rsidR="000D5BD6">
        <w:t>indicando porta totalmente fechada</w:t>
      </w:r>
      <w:r w:rsidR="00AB6B72">
        <w:t xml:space="preserve"> (NF)</w:t>
      </w:r>
      <w:r w:rsidR="000D5BD6">
        <w:t xml:space="preserve">, </w:t>
      </w:r>
      <w:r w:rsidR="00D073A0">
        <w:t>pois no caso de rompimento do</w:t>
      </w:r>
      <w:r w:rsidR="00AB6B72">
        <w:t xml:space="preserve"> cabeamento o controlador entenderá que as portas não estão totalmente fechadas</w:t>
      </w:r>
      <w:r w:rsidR="00D073A0">
        <w:t>, sendo que de acordo com a programação do controlador, as portas completamente fechadas são</w:t>
      </w:r>
      <w:r w:rsidR="00AB6B72">
        <w:t xml:space="preserve"> um sinal de permissividade para que a cabine se locomova verticalmente. </w:t>
      </w:r>
    </w:p>
    <w:p w:rsidR="005206CC" w:rsidRDefault="005206CC" w:rsidP="00283ABC">
      <w:pPr>
        <w:pStyle w:val="Ttulo3"/>
      </w:pPr>
      <w:r>
        <w:t xml:space="preserve"> </w:t>
      </w:r>
      <w:bookmarkStart w:id="154" w:name="_Toc482911674"/>
      <w:r>
        <w:t>Sensor Vertical</w:t>
      </w:r>
      <w:bookmarkEnd w:id="154"/>
    </w:p>
    <w:p w:rsidR="00FE7D30" w:rsidRDefault="004538DD" w:rsidP="000D5BD6">
      <w:r>
        <w:t>Para o correto posicionamento da cabine em relação aos pavimentos, aplicou-se o</w:t>
      </w:r>
      <w:r w:rsidR="00B403B4">
        <w:t xml:space="preserve"> circuito 6</w:t>
      </w:r>
      <w:r w:rsidR="00456B9A">
        <w:t xml:space="preserve"> (sensores verticais)</w:t>
      </w:r>
      <w:r>
        <w:t xml:space="preserve">, constituído por </w:t>
      </w:r>
      <w:r w:rsidR="005F5FBA">
        <w:t xml:space="preserve">um </w:t>
      </w:r>
      <w:r>
        <w:t xml:space="preserve">par de sensores </w:t>
      </w:r>
      <w:r w:rsidR="005F5FBA">
        <w:t>ultrassônico</w:t>
      </w:r>
      <w:r>
        <w:t>.</w:t>
      </w:r>
    </w:p>
    <w:p w:rsidR="000F0782" w:rsidRDefault="00FE7D30" w:rsidP="00FE7D30">
      <w:r>
        <w:t xml:space="preserve">O par ultrassônico, </w:t>
      </w:r>
      <w:r w:rsidR="003842E0">
        <w:t>possui um emissor e um receptor</w:t>
      </w:r>
      <w:r w:rsidR="000F0782">
        <w:t>, conforme</w:t>
      </w:r>
      <w:r w:rsidR="00604552">
        <w:t xml:space="preserve"> </w:t>
      </w:r>
      <w:r w:rsidR="00604552">
        <w:fldChar w:fldCharType="begin"/>
      </w:r>
      <w:r w:rsidR="00604552">
        <w:instrText xml:space="preserve"> REF _Ref482632596 \h </w:instrText>
      </w:r>
      <w:r w:rsidR="00604552">
        <w:fldChar w:fldCharType="separate"/>
      </w:r>
      <w:r w:rsidR="000A0DE6">
        <w:t xml:space="preserve">Figura </w:t>
      </w:r>
      <w:r w:rsidR="000A0DE6">
        <w:rPr>
          <w:noProof/>
        </w:rPr>
        <w:t>38</w:t>
      </w:r>
      <w:r w:rsidR="00604552">
        <w:fldChar w:fldCharType="end"/>
      </w:r>
      <w:r w:rsidR="00604552">
        <w:t>.</w:t>
      </w:r>
      <w:r w:rsidR="000F0782">
        <w:t xml:space="preserve"> </w:t>
      </w:r>
    </w:p>
    <w:p w:rsidR="00604552" w:rsidRDefault="00604552" w:rsidP="00604552">
      <w:pPr>
        <w:keepNext/>
        <w:ind w:firstLine="0"/>
        <w:jc w:val="center"/>
      </w:pPr>
      <w:r>
        <w:rPr>
          <w:noProof/>
          <w:lang w:eastAsia="pt-BR"/>
        </w:rPr>
        <w:lastRenderedPageBreak/>
        <w:drawing>
          <wp:inline distT="0" distB="0" distL="0" distR="0" wp14:anchorId="30AC2A5E" wp14:editId="57E2386E">
            <wp:extent cx="4007783" cy="20383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4693" cy="2041864"/>
                    </a:xfrm>
                    <a:prstGeom prst="rect">
                      <a:avLst/>
                    </a:prstGeom>
                  </pic:spPr>
                </pic:pic>
              </a:graphicData>
            </a:graphic>
          </wp:inline>
        </w:drawing>
      </w:r>
    </w:p>
    <w:p w:rsidR="000F0782" w:rsidRDefault="00604552" w:rsidP="008D6F51">
      <w:pPr>
        <w:pStyle w:val="figura"/>
      </w:pPr>
      <w:bookmarkStart w:id="155" w:name="_Ref482632596"/>
      <w:bookmarkStart w:id="156" w:name="_Toc482911743"/>
      <w:r>
        <w:t xml:space="preserve">Figura </w:t>
      </w:r>
      <w:fldSimple w:instr=" SEQ Figura \* ARABIC ">
        <w:r w:rsidR="008D6F51">
          <w:rPr>
            <w:noProof/>
          </w:rPr>
          <w:t>38</w:t>
        </w:r>
      </w:fldSimple>
      <w:bookmarkEnd w:id="155"/>
      <w:r w:rsidRPr="009E6622">
        <w:t>– Representação do Emissor e Receptor Ultrassônico</w:t>
      </w:r>
      <w:bookmarkEnd w:id="156"/>
    </w:p>
    <w:p w:rsidR="00604552" w:rsidRDefault="00604552" w:rsidP="00B711FE">
      <w:pPr>
        <w:pStyle w:val="figura"/>
      </w:pPr>
      <w:r>
        <w:t xml:space="preserve"> (fonte: </w:t>
      </w:r>
      <w:r w:rsidRPr="00604552">
        <w:t>http://www.mecatronizando.com.br/2016/10/medidor-de-distancias-arduino-lcd.html</w:t>
      </w:r>
      <w:r>
        <w:t xml:space="preserve"> acessado em 05/2017)</w:t>
      </w:r>
    </w:p>
    <w:p w:rsidR="00604552" w:rsidRDefault="00604552" w:rsidP="008D6F51">
      <w:pPr>
        <w:pStyle w:val="figura"/>
        <w:pPrChange w:id="157" w:author="Adam" w:date="2017-05-19T13:14:00Z">
          <w:pPr>
            <w:pStyle w:val="figura"/>
          </w:pPr>
        </w:pPrChange>
      </w:pPr>
    </w:p>
    <w:p w:rsidR="003842E0" w:rsidRDefault="003842E0" w:rsidP="00FE7D30">
      <w:r>
        <w:t>Seu funcionamento tem o princípio de propagação de onda sonora e reflexão da mesma. O emissor envia uma frequência conhecida por si (</w:t>
      </w:r>
      <m:oMath>
        <m:r>
          <w:rPr>
            <w:rFonts w:ascii="Cambria Math" w:hAnsi="Cambria Math"/>
          </w:rPr>
          <m:t>10μ</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t xml:space="preserve">e inicia a </w:t>
      </w:r>
      <w:r w:rsidR="00FE7D30">
        <w:t>medição</w:t>
      </w:r>
      <w:r>
        <w:t xml:space="preserve"> esperando o seu reflexo. A onda sonora é refletida ao se deparar com um objeto retornando então ao receptor. O tempo é calculado pelo a diferença entre o tempo de envio e tempo de retorno</w:t>
      </w:r>
      <w:r w:rsidR="005D0B98">
        <w:t>, utilizando-se da frequência sonora emitida e a velocidade do s</w:t>
      </w:r>
      <w:r w:rsidR="0044286B">
        <w:t>om (</w:t>
      </w:r>
      <m:oMath>
        <m:sSub>
          <m:sSubPr>
            <m:ctrlPr>
              <w:rPr>
                <w:rFonts w:ascii="Cambria Math" w:hAnsi="Cambria Math"/>
                <w:i/>
              </w:rPr>
            </m:ctrlPr>
          </m:sSubPr>
          <m:e>
            <m:r>
              <w:rPr>
                <w:rFonts w:ascii="Cambria Math" w:hAnsi="Cambria Math"/>
              </w:rPr>
              <m:t>V</m:t>
            </m:r>
          </m:e>
          <m:sub>
            <m:r>
              <w:rPr>
                <w:rFonts w:ascii="Cambria Math" w:hAnsi="Cambria Math"/>
              </w:rPr>
              <m:t>som</m:t>
            </m:r>
          </m:sub>
        </m:sSub>
        <m:r>
          <w:rPr>
            <w:rFonts w:ascii="Cambria Math" w:hAnsi="Cambria Math"/>
          </w:rPr>
          <m:t xml:space="preserve">=340 m/s </m:t>
        </m:r>
      </m:oMath>
      <w:r w:rsidR="0044286B">
        <w:t>). Conforme demonstrado abaixo, nas Equações [1</w:t>
      </w:r>
      <w:r w:rsidR="00001CB4">
        <w:t>6] e [17</w:t>
      </w:r>
      <w:r w:rsidR="0044286B">
        <w:t xml:space="preserve">]. </w:t>
      </w:r>
    </w:p>
    <w:p w:rsidR="00B70FDD" w:rsidRDefault="00B70FDD" w:rsidP="00FE7D30"/>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0"/>
        <w:gridCol w:w="7950"/>
        <w:gridCol w:w="714"/>
      </w:tblGrid>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Default="006813C9" w:rsidP="00966E9F">
            <w:pPr>
              <w:autoSpaceDE w:val="0"/>
              <w:autoSpaceDN w:val="0"/>
              <w:adjustRightInd w:val="0"/>
              <w:ind w:firstLine="0"/>
              <w:jc w:val="center"/>
              <w:rPr>
                <w:rFonts w:cs="Arial"/>
                <w:b/>
                <w:bCs/>
                <w:szCs w:val="24"/>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oMath>
            </m:oMathPara>
          </w:p>
        </w:tc>
        <w:tc>
          <w:tcPr>
            <w:tcW w:w="714" w:type="dxa"/>
          </w:tcPr>
          <w:p w:rsidR="0044286B" w:rsidRPr="00966E9F" w:rsidRDefault="0044286B" w:rsidP="00001CB4">
            <w:pPr>
              <w:tabs>
                <w:tab w:val="left" w:pos="636"/>
              </w:tabs>
              <w:autoSpaceDE w:val="0"/>
              <w:autoSpaceDN w:val="0"/>
              <w:adjustRightInd w:val="0"/>
              <w:ind w:firstLine="0"/>
              <w:jc w:val="center"/>
              <w:rPr>
                <w:rFonts w:cs="Arial"/>
                <w:bCs/>
                <w:szCs w:val="24"/>
              </w:rPr>
            </w:pPr>
            <w:r w:rsidRPr="00966E9F">
              <w:rPr>
                <w:rFonts w:cs="Arial"/>
                <w:bCs/>
                <w:szCs w:val="24"/>
              </w:rPr>
              <w:t>[</w:t>
            </w:r>
            <w:r w:rsidR="00413D2F">
              <w:rPr>
                <w:rFonts w:cs="Arial"/>
                <w:bCs/>
                <w:szCs w:val="24"/>
              </w:rPr>
              <w:t>1</w:t>
            </w:r>
            <w:r w:rsidR="00001CB4">
              <w:rPr>
                <w:rFonts w:cs="Arial"/>
                <w:bCs/>
                <w:szCs w:val="24"/>
              </w:rPr>
              <w:t>6</w:t>
            </w:r>
            <w:r w:rsidRPr="00966E9F">
              <w:rPr>
                <w:rFonts w:cs="Arial"/>
                <w:bCs/>
                <w:szCs w:val="24"/>
              </w:rPr>
              <w:t>]</w:t>
            </w:r>
          </w:p>
        </w:tc>
      </w:tr>
      <w:tr w:rsidR="0044286B" w:rsidTr="0044286B">
        <w:trPr>
          <w:trHeight w:val="20"/>
        </w:trPr>
        <w:tc>
          <w:tcPr>
            <w:tcW w:w="550" w:type="dxa"/>
          </w:tcPr>
          <w:p w:rsidR="0044286B" w:rsidRDefault="0044286B" w:rsidP="00966E9F">
            <w:pPr>
              <w:autoSpaceDE w:val="0"/>
              <w:autoSpaceDN w:val="0"/>
              <w:adjustRightInd w:val="0"/>
              <w:ind w:firstLine="0"/>
              <w:jc w:val="center"/>
              <w:rPr>
                <w:rFonts w:cs="Arial"/>
                <w:b/>
                <w:bCs/>
                <w:szCs w:val="24"/>
              </w:rPr>
            </w:pPr>
          </w:p>
        </w:tc>
        <w:tc>
          <w:tcPr>
            <w:tcW w:w="7950" w:type="dxa"/>
          </w:tcPr>
          <w:p w:rsidR="0044286B" w:rsidRPr="0044286B" w:rsidRDefault="0044286B" w:rsidP="0044286B">
            <w:pPr>
              <w:jc w:val="center"/>
            </w:pPr>
            <m:oMathPara>
              <m:oMath>
                <m:r>
                  <w:rPr>
                    <w:rFonts w:ascii="Cambria Math" w:hAnsi="Cambria Math"/>
                  </w:rPr>
                  <m:t>S=</m:t>
                </m:r>
                <m:f>
                  <m:fPr>
                    <m:ctrlPr>
                      <w:rPr>
                        <w:rFonts w:ascii="Cambria Math" w:hAnsi="Cambria Math"/>
                        <w:i/>
                      </w:rPr>
                    </m:ctrlPr>
                  </m:fPr>
                  <m:num>
                    <m:r>
                      <w:rPr>
                        <w:rFonts w:ascii="Cambria Math" w:hAnsi="Cambria Math"/>
                      </w:rPr>
                      <m:t xml:space="preserve">∆t . </m:t>
                    </m:r>
                    <m:sSub>
                      <m:sSubPr>
                        <m:ctrlPr>
                          <w:rPr>
                            <w:rFonts w:ascii="Cambria Math" w:hAnsi="Cambria Math"/>
                            <w:i/>
                          </w:rPr>
                        </m:ctrlPr>
                      </m:sSubPr>
                      <m:e>
                        <m:r>
                          <w:rPr>
                            <w:rFonts w:ascii="Cambria Math" w:hAnsi="Cambria Math"/>
                          </w:rPr>
                          <m:t>V</m:t>
                        </m:r>
                      </m:e>
                      <m:sub>
                        <m:r>
                          <w:rPr>
                            <w:rFonts w:ascii="Cambria Math" w:hAnsi="Cambria Math"/>
                          </w:rPr>
                          <m:t>som</m:t>
                        </m:r>
                      </m:sub>
                    </m:sSub>
                  </m:num>
                  <m:den>
                    <m:r>
                      <w:rPr>
                        <w:rFonts w:ascii="Cambria Math" w:hAnsi="Cambria Math"/>
                      </w:rPr>
                      <m:t>2</m:t>
                    </m:r>
                  </m:den>
                </m:f>
              </m:oMath>
            </m:oMathPara>
          </w:p>
        </w:tc>
        <w:tc>
          <w:tcPr>
            <w:tcW w:w="714" w:type="dxa"/>
          </w:tcPr>
          <w:p w:rsidR="0044286B" w:rsidRPr="00966E9F" w:rsidRDefault="0044286B" w:rsidP="00413D2F">
            <w:pPr>
              <w:tabs>
                <w:tab w:val="left" w:pos="636"/>
              </w:tabs>
              <w:autoSpaceDE w:val="0"/>
              <w:autoSpaceDN w:val="0"/>
              <w:adjustRightInd w:val="0"/>
              <w:ind w:firstLine="0"/>
              <w:jc w:val="center"/>
              <w:rPr>
                <w:rFonts w:cs="Arial"/>
                <w:bCs/>
                <w:szCs w:val="24"/>
              </w:rPr>
            </w:pPr>
            <w:r w:rsidRPr="00966E9F">
              <w:rPr>
                <w:rFonts w:cs="Arial"/>
                <w:bCs/>
                <w:szCs w:val="24"/>
              </w:rPr>
              <w:t>[</w:t>
            </w:r>
            <w:r w:rsidR="00001CB4">
              <w:rPr>
                <w:rFonts w:cs="Arial"/>
                <w:bCs/>
                <w:szCs w:val="24"/>
              </w:rPr>
              <w:t>17</w:t>
            </w:r>
            <w:r w:rsidRPr="00966E9F">
              <w:rPr>
                <w:rFonts w:cs="Arial"/>
                <w:bCs/>
                <w:szCs w:val="24"/>
              </w:rPr>
              <w:t>]</w:t>
            </w:r>
          </w:p>
        </w:tc>
      </w:tr>
    </w:tbl>
    <w:p w:rsidR="00D1310C" w:rsidRDefault="00D1310C" w:rsidP="005D0B98">
      <w:pPr>
        <w:jc w:val="center"/>
      </w:pPr>
    </w:p>
    <w:p w:rsidR="00FE7D30" w:rsidRDefault="00FE7D30" w:rsidP="000D5BD6">
      <w:r>
        <w:t>A lógica do controlador é responsável por reconhecer a posição da cabine e o sentido de deslocamento</w:t>
      </w:r>
      <w:r w:rsidR="00021466">
        <w:t>.</w:t>
      </w:r>
    </w:p>
    <w:p w:rsidR="000F0782" w:rsidRDefault="000F0782" w:rsidP="000F0782">
      <w:r>
        <w:t xml:space="preserve">O sensor utilizado foi o HC-SR04. No projeto instalou-se dois sensores verticais, um no topo da cabine denominado sensor ultrassônico superior </w:t>
      </w:r>
      <w:r>
        <w:rPr>
          <w:rFonts w:cstheme="minorHAnsi"/>
        </w:rPr>
        <w:t xml:space="preserve">S1 </w:t>
      </w:r>
      <w:r>
        <w:t xml:space="preserve">e um na base, sensor ultrassônico inferior </w:t>
      </w:r>
      <w:r>
        <w:rPr>
          <w:rFonts w:cstheme="minorHAnsi"/>
        </w:rPr>
        <w:t>S2</w:t>
      </w:r>
      <w:r>
        <w:t>, a alimentação desses sensores vem do Arduino Nano, ou seja, a tensão VCC deles é de 5V.</w:t>
      </w:r>
    </w:p>
    <w:p w:rsidR="000F0782" w:rsidRDefault="000F0782" w:rsidP="000F0782">
      <w:r>
        <w:t>Além da alimentação ainda há os pinos Trigger e Echo, o Trigger é responsável pelo pulso de entrada e o Echo pelo pulso de saída. Para o sensor</w:t>
      </w:r>
      <w:r>
        <w:rPr>
          <w:rFonts w:cstheme="minorHAnsi"/>
        </w:rPr>
        <w:t xml:space="preserve"> ultrassônico inferior S2, o Trigger e o Echo estão ligados ao Arduino nas portas analógicas A4 e A5 respectivamente. Estas portas apesar de serem analógicas, são utilizadas como digitais. </w:t>
      </w:r>
      <w:r>
        <w:t>Para o sensor</w:t>
      </w:r>
      <w:r>
        <w:rPr>
          <w:rFonts w:cstheme="minorHAnsi"/>
        </w:rPr>
        <w:t xml:space="preserve"> ultrassônico superior S1, o Trigger e o Echo estão ligados ao Arduino nas </w:t>
      </w:r>
      <w:r>
        <w:t xml:space="preserve">portas digitais D7 e D6 </w:t>
      </w:r>
      <w:r>
        <w:rPr>
          <w:rFonts w:cstheme="minorHAnsi"/>
        </w:rPr>
        <w:t xml:space="preserve">respectivamente. </w:t>
      </w:r>
    </w:p>
    <w:p w:rsidR="005206CC" w:rsidRDefault="005206CC" w:rsidP="00283ABC">
      <w:pPr>
        <w:pStyle w:val="Ttulo3"/>
      </w:pPr>
      <w:bookmarkStart w:id="158" w:name="_Toc482911675"/>
      <w:r>
        <w:lastRenderedPageBreak/>
        <w:t>Matriz Causa e Efeito dos Sensores</w:t>
      </w:r>
      <w:bookmarkEnd w:id="158"/>
    </w:p>
    <w:p w:rsidR="000D5BD6" w:rsidRDefault="005206CC" w:rsidP="000D5BD6">
      <w:pPr>
        <w:ind w:firstLine="708"/>
        <w:rPr>
          <w:rFonts w:cs="Arial"/>
          <w:szCs w:val="24"/>
        </w:rPr>
      </w:pPr>
      <w:r>
        <w:rPr>
          <w:rFonts w:cs="Arial"/>
          <w:szCs w:val="24"/>
        </w:rPr>
        <w:t>C</w:t>
      </w:r>
      <w:r w:rsidR="00962776">
        <w:rPr>
          <w:rFonts w:cs="Arial"/>
          <w:szCs w:val="24"/>
        </w:rPr>
        <w:t>onfo</w:t>
      </w:r>
      <w:r w:rsidR="00FB4722">
        <w:rPr>
          <w:rFonts w:cs="Arial"/>
          <w:szCs w:val="24"/>
        </w:rPr>
        <w:t>rme</w:t>
      </w:r>
      <w:r w:rsidR="00604552">
        <w:rPr>
          <w:rFonts w:cs="Arial"/>
          <w:szCs w:val="24"/>
        </w:rPr>
        <w:t xml:space="preserve"> </w:t>
      </w:r>
      <w:r w:rsidR="00604552">
        <w:rPr>
          <w:rFonts w:cs="Arial"/>
          <w:szCs w:val="24"/>
        </w:rPr>
        <w:fldChar w:fldCharType="begin"/>
      </w:r>
      <w:r w:rsidR="00604552">
        <w:rPr>
          <w:rFonts w:cs="Arial"/>
          <w:szCs w:val="24"/>
        </w:rPr>
        <w:instrText xml:space="preserve"> REF _Ref475036226 \h </w:instrText>
      </w:r>
      <w:r w:rsidR="00604552">
        <w:rPr>
          <w:rFonts w:cs="Arial"/>
          <w:szCs w:val="24"/>
        </w:rPr>
      </w:r>
      <w:r w:rsidR="00604552">
        <w:rPr>
          <w:rFonts w:cs="Arial"/>
          <w:szCs w:val="24"/>
        </w:rPr>
        <w:fldChar w:fldCharType="separate"/>
      </w:r>
      <w:r w:rsidR="000A0DE6" w:rsidRPr="00962776">
        <w:t xml:space="preserve">Figura </w:t>
      </w:r>
      <w:r w:rsidR="000A0DE6">
        <w:rPr>
          <w:noProof/>
        </w:rPr>
        <w:t>39</w:t>
      </w:r>
      <w:r w:rsidR="00604552">
        <w:rPr>
          <w:rFonts w:cs="Arial"/>
          <w:szCs w:val="24"/>
        </w:rPr>
        <w:fldChar w:fldCharType="end"/>
      </w:r>
      <w:r w:rsidR="000D5BD6" w:rsidRPr="00962776">
        <w:rPr>
          <w:rFonts w:cs="Arial"/>
          <w:szCs w:val="24"/>
        </w:rPr>
        <w:t>,</w:t>
      </w:r>
      <w:r w:rsidR="000D5BD6">
        <w:rPr>
          <w:rFonts w:cs="Arial"/>
          <w:szCs w:val="24"/>
        </w:rPr>
        <w:t xml:space="preserve"> utilizou-se a </w:t>
      </w:r>
      <w:r w:rsidR="000D5BD6" w:rsidRPr="00410D4A">
        <w:rPr>
          <w:rFonts w:cs="Arial"/>
          <w:szCs w:val="24"/>
        </w:rPr>
        <w:t>matriz de causa e efeito</w:t>
      </w:r>
      <w:r w:rsidR="000D5BD6">
        <w:rPr>
          <w:rFonts w:cs="Arial"/>
          <w:szCs w:val="24"/>
        </w:rPr>
        <w:t xml:space="preserve"> para mostrar </w:t>
      </w:r>
      <w:r w:rsidR="000D5BD6" w:rsidRPr="00410D4A">
        <w:rPr>
          <w:rFonts w:cs="Arial"/>
          <w:szCs w:val="24"/>
        </w:rPr>
        <w:t xml:space="preserve">os </w:t>
      </w:r>
      <w:r>
        <w:rPr>
          <w:rFonts w:cs="Arial"/>
          <w:szCs w:val="24"/>
        </w:rPr>
        <w:t>i</w:t>
      </w:r>
      <w:r w:rsidRPr="00410D4A">
        <w:rPr>
          <w:rFonts w:cs="Arial"/>
          <w:szCs w:val="24"/>
        </w:rPr>
        <w:t>ntertravamentos</w:t>
      </w:r>
      <w:r w:rsidR="000D5BD6" w:rsidRPr="00410D4A">
        <w:rPr>
          <w:rFonts w:cs="Arial"/>
          <w:szCs w:val="24"/>
        </w:rPr>
        <w:t xml:space="preserve"> dos sensores. Na coluna da esquerda o causador e na linha superior o possível efeito.</w:t>
      </w:r>
      <w:r w:rsidR="000D5BD6">
        <w:rPr>
          <w:rFonts w:cs="Arial"/>
          <w:szCs w:val="24"/>
        </w:rPr>
        <w:t xml:space="preserve"> A matriz </w:t>
      </w:r>
      <w:r w:rsidR="000D5BD6" w:rsidRPr="00410D4A">
        <w:rPr>
          <w:rFonts w:cs="Arial"/>
          <w:szCs w:val="24"/>
        </w:rPr>
        <w:t xml:space="preserve">tem por objetivo mostrar graficamente a consequência gerada por cada ação ou por um conjunto delas. Cada </w:t>
      </w:r>
      <w:r>
        <w:rPr>
          <w:rFonts w:cs="Arial"/>
          <w:szCs w:val="24"/>
        </w:rPr>
        <w:t>“</w:t>
      </w:r>
      <w:r w:rsidR="000D5BD6" w:rsidRPr="00410D4A">
        <w:rPr>
          <w:rFonts w:cs="Arial"/>
          <w:szCs w:val="24"/>
        </w:rPr>
        <w:t>X</w:t>
      </w:r>
      <w:r>
        <w:rPr>
          <w:rFonts w:cs="Arial"/>
          <w:szCs w:val="24"/>
        </w:rPr>
        <w:t>”</w:t>
      </w:r>
      <w:r w:rsidR="000D5BD6" w:rsidRPr="00410D4A">
        <w:rPr>
          <w:rFonts w:cs="Arial"/>
          <w:szCs w:val="24"/>
        </w:rPr>
        <w:t xml:space="preserve"> marcado representa uma ação. </w:t>
      </w:r>
      <w:r>
        <w:rPr>
          <w:rFonts w:cs="Arial"/>
          <w:szCs w:val="24"/>
        </w:rPr>
        <w:t>E cada “E” representa uma ação conjunta.</w:t>
      </w:r>
    </w:p>
    <w:p w:rsidR="00D1310C" w:rsidRDefault="00D1310C" w:rsidP="000D5BD6">
      <w:pPr>
        <w:ind w:firstLine="708"/>
        <w:rPr>
          <w:rFonts w:cs="Arial"/>
          <w:szCs w:val="24"/>
        </w:rPr>
      </w:pPr>
    </w:p>
    <w:p w:rsidR="00962776" w:rsidRDefault="000D5BD6" w:rsidP="00604552">
      <w:pPr>
        <w:ind w:firstLine="0"/>
        <w:jc w:val="center"/>
      </w:pPr>
      <w:r>
        <w:rPr>
          <w:noProof/>
          <w:lang w:eastAsia="pt-BR"/>
        </w:rPr>
        <w:drawing>
          <wp:inline distT="0" distB="0" distL="0" distR="0" wp14:anchorId="1C9BBD76" wp14:editId="1DC0281E">
            <wp:extent cx="5400040" cy="223156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31564"/>
                    </a:xfrm>
                    <a:prstGeom prst="rect">
                      <a:avLst/>
                    </a:prstGeom>
                  </pic:spPr>
                </pic:pic>
              </a:graphicData>
            </a:graphic>
          </wp:inline>
        </w:drawing>
      </w:r>
    </w:p>
    <w:p w:rsidR="000D5BD6" w:rsidRPr="00962776" w:rsidRDefault="00962776" w:rsidP="008D6F51">
      <w:pPr>
        <w:pStyle w:val="figura"/>
        <w:rPr>
          <w:noProof/>
        </w:rPr>
      </w:pPr>
      <w:bookmarkStart w:id="159" w:name="_Ref475036226"/>
      <w:bookmarkStart w:id="160" w:name="_Toc482911744"/>
      <w:r w:rsidRPr="00962776">
        <w:t xml:space="preserve">Figura </w:t>
      </w:r>
      <w:fldSimple w:instr=" SEQ Figura \* ARABIC ">
        <w:r w:rsidR="008D6F51">
          <w:rPr>
            <w:noProof/>
          </w:rPr>
          <w:t>39</w:t>
        </w:r>
      </w:fldSimple>
      <w:bookmarkEnd w:id="159"/>
      <w:r w:rsidR="008E1754">
        <w:rPr>
          <w:noProof/>
        </w:rPr>
        <w:t xml:space="preserve"> </w:t>
      </w:r>
      <w:r w:rsidRPr="00962776">
        <w:rPr>
          <w:noProof/>
        </w:rPr>
        <w:t>– Matriz de Causa x Efeito</w:t>
      </w:r>
      <w:bookmarkEnd w:id="160"/>
    </w:p>
    <w:p w:rsidR="00962776" w:rsidRPr="00962776" w:rsidRDefault="00962776" w:rsidP="00B711FE">
      <w:pPr>
        <w:pStyle w:val="figura"/>
      </w:pPr>
      <w:r w:rsidRPr="00962776">
        <w:t xml:space="preserve">(fonte: </w:t>
      </w:r>
      <w:r w:rsidR="00D96814">
        <w:t>Os autores</w:t>
      </w:r>
      <w:r w:rsidRPr="00962776">
        <w:t>)</w:t>
      </w:r>
    </w:p>
    <w:p w:rsidR="000D5BD6" w:rsidRPr="00410D4A" w:rsidRDefault="000D5BD6" w:rsidP="008D6F51">
      <w:pPr>
        <w:pStyle w:val="Legenda"/>
        <w:pPrChange w:id="161" w:author="Adam" w:date="2017-05-19T13:14:00Z">
          <w:pPr>
            <w:pStyle w:val="Legenda"/>
          </w:pPr>
        </w:pPrChange>
      </w:pPr>
    </w:p>
    <w:p w:rsidR="000D5BD6" w:rsidRPr="00410D4A" w:rsidRDefault="000D5BD6" w:rsidP="000D5BD6">
      <w:pPr>
        <w:ind w:firstLine="708"/>
        <w:rPr>
          <w:rFonts w:cs="Arial"/>
          <w:szCs w:val="24"/>
        </w:rPr>
      </w:pPr>
      <w:r w:rsidRPr="00410D4A">
        <w:rPr>
          <w:rFonts w:cs="Arial"/>
          <w:szCs w:val="24"/>
        </w:rPr>
        <w:t xml:space="preserve">Na primeira linha da coluna de causa, tem-se o acionamento do sensor externo esquerdo, e como </w:t>
      </w:r>
      <w:r w:rsidR="005206CC">
        <w:rPr>
          <w:rFonts w:cs="Arial"/>
          <w:szCs w:val="24"/>
        </w:rPr>
        <w:t>efeito</w:t>
      </w:r>
      <w:r w:rsidRPr="00410D4A">
        <w:rPr>
          <w:rFonts w:cs="Arial"/>
          <w:szCs w:val="24"/>
        </w:rPr>
        <w:t xml:space="preserve"> apenas o </w:t>
      </w:r>
      <w:r w:rsidR="005206CC">
        <w:rPr>
          <w:rFonts w:cs="Arial"/>
          <w:szCs w:val="24"/>
        </w:rPr>
        <w:t>i</w:t>
      </w:r>
      <w:r w:rsidR="005206CC" w:rsidRPr="00410D4A">
        <w:rPr>
          <w:rFonts w:cs="Arial"/>
          <w:szCs w:val="24"/>
        </w:rPr>
        <w:t>ntertravamento</w:t>
      </w:r>
      <w:r w:rsidRPr="00410D4A">
        <w:rPr>
          <w:rFonts w:cs="Arial"/>
          <w:szCs w:val="24"/>
        </w:rPr>
        <w:t xml:space="preserve"> com o motor de acionamento de abertura da porta da esquerda.</w:t>
      </w:r>
    </w:p>
    <w:p w:rsidR="000D5BD6" w:rsidRPr="00410D4A" w:rsidRDefault="000D5BD6" w:rsidP="000D5BD6">
      <w:pPr>
        <w:rPr>
          <w:rFonts w:cs="Arial"/>
          <w:szCs w:val="24"/>
        </w:rPr>
      </w:pPr>
      <w:r w:rsidRPr="00410D4A">
        <w:rPr>
          <w:rFonts w:cs="Arial"/>
          <w:szCs w:val="24"/>
        </w:rPr>
        <w:t>Na segunda linha temos como causa o acionamento do sens</w:t>
      </w:r>
      <w:r w:rsidR="005206CC">
        <w:rPr>
          <w:rFonts w:cs="Arial"/>
          <w:szCs w:val="24"/>
        </w:rPr>
        <w:t>or externo direito, e como efeito</w:t>
      </w:r>
      <w:r w:rsidRPr="00410D4A">
        <w:rPr>
          <w:rFonts w:cs="Arial"/>
          <w:szCs w:val="24"/>
        </w:rPr>
        <w:t xml:space="preserve"> apenas o </w:t>
      </w:r>
      <w:r w:rsidR="005206CC">
        <w:rPr>
          <w:rFonts w:cs="Arial"/>
          <w:szCs w:val="24"/>
        </w:rPr>
        <w:t>inter</w:t>
      </w:r>
      <w:r w:rsidR="005206CC" w:rsidRPr="00410D4A">
        <w:rPr>
          <w:rFonts w:cs="Arial"/>
          <w:szCs w:val="24"/>
        </w:rPr>
        <w:t>travamento</w:t>
      </w:r>
      <w:r w:rsidRPr="00410D4A">
        <w:rPr>
          <w:rFonts w:cs="Arial"/>
          <w:szCs w:val="24"/>
        </w:rPr>
        <w:t xml:space="preserve"> com o motor de acionamento de abertura da porta da direita.</w:t>
      </w:r>
    </w:p>
    <w:p w:rsidR="000D5BD6" w:rsidRPr="00410D4A" w:rsidRDefault="000D5BD6" w:rsidP="000D5BD6">
      <w:pPr>
        <w:ind w:firstLine="708"/>
        <w:rPr>
          <w:rFonts w:cs="Arial"/>
          <w:szCs w:val="24"/>
        </w:rPr>
      </w:pPr>
      <w:r w:rsidRPr="00410D4A">
        <w:rPr>
          <w:rFonts w:cs="Arial"/>
          <w:szCs w:val="24"/>
        </w:rPr>
        <w:t>Na terceira linha temos como causa o acionamento do sensor interno esquer</w:t>
      </w:r>
      <w:r w:rsidR="005206CC">
        <w:rPr>
          <w:rFonts w:cs="Arial"/>
          <w:szCs w:val="24"/>
        </w:rPr>
        <w:t>do, e como efeito</w:t>
      </w:r>
      <w:r w:rsidRPr="00410D4A">
        <w:rPr>
          <w:rFonts w:cs="Arial"/>
          <w:szCs w:val="24"/>
        </w:rPr>
        <w:t xml:space="preserve"> o intertravamento com o motor de acionamento de fechamento da porta </w:t>
      </w:r>
      <w:r w:rsidR="005206CC">
        <w:rPr>
          <w:rFonts w:cs="Arial"/>
          <w:szCs w:val="24"/>
        </w:rPr>
        <w:t xml:space="preserve">da esquerda. </w:t>
      </w:r>
    </w:p>
    <w:p w:rsidR="005206CC" w:rsidRDefault="000D5BD6" w:rsidP="000D5BD6">
      <w:pPr>
        <w:ind w:firstLine="708"/>
        <w:rPr>
          <w:rFonts w:cs="Arial"/>
          <w:szCs w:val="24"/>
        </w:rPr>
      </w:pPr>
      <w:r w:rsidRPr="00410D4A">
        <w:rPr>
          <w:rFonts w:cs="Arial"/>
          <w:szCs w:val="24"/>
        </w:rPr>
        <w:t>Na quarta linha temos como causa o acionamento do sensor interno</w:t>
      </w:r>
      <w:r w:rsidR="005206CC">
        <w:rPr>
          <w:rFonts w:cs="Arial"/>
          <w:szCs w:val="24"/>
        </w:rPr>
        <w:t xml:space="preserve"> direito, e como efeito</w:t>
      </w:r>
      <w:r w:rsidRPr="00410D4A">
        <w:rPr>
          <w:rFonts w:cs="Arial"/>
          <w:szCs w:val="24"/>
        </w:rPr>
        <w:t xml:space="preserve"> o intertravamento com o motor de acionamento de fechamento da porta da direita. </w:t>
      </w:r>
    </w:p>
    <w:p w:rsidR="006479A8" w:rsidRDefault="005206CC" w:rsidP="00B73575">
      <w:pPr>
        <w:ind w:firstLine="708"/>
        <w:rPr>
          <w:rFonts w:cs="Arial"/>
          <w:szCs w:val="24"/>
        </w:rPr>
      </w:pPr>
      <w:r>
        <w:rPr>
          <w:rFonts w:cs="Arial"/>
          <w:szCs w:val="24"/>
        </w:rPr>
        <w:t>Na terceira e quarta linha também temos outra causa</w:t>
      </w:r>
      <w:r w:rsidR="00B73575">
        <w:rPr>
          <w:rFonts w:cs="Arial"/>
          <w:szCs w:val="24"/>
        </w:rPr>
        <w:t xml:space="preserve"> </w:t>
      </w:r>
      <w:r>
        <w:rPr>
          <w:rFonts w:cs="Arial"/>
          <w:szCs w:val="24"/>
        </w:rPr>
        <w:t xml:space="preserve">ao </w:t>
      </w:r>
      <w:r w:rsidR="00B73575">
        <w:rPr>
          <w:rFonts w:cs="Arial"/>
          <w:szCs w:val="24"/>
        </w:rPr>
        <w:t>acionar</w:t>
      </w:r>
      <w:r>
        <w:rPr>
          <w:rFonts w:cs="Arial"/>
          <w:szCs w:val="24"/>
        </w:rPr>
        <w:t xml:space="preserve"> o sensor interno esquerdo</w:t>
      </w:r>
      <w:r w:rsidR="00B73575">
        <w:rPr>
          <w:rFonts w:cs="Arial"/>
          <w:szCs w:val="24"/>
        </w:rPr>
        <w:t xml:space="preserve"> em conjunto com o </w:t>
      </w:r>
      <w:r>
        <w:rPr>
          <w:rFonts w:cs="Arial"/>
          <w:szCs w:val="24"/>
        </w:rPr>
        <w:t>sen</w:t>
      </w:r>
      <w:r w:rsidR="00B73575">
        <w:rPr>
          <w:rFonts w:cs="Arial"/>
          <w:szCs w:val="24"/>
        </w:rPr>
        <w:t>sor interno direito, t</w:t>
      </w:r>
      <w:r>
        <w:rPr>
          <w:rFonts w:cs="Arial"/>
          <w:szCs w:val="24"/>
        </w:rPr>
        <w:t xml:space="preserve">emos o efeito </w:t>
      </w:r>
      <w:r w:rsidR="000D5BD6" w:rsidRPr="00410D4A">
        <w:rPr>
          <w:rFonts w:cs="Arial"/>
          <w:szCs w:val="24"/>
        </w:rPr>
        <w:t xml:space="preserve">permissivo para </w:t>
      </w:r>
      <w:r w:rsidR="00B73575">
        <w:rPr>
          <w:rFonts w:cs="Arial"/>
          <w:szCs w:val="24"/>
        </w:rPr>
        <w:t xml:space="preserve">movimentação vertical da cabine. </w:t>
      </w:r>
      <w:r w:rsidR="000D5BD6" w:rsidRPr="00410D4A">
        <w:rPr>
          <w:rFonts w:cs="Arial"/>
          <w:szCs w:val="24"/>
        </w:rPr>
        <w:t xml:space="preserve">Caso um dos sensores esteja “ABERTO” a </w:t>
      </w:r>
      <w:r w:rsidR="000D5BD6" w:rsidRPr="00410D4A">
        <w:rPr>
          <w:rFonts w:cs="Arial"/>
          <w:szCs w:val="24"/>
        </w:rPr>
        <w:lastRenderedPageBreak/>
        <w:t>cabine será impedida de se deslocar.</w:t>
      </w:r>
      <w:r w:rsidR="00B73575">
        <w:rPr>
          <w:rFonts w:cs="Arial"/>
          <w:szCs w:val="24"/>
        </w:rPr>
        <w:t xml:space="preserve"> </w:t>
      </w:r>
      <w:r w:rsidR="00B403B4">
        <w:rPr>
          <w:rFonts w:cs="Arial"/>
          <w:szCs w:val="24"/>
        </w:rPr>
        <w:t xml:space="preserve">A </w:t>
      </w:r>
      <w:r w:rsidR="007540AB">
        <w:rPr>
          <w:rFonts w:cs="Arial"/>
          <w:szCs w:val="24"/>
        </w:rPr>
        <w:fldChar w:fldCharType="begin"/>
      </w:r>
      <w:r w:rsidR="007540AB">
        <w:rPr>
          <w:rFonts w:cs="Arial"/>
          <w:szCs w:val="24"/>
        </w:rPr>
        <w:instrText xml:space="preserve"> REF _Ref476051410 \h </w:instrText>
      </w:r>
      <w:r w:rsidR="007540AB">
        <w:rPr>
          <w:rFonts w:cs="Arial"/>
          <w:szCs w:val="24"/>
        </w:rPr>
      </w:r>
      <w:r w:rsidR="007540AB">
        <w:rPr>
          <w:rFonts w:cs="Arial"/>
          <w:szCs w:val="24"/>
        </w:rPr>
        <w:fldChar w:fldCharType="separate"/>
      </w:r>
      <w:r w:rsidR="000A0DE6">
        <w:t xml:space="preserve">Figura </w:t>
      </w:r>
      <w:r w:rsidR="000A0DE6">
        <w:rPr>
          <w:noProof/>
        </w:rPr>
        <w:t>40</w:t>
      </w:r>
      <w:r w:rsidR="007540AB">
        <w:rPr>
          <w:rFonts w:cs="Arial"/>
          <w:szCs w:val="24"/>
        </w:rPr>
        <w:fldChar w:fldCharType="end"/>
      </w:r>
      <w:r w:rsidR="007540AB">
        <w:rPr>
          <w:rFonts w:cs="Arial"/>
          <w:szCs w:val="24"/>
        </w:rPr>
        <w:t xml:space="preserve"> </w:t>
      </w:r>
      <w:r w:rsidR="00B73575">
        <w:rPr>
          <w:rFonts w:cs="Arial"/>
          <w:szCs w:val="24"/>
        </w:rPr>
        <w:t>apresenta o fluxograma de funcionamento da lógica dos sensores.</w:t>
      </w:r>
    </w:p>
    <w:p w:rsidR="00B73575" w:rsidRPr="00BC74D1" w:rsidRDefault="00B73575" w:rsidP="00B73575">
      <w:pPr>
        <w:ind w:firstLine="708"/>
        <w:rPr>
          <w:sz w:val="20"/>
          <w:szCs w:val="20"/>
        </w:rPr>
      </w:pPr>
    </w:p>
    <w:p w:rsidR="00B403B4" w:rsidRDefault="009407E9" w:rsidP="00B403B4">
      <w:pPr>
        <w:ind w:firstLine="0"/>
        <w:jc w:val="center"/>
      </w:pPr>
      <w:r w:rsidRPr="00AC29C2">
        <w:rPr>
          <w:noProof/>
          <w:lang w:eastAsia="pt-BR"/>
        </w:rPr>
        <w:drawing>
          <wp:inline distT="0" distB="0" distL="0" distR="0" wp14:anchorId="6FCFCEFA" wp14:editId="124442FC">
            <wp:extent cx="3963670" cy="54569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31" cy="5461120"/>
                    </a:xfrm>
                    <a:prstGeom prst="rect">
                      <a:avLst/>
                    </a:prstGeom>
                  </pic:spPr>
                </pic:pic>
              </a:graphicData>
            </a:graphic>
          </wp:inline>
        </w:drawing>
      </w:r>
    </w:p>
    <w:p w:rsidR="00BC74D1" w:rsidRDefault="00B403B4" w:rsidP="008D6F51">
      <w:pPr>
        <w:pStyle w:val="figura"/>
      </w:pPr>
      <w:bookmarkStart w:id="162" w:name="_Ref476051410"/>
      <w:bookmarkStart w:id="163" w:name="_Toc482911745"/>
      <w:r>
        <w:t xml:space="preserve">Figura </w:t>
      </w:r>
      <w:fldSimple w:instr=" SEQ Figura \* ARABIC ">
        <w:r w:rsidR="008D6F51">
          <w:rPr>
            <w:noProof/>
          </w:rPr>
          <w:t>40</w:t>
        </w:r>
      </w:fldSimple>
      <w:bookmarkEnd w:id="162"/>
      <w:r w:rsidR="008E1754">
        <w:rPr>
          <w:noProof/>
        </w:rPr>
        <w:t xml:space="preserve"> </w:t>
      </w:r>
      <w:r w:rsidRPr="0066084D">
        <w:rPr>
          <w:noProof/>
        </w:rPr>
        <w:t>– Flux</w:t>
      </w:r>
      <w:r w:rsidR="00646707">
        <w:rPr>
          <w:noProof/>
        </w:rPr>
        <w:t>ograma da lógica de controle dos sensores das portas</w:t>
      </w:r>
      <w:bookmarkEnd w:id="163"/>
    </w:p>
    <w:p w:rsidR="009407E9" w:rsidRDefault="00630121" w:rsidP="008D6F51">
      <w:pPr>
        <w:pStyle w:val="figura"/>
        <w:pPrChange w:id="164" w:author="Adam" w:date="2017-05-19T13:14:00Z">
          <w:pPr>
            <w:pStyle w:val="Legenda"/>
          </w:pPr>
        </w:pPrChange>
      </w:pPr>
      <w:r>
        <w:t xml:space="preserve"> (fonte:</w:t>
      </w:r>
      <w:r w:rsidR="009407E9">
        <w:t xml:space="preserve"> </w:t>
      </w:r>
      <w:r w:rsidR="00646707">
        <w:t xml:space="preserve">Os </w:t>
      </w:r>
      <w:r w:rsidR="009407E9">
        <w:t>autor</w:t>
      </w:r>
      <w:r w:rsidR="00646707">
        <w:t>es</w:t>
      </w:r>
      <w:r w:rsidR="009407E9">
        <w:t>)</w:t>
      </w:r>
    </w:p>
    <w:p w:rsidR="00ED2CF2" w:rsidRPr="00ED2CF2" w:rsidRDefault="00ED2CF2" w:rsidP="00ED2CF2"/>
    <w:p w:rsidR="004E6927" w:rsidRDefault="004E6927" w:rsidP="006B56EA">
      <w:pPr>
        <w:pStyle w:val="Ttulo2"/>
      </w:pPr>
      <w:bookmarkStart w:id="165" w:name="_Toc482911676"/>
      <w:r>
        <w:t>Instalação das botoeiras</w:t>
      </w:r>
      <w:bookmarkEnd w:id="165"/>
    </w:p>
    <w:p w:rsidR="00CE00E2" w:rsidRDefault="00FE198E" w:rsidP="000D5BD6">
      <w:pPr>
        <w:rPr>
          <w:rFonts w:cs="Arial"/>
          <w:szCs w:val="24"/>
        </w:rPr>
      </w:pPr>
      <w:r>
        <w:t>O interior da cabine é constituído por oito botões com funções de sobe, d</w:t>
      </w:r>
      <w:r w:rsidRPr="008C0B38">
        <w:t xml:space="preserve">esce, </w:t>
      </w:r>
      <w:r>
        <w:t>abre, fecha, iluminação, ventilação, emergência e m</w:t>
      </w:r>
      <w:r w:rsidRPr="008C0B38">
        <w:t>anutenção</w:t>
      </w:r>
      <w:r>
        <w:t xml:space="preserve"> e cada botão apresenta um LED. </w:t>
      </w:r>
      <w:r w:rsidRPr="006C3F65">
        <w:t xml:space="preserve">Instalou-se também a célula braile para facilitar a identificação dos comandos da cabine aos usuários com deficiência visual. </w:t>
      </w:r>
      <w:r w:rsidR="00B403B4">
        <w:rPr>
          <w:rFonts w:cs="Arial"/>
          <w:szCs w:val="24"/>
          <w:lang w:eastAsia="pt-BR"/>
        </w:rPr>
        <w:t xml:space="preserve">O circuito 7 </w:t>
      </w:r>
      <w:r w:rsidR="00630121">
        <w:rPr>
          <w:rFonts w:cs="Arial"/>
          <w:szCs w:val="24"/>
          <w:lang w:eastAsia="pt-BR"/>
        </w:rPr>
        <w:t>(</w:t>
      </w:r>
      <w:r w:rsidR="00295932">
        <w:rPr>
          <w:rFonts w:cs="Arial"/>
          <w:szCs w:val="24"/>
          <w:lang w:eastAsia="pt-BR"/>
        </w:rPr>
        <w:t xml:space="preserve">Botões da cabine) é responsável por </w:t>
      </w:r>
      <w:r w:rsidR="007E60CA">
        <w:rPr>
          <w:rFonts w:cs="Arial"/>
          <w:szCs w:val="24"/>
          <w:lang w:eastAsia="pt-BR"/>
        </w:rPr>
        <w:t>enviar</w:t>
      </w:r>
      <w:r w:rsidR="00295932">
        <w:rPr>
          <w:rFonts w:cs="Arial"/>
          <w:szCs w:val="24"/>
          <w:lang w:eastAsia="pt-BR"/>
        </w:rPr>
        <w:t xml:space="preserve"> os sinais de entrada para o </w:t>
      </w:r>
      <w:r>
        <w:rPr>
          <w:rFonts w:cs="Arial"/>
          <w:szCs w:val="24"/>
          <w:lang w:eastAsia="pt-BR"/>
        </w:rPr>
        <w:t>Ardui</w:t>
      </w:r>
      <w:r w:rsidR="00287030">
        <w:rPr>
          <w:rFonts w:cs="Arial"/>
          <w:szCs w:val="24"/>
          <w:lang w:eastAsia="pt-BR"/>
        </w:rPr>
        <w:t>no</w:t>
      </w:r>
      <w:r w:rsidR="00295932">
        <w:rPr>
          <w:rFonts w:cs="Arial"/>
          <w:szCs w:val="24"/>
          <w:lang w:eastAsia="pt-BR"/>
        </w:rPr>
        <w:t xml:space="preserve">. Os botões são </w:t>
      </w:r>
      <w:r w:rsidR="00295932">
        <w:rPr>
          <w:rFonts w:cs="Arial"/>
          <w:szCs w:val="24"/>
          <w:lang w:eastAsia="pt-BR"/>
        </w:rPr>
        <w:lastRenderedPageBreak/>
        <w:t xml:space="preserve">do tipo não retentivo. </w:t>
      </w:r>
      <w:r w:rsidR="007E60CA">
        <w:rPr>
          <w:rFonts w:cs="Arial"/>
          <w:szCs w:val="24"/>
          <w:lang w:eastAsia="pt-BR"/>
        </w:rPr>
        <w:t>P</w:t>
      </w:r>
      <w:r w:rsidR="00932D48">
        <w:rPr>
          <w:rFonts w:cs="Arial"/>
          <w:szCs w:val="24"/>
        </w:rPr>
        <w:t xml:space="preserve">ossuem LEDs que ao pressionar </w:t>
      </w:r>
      <w:r w:rsidR="00FB1CED">
        <w:rPr>
          <w:rFonts w:cs="Arial"/>
          <w:szCs w:val="24"/>
        </w:rPr>
        <w:t xml:space="preserve">o botão, </w:t>
      </w:r>
      <w:r w:rsidR="006C3F65">
        <w:rPr>
          <w:rFonts w:cs="Arial"/>
          <w:szCs w:val="24"/>
        </w:rPr>
        <w:t>o mesmo</w:t>
      </w:r>
      <w:r w:rsidR="00FB1CED">
        <w:rPr>
          <w:rFonts w:cs="Arial"/>
          <w:szCs w:val="24"/>
        </w:rPr>
        <w:t xml:space="preserve"> permanecerá aces</w:t>
      </w:r>
      <w:r w:rsidR="00932D48">
        <w:rPr>
          <w:rFonts w:cs="Arial"/>
          <w:szCs w:val="24"/>
        </w:rPr>
        <w:t>o até que a cabine chegue no andar desejado.</w:t>
      </w:r>
      <w:r>
        <w:rPr>
          <w:rFonts w:cs="Arial"/>
          <w:szCs w:val="24"/>
        </w:rPr>
        <w:t xml:space="preserve"> Conforme </w:t>
      </w:r>
      <w:r>
        <w:rPr>
          <w:rFonts w:cs="Arial"/>
          <w:szCs w:val="24"/>
        </w:rPr>
        <w:fldChar w:fldCharType="begin"/>
      </w:r>
      <w:r>
        <w:rPr>
          <w:rFonts w:cs="Arial"/>
          <w:szCs w:val="24"/>
        </w:rPr>
        <w:instrText xml:space="preserve"> REF _Ref482635294 \h </w:instrText>
      </w:r>
      <w:r>
        <w:rPr>
          <w:rFonts w:cs="Arial"/>
          <w:szCs w:val="24"/>
        </w:rPr>
      </w:r>
      <w:r>
        <w:rPr>
          <w:rFonts w:cs="Arial"/>
          <w:szCs w:val="24"/>
        </w:rPr>
        <w:fldChar w:fldCharType="separate"/>
      </w:r>
      <w:r w:rsidR="000A0DE6">
        <w:t xml:space="preserve">Figura </w:t>
      </w:r>
      <w:r w:rsidR="000A0DE6">
        <w:rPr>
          <w:noProof/>
        </w:rPr>
        <w:t>41</w:t>
      </w:r>
      <w:r>
        <w:rPr>
          <w:rFonts w:cs="Arial"/>
          <w:szCs w:val="24"/>
        </w:rPr>
        <w:fldChar w:fldCharType="end"/>
      </w:r>
      <w:r>
        <w:rPr>
          <w:rFonts w:cs="Arial"/>
          <w:szCs w:val="24"/>
        </w:rPr>
        <w:t>.</w:t>
      </w:r>
    </w:p>
    <w:p w:rsidR="00FE198E" w:rsidRDefault="00FE198E" w:rsidP="000D5BD6">
      <w:pPr>
        <w:rPr>
          <w:rFonts w:cs="Arial"/>
          <w:szCs w:val="24"/>
        </w:rPr>
      </w:pPr>
    </w:p>
    <w:p w:rsidR="00FE198E" w:rsidRDefault="00FE198E" w:rsidP="00FE198E">
      <w:pPr>
        <w:keepNext/>
        <w:ind w:firstLine="0"/>
        <w:jc w:val="center"/>
      </w:pPr>
      <w:r w:rsidRPr="00DC4E89">
        <w:rPr>
          <w:noProof/>
          <w:color w:val="FF0000"/>
          <w:lang w:eastAsia="pt-BR"/>
        </w:rPr>
        <w:drawing>
          <wp:inline distT="0" distB="0" distL="0" distR="0" wp14:anchorId="5FCA8241" wp14:editId="76F3E71B">
            <wp:extent cx="3901778" cy="3642676"/>
            <wp:effectExtent l="0" t="0" r="381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1778" cy="3642676"/>
                    </a:xfrm>
                    <a:prstGeom prst="rect">
                      <a:avLst/>
                    </a:prstGeom>
                  </pic:spPr>
                </pic:pic>
              </a:graphicData>
            </a:graphic>
          </wp:inline>
        </w:drawing>
      </w:r>
    </w:p>
    <w:p w:rsidR="00FE198E" w:rsidRDefault="00FE198E" w:rsidP="008D6F51">
      <w:pPr>
        <w:pStyle w:val="figura"/>
        <w:rPr>
          <w:szCs w:val="24"/>
        </w:rPr>
      </w:pPr>
      <w:bookmarkStart w:id="166" w:name="_Ref482635294"/>
      <w:bookmarkStart w:id="167" w:name="_Toc482911746"/>
      <w:r>
        <w:t xml:space="preserve">Figura </w:t>
      </w:r>
      <w:fldSimple w:instr=" SEQ Figura \* ARABIC ">
        <w:r w:rsidR="008D6F51">
          <w:rPr>
            <w:noProof/>
          </w:rPr>
          <w:t>41</w:t>
        </w:r>
      </w:fldSimple>
      <w:bookmarkEnd w:id="166"/>
      <w:r>
        <w:t xml:space="preserve"> </w:t>
      </w:r>
      <w:r w:rsidRPr="00656ED8">
        <w:t>– Botões da Cabine</w:t>
      </w:r>
      <w:bookmarkEnd w:id="167"/>
    </w:p>
    <w:p w:rsidR="00FE198E" w:rsidRDefault="00FE198E" w:rsidP="00B711FE">
      <w:pPr>
        <w:pStyle w:val="figura"/>
      </w:pPr>
      <w:r>
        <w:t>(fonte: Elaborado no Software SolidWorks)</w:t>
      </w:r>
    </w:p>
    <w:p w:rsidR="00FE198E" w:rsidRDefault="00FE198E" w:rsidP="00FE198E">
      <w:pPr>
        <w:ind w:firstLine="0"/>
        <w:jc w:val="center"/>
        <w:rPr>
          <w:rFonts w:cs="Arial"/>
          <w:szCs w:val="24"/>
        </w:rPr>
      </w:pPr>
    </w:p>
    <w:p w:rsidR="00FE198E" w:rsidRDefault="00FE198E" w:rsidP="00FE198E">
      <w:r>
        <w:t>De acordo com a</w:t>
      </w:r>
      <w:r w:rsidRPr="00C31A99">
        <w:rPr>
          <w:color w:val="FF0000"/>
        </w:rPr>
        <w:t xml:space="preserve"> </w:t>
      </w:r>
      <w:r w:rsidRPr="00FE198E">
        <w:t>NBR</w:t>
      </w:r>
      <w:r>
        <w:t>13994</w:t>
      </w:r>
      <w:r w:rsidR="007E60CA">
        <w:t xml:space="preserve"> </w:t>
      </w:r>
      <w:r>
        <w:t>(2000)</w:t>
      </w:r>
      <w:r w:rsidRPr="00C31A99">
        <w:rPr>
          <w:color w:val="FF0000"/>
        </w:rPr>
        <w:t xml:space="preserve"> </w:t>
      </w:r>
      <w:r w:rsidRPr="00C31A99">
        <w:t>o</w:t>
      </w:r>
      <w:r w:rsidR="007E60CA">
        <w:t>s botões</w:t>
      </w:r>
      <w:r w:rsidRPr="00C31A99">
        <w:t xml:space="preserve"> deve</w:t>
      </w:r>
      <w:r w:rsidR="007E60CA">
        <w:t>m</w:t>
      </w:r>
      <w:r w:rsidRPr="00C31A99">
        <w:t xml:space="preserve"> atender a um padrão de altura para os usuári</w:t>
      </w:r>
      <w:r>
        <w:t>os e</w:t>
      </w:r>
      <w:r w:rsidRPr="00C31A99">
        <w:t xml:space="preserve"> não ultrapassar a altura de 1,35m</w:t>
      </w:r>
      <w:r>
        <w:t xml:space="preserve"> para o botão mais alto</w:t>
      </w:r>
      <w:r w:rsidRPr="00C31A99">
        <w:t xml:space="preserve">. No protótipo esse valor foi reduzido em escala de 1:4. </w:t>
      </w:r>
      <w:r w:rsidR="00B71EDB">
        <w:t>Os mesmos foram</w:t>
      </w:r>
      <w:r w:rsidR="006C3F65">
        <w:t xml:space="preserve"> instalados de forma </w:t>
      </w:r>
      <w:r w:rsidR="00B71EDB">
        <w:t>horizontal</w:t>
      </w:r>
      <w:r w:rsidR="006C3F65">
        <w:t xml:space="preserve"> para melhor atender o</w:t>
      </w:r>
      <w:r w:rsidR="00B71EDB">
        <w:t>s</w:t>
      </w:r>
      <w:r w:rsidR="006C3F65">
        <w:t xml:space="preserve"> </w:t>
      </w:r>
      <w:r w:rsidR="00B71EDB">
        <w:t>usuários.</w:t>
      </w:r>
    </w:p>
    <w:p w:rsidR="00FE198E" w:rsidRDefault="00FE198E" w:rsidP="00FE198E">
      <w:r>
        <w:t xml:space="preserve">A pinagem conforme </w:t>
      </w:r>
      <w:r>
        <w:fldChar w:fldCharType="begin"/>
      </w:r>
      <w:r>
        <w:instrText xml:space="preserve"> REF _Ref482635431 \h </w:instrText>
      </w:r>
      <w:r>
        <w:fldChar w:fldCharType="separate"/>
      </w:r>
      <w:r w:rsidR="000A0DE6">
        <w:t xml:space="preserve">Figura </w:t>
      </w:r>
      <w:r w:rsidR="000A0DE6">
        <w:rPr>
          <w:noProof/>
        </w:rPr>
        <w:t>42</w:t>
      </w:r>
      <w:r>
        <w:fldChar w:fldCharType="end"/>
      </w:r>
      <w:r>
        <w:t xml:space="preserve"> demostra a sequência da placa montada para instalação dos botões internos da cabine, a linha superior é a ordem de cabeamento e na linha abaixo </w:t>
      </w:r>
      <w:r w:rsidR="007E60CA">
        <w:t>informa</w:t>
      </w:r>
      <w:r>
        <w:t xml:space="preserve"> </w:t>
      </w:r>
      <w:r w:rsidR="00A429E2">
        <w:t>à</w:t>
      </w:r>
      <w:r>
        <w:t xml:space="preserve"> função interna de cada par de pinos. Na linha de I/O é determinado se o pino é de entrada ou saída digital. Na linha de pinagem, é mostrado onde o cabo é ligado ao Arduino Nano.</w:t>
      </w:r>
    </w:p>
    <w:p w:rsidR="00FE198E" w:rsidRDefault="00FE198E" w:rsidP="00FE198E">
      <w:pPr>
        <w:keepNext/>
        <w:ind w:firstLine="0"/>
        <w:jc w:val="center"/>
      </w:pPr>
      <w:r w:rsidRPr="009712B1">
        <w:rPr>
          <w:rFonts w:cstheme="minorHAnsi"/>
          <w:b/>
          <w:noProof/>
          <w:lang w:eastAsia="pt-BR"/>
        </w:rPr>
        <w:lastRenderedPageBreak/>
        <w:drawing>
          <wp:inline distT="0" distB="0" distL="0" distR="0" wp14:anchorId="05F5DB71" wp14:editId="43F02F6E">
            <wp:extent cx="5400040" cy="132969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29690"/>
                    </a:xfrm>
                    <a:prstGeom prst="rect">
                      <a:avLst/>
                    </a:prstGeom>
                  </pic:spPr>
                </pic:pic>
              </a:graphicData>
            </a:graphic>
          </wp:inline>
        </w:drawing>
      </w:r>
    </w:p>
    <w:p w:rsidR="00FE198E" w:rsidRDefault="00FE198E" w:rsidP="008D6F51">
      <w:pPr>
        <w:pStyle w:val="figura"/>
      </w:pPr>
      <w:bookmarkStart w:id="168" w:name="_Ref482635431"/>
      <w:bookmarkStart w:id="169" w:name="_Toc482911747"/>
      <w:r>
        <w:t xml:space="preserve">Figura </w:t>
      </w:r>
      <w:fldSimple w:instr=" SEQ Figura \* ARABIC ">
        <w:r w:rsidR="008D6F51">
          <w:rPr>
            <w:noProof/>
          </w:rPr>
          <w:t>42</w:t>
        </w:r>
      </w:fldSimple>
      <w:bookmarkEnd w:id="168"/>
      <w:r>
        <w:t xml:space="preserve"> </w:t>
      </w:r>
      <w:r w:rsidRPr="00F35D34">
        <w:t>– Pinagem dos botões</w:t>
      </w:r>
      <w:bookmarkEnd w:id="169"/>
    </w:p>
    <w:p w:rsidR="00FE198E" w:rsidRDefault="00FE198E" w:rsidP="00B711FE">
      <w:pPr>
        <w:pStyle w:val="figura"/>
      </w:pPr>
      <w:r>
        <w:t xml:space="preserve"> (fonte: Os autores)</w:t>
      </w:r>
    </w:p>
    <w:p w:rsidR="00FE198E" w:rsidRDefault="00FE198E" w:rsidP="008D6F51">
      <w:pPr>
        <w:pStyle w:val="figura"/>
        <w:pPrChange w:id="170" w:author="Adam" w:date="2017-05-19T13:14:00Z">
          <w:pPr>
            <w:pStyle w:val="figura"/>
          </w:pPr>
        </w:pPrChange>
      </w:pPr>
    </w:p>
    <w:p w:rsidR="00FE198E" w:rsidRPr="00C31A99" w:rsidRDefault="00B71EDB" w:rsidP="00B90CEF">
      <w:pPr>
        <w:rPr>
          <w:color w:val="000000" w:themeColor="text1"/>
        </w:rPr>
      </w:pPr>
      <w:r>
        <w:t>Há uma comunicação serial efetuada</w:t>
      </w:r>
      <w:r w:rsidR="00FE198E" w:rsidRPr="00FE198E">
        <w:t xml:space="preserve"> entre </w:t>
      </w:r>
      <w:r>
        <w:t>o Arduino Nano</w:t>
      </w:r>
      <w:r w:rsidR="00FE198E" w:rsidRPr="00FE198E">
        <w:t xml:space="preserve"> e</w:t>
      </w:r>
      <w:r>
        <w:t xml:space="preserve"> o</w:t>
      </w:r>
      <w:r w:rsidR="00FE198E" w:rsidRPr="00FE198E">
        <w:t xml:space="preserve"> Arduino Mega, ou seja, os controladores se comunicam</w:t>
      </w:r>
      <w:r>
        <w:t xml:space="preserve"> entre si</w:t>
      </w:r>
      <w:r w:rsidR="00FE198E" w:rsidRPr="00FE198E">
        <w:t xml:space="preserve">. </w:t>
      </w:r>
      <w:r>
        <w:t xml:space="preserve">Um Arduino Nano foi dedicado para gerenciar os botões, onde </w:t>
      </w:r>
      <w:r w:rsidR="00FE198E" w:rsidRPr="00FE198E">
        <w:t>são geradas inúmeras requisições, o que poderia l</w:t>
      </w:r>
      <w:r w:rsidR="00B90CEF">
        <w:t>evar o sistema a falhar. Porém este</w:t>
      </w:r>
      <w:r w:rsidR="00FE198E" w:rsidRPr="00FE198E">
        <w:t xml:space="preserve"> Arduino envia apenas a informação necessária </w:t>
      </w:r>
      <w:r w:rsidR="00B90CEF">
        <w:t xml:space="preserve">para </w:t>
      </w:r>
      <w:r w:rsidR="00B90CEF" w:rsidRPr="00FE198E">
        <w:t>que</w:t>
      </w:r>
      <w:r w:rsidR="00B90CEF">
        <w:t xml:space="preserve"> o Mega possa gerenciar </w:t>
      </w:r>
      <w:r w:rsidR="00FE198E" w:rsidRPr="00FE198E">
        <w:t xml:space="preserve">o que deve ser feito. O </w:t>
      </w:r>
      <w:r w:rsidR="008B7635">
        <w:t xml:space="preserve">Arduino </w:t>
      </w:r>
      <w:r w:rsidR="00FE198E" w:rsidRPr="00FE198E">
        <w:t xml:space="preserve">Mega </w:t>
      </w:r>
      <w:r w:rsidR="008B7635">
        <w:t>tem duas opções, a de resolver</w:t>
      </w:r>
      <w:r w:rsidR="00FE198E" w:rsidRPr="00FE198E">
        <w:t xml:space="preserve"> quando a informação é</w:t>
      </w:r>
      <w:r w:rsidR="006C3F65">
        <w:t xml:space="preserve"> ligada ao demais subsistemas (</w:t>
      </w:r>
      <w:r w:rsidR="008B7635">
        <w:t>voz, touch, LCD e etc.</w:t>
      </w:r>
      <w:r w:rsidR="00FE198E" w:rsidRPr="00FE198E">
        <w:t>) ou passa</w:t>
      </w:r>
      <w:r w:rsidR="008B7635">
        <w:t>r</w:t>
      </w:r>
      <w:r w:rsidR="00FE198E" w:rsidRPr="00FE198E">
        <w:t xml:space="preserve"> para o outro Arduino Nano (gerenciador de motores) se o </w:t>
      </w:r>
      <w:r w:rsidR="008B7635">
        <w:t>comando se tratar da movimentação dos</w:t>
      </w:r>
      <w:r w:rsidR="00FE198E" w:rsidRPr="00FE198E">
        <w:t xml:space="preserve"> motor</w:t>
      </w:r>
      <w:r w:rsidR="008B7635">
        <w:t>es</w:t>
      </w:r>
      <w:r w:rsidR="00FE198E" w:rsidRPr="00FE198E">
        <w:t xml:space="preserve"> (subir, </w:t>
      </w:r>
      <w:r w:rsidR="00167D5E">
        <w:t xml:space="preserve">descer, </w:t>
      </w:r>
      <w:r w:rsidR="00FE198E" w:rsidRPr="00FE198E">
        <w:t>abrir</w:t>
      </w:r>
      <w:r w:rsidR="00167D5E">
        <w:t xml:space="preserve"> e fechar</w:t>
      </w:r>
      <w:r w:rsidR="00FE198E" w:rsidRPr="00FE198E">
        <w:t>).</w:t>
      </w:r>
    </w:p>
    <w:p w:rsidR="004E6927" w:rsidRDefault="004E6927" w:rsidP="006B56EA">
      <w:pPr>
        <w:pStyle w:val="Ttulo2"/>
      </w:pPr>
      <w:bookmarkStart w:id="171" w:name="_Toc482911677"/>
      <w:r>
        <w:t>Instalação dos Itens de segurança</w:t>
      </w:r>
      <w:bookmarkEnd w:id="171"/>
    </w:p>
    <w:p w:rsidR="0099156B" w:rsidRDefault="00BC579D" w:rsidP="00BC579D">
      <w:pPr>
        <w:ind w:firstLine="708"/>
        <w:rPr>
          <w:rFonts w:cs="Arial"/>
          <w:szCs w:val="24"/>
        </w:rPr>
      </w:pPr>
      <w:r w:rsidRPr="002B2F4D">
        <w:rPr>
          <w:rFonts w:cs="Arial"/>
          <w:szCs w:val="24"/>
        </w:rPr>
        <w:t>De acordo com a Norma Brasileira</w:t>
      </w:r>
      <w:r>
        <w:rPr>
          <w:rFonts w:cs="Arial"/>
          <w:szCs w:val="24"/>
        </w:rPr>
        <w:t xml:space="preserve"> ABNT NBR 5410</w:t>
      </w:r>
      <w:r w:rsidR="006C3F65">
        <w:rPr>
          <w:rFonts w:cs="Arial"/>
          <w:szCs w:val="24"/>
        </w:rPr>
        <w:t xml:space="preserve"> </w:t>
      </w:r>
      <w:r>
        <w:rPr>
          <w:rFonts w:cs="Arial"/>
          <w:szCs w:val="24"/>
        </w:rPr>
        <w:t>(</w:t>
      </w:r>
      <w:r w:rsidRPr="002B2F4D">
        <w:rPr>
          <w:rFonts w:cs="Arial"/>
          <w:szCs w:val="24"/>
        </w:rPr>
        <w:t>2004)</w:t>
      </w:r>
      <w:r w:rsidR="0099156B">
        <w:rPr>
          <w:rFonts w:cs="Arial"/>
          <w:szCs w:val="24"/>
        </w:rPr>
        <w:t xml:space="preserve"> sempre que houver situação de perigo e for preciso desenergizar um circuito, é necessário prover dispositivos de desligamento de emergência, de fácil acesso e manobra</w:t>
      </w:r>
      <w:r w:rsidRPr="0047640A">
        <w:rPr>
          <w:rFonts w:cs="Arial"/>
          <w:szCs w:val="24"/>
        </w:rPr>
        <w:t>.</w:t>
      </w:r>
      <w:r>
        <w:rPr>
          <w:rFonts w:cs="Arial"/>
          <w:szCs w:val="24"/>
        </w:rPr>
        <w:t xml:space="preserve"> </w:t>
      </w:r>
    </w:p>
    <w:p w:rsidR="00BC579D" w:rsidRDefault="00243646" w:rsidP="00BC579D">
      <w:pPr>
        <w:ind w:firstLine="708"/>
        <w:rPr>
          <w:rFonts w:cs="Arial"/>
          <w:szCs w:val="24"/>
        </w:rPr>
      </w:pPr>
      <w:r>
        <w:rPr>
          <w:rFonts w:cs="Arial"/>
          <w:szCs w:val="24"/>
        </w:rPr>
        <w:t>D</w:t>
      </w:r>
      <w:r w:rsidR="00BC579D">
        <w:rPr>
          <w:rFonts w:cs="Arial"/>
          <w:szCs w:val="24"/>
        </w:rPr>
        <w:t xml:space="preserve">ividiu-se </w:t>
      </w:r>
      <w:r>
        <w:rPr>
          <w:rFonts w:cs="Arial"/>
          <w:szCs w:val="24"/>
        </w:rPr>
        <w:t xml:space="preserve">este item </w:t>
      </w:r>
      <w:r w:rsidR="00BC579D">
        <w:rPr>
          <w:rFonts w:cs="Arial"/>
          <w:szCs w:val="24"/>
        </w:rPr>
        <w:t xml:space="preserve">em dois grupos: </w:t>
      </w:r>
      <w:r>
        <w:rPr>
          <w:rFonts w:cs="Arial"/>
          <w:szCs w:val="24"/>
        </w:rPr>
        <w:t>segurança do usuário e</w:t>
      </w:r>
      <w:r w:rsidR="00BC579D">
        <w:rPr>
          <w:rFonts w:cs="Arial"/>
          <w:szCs w:val="24"/>
        </w:rPr>
        <w:t xml:space="preserve"> do equipamento.</w:t>
      </w:r>
      <w:r w:rsidR="00BC579D" w:rsidRPr="0047640A">
        <w:rPr>
          <w:rFonts w:cs="Arial"/>
          <w:szCs w:val="24"/>
        </w:rPr>
        <w:t xml:space="preserve"> </w:t>
      </w:r>
      <w:r w:rsidR="00AF3849">
        <w:rPr>
          <w:rFonts w:cs="Arial"/>
          <w:szCs w:val="24"/>
        </w:rPr>
        <w:t>E também para segurança de ambas realizou-se a instalação de uma célula de carga.</w:t>
      </w:r>
    </w:p>
    <w:p w:rsidR="003D2F27" w:rsidRDefault="003D2F27" w:rsidP="00283ABC">
      <w:pPr>
        <w:pStyle w:val="Ttulo3"/>
      </w:pPr>
      <w:r>
        <w:t xml:space="preserve"> </w:t>
      </w:r>
      <w:bookmarkStart w:id="172" w:name="_Toc482911678"/>
      <w:r>
        <w:t>Segurança do usuário</w:t>
      </w:r>
      <w:bookmarkEnd w:id="172"/>
    </w:p>
    <w:p w:rsidR="003D2F27" w:rsidRPr="00EC1119" w:rsidRDefault="003D2F27" w:rsidP="003D2F27">
      <w:pPr>
        <w:ind w:firstLine="708"/>
        <w:rPr>
          <w:rFonts w:cs="Arial"/>
          <w:szCs w:val="24"/>
          <w:lang w:eastAsia="pt-BR"/>
        </w:rPr>
      </w:pPr>
      <w:r w:rsidRPr="00EC1119">
        <w:rPr>
          <w:rFonts w:cs="Arial"/>
          <w:szCs w:val="24"/>
          <w:lang w:eastAsia="pt-BR"/>
        </w:rPr>
        <w:t>Para a segurança do usuário foi colocado piso antiderrapante, corrimãos, saída de emergência com possibili</w:t>
      </w:r>
      <w:r w:rsidR="009745AE">
        <w:rPr>
          <w:rFonts w:cs="Arial"/>
          <w:szCs w:val="24"/>
          <w:lang w:eastAsia="pt-BR"/>
        </w:rPr>
        <w:t xml:space="preserve">dade de remoção de cadeirantes, </w:t>
      </w:r>
      <w:r w:rsidRPr="00EC1119">
        <w:rPr>
          <w:rFonts w:cs="Arial"/>
          <w:szCs w:val="24"/>
          <w:lang w:eastAsia="pt-BR"/>
        </w:rPr>
        <w:t>comandos de acionamento manual de emergência, comandos manuais locais de acionamento de abertura e fechamento de portas.</w:t>
      </w:r>
      <w:r w:rsidR="00BC579D">
        <w:rPr>
          <w:rFonts w:cs="Arial"/>
          <w:szCs w:val="24"/>
          <w:lang w:eastAsia="pt-BR"/>
        </w:rPr>
        <w:t xml:space="preserve"> </w:t>
      </w:r>
    </w:p>
    <w:p w:rsidR="003D2F27" w:rsidRDefault="003D2F27" w:rsidP="003D2F27">
      <w:pPr>
        <w:ind w:firstLine="708"/>
        <w:rPr>
          <w:rFonts w:cs="Arial"/>
          <w:szCs w:val="24"/>
          <w:lang w:eastAsia="pt-BR"/>
        </w:rPr>
      </w:pPr>
      <w:r w:rsidRPr="00EC1119">
        <w:rPr>
          <w:rFonts w:cs="Arial"/>
          <w:szCs w:val="24"/>
          <w:lang w:eastAsia="pt-BR"/>
        </w:rPr>
        <w:t>Foi inserido também ventilador no topo da cabine, além de iluminação</w:t>
      </w:r>
      <w:r w:rsidR="009745AE">
        <w:rPr>
          <w:rFonts w:cs="Arial"/>
          <w:szCs w:val="24"/>
          <w:lang w:eastAsia="pt-BR"/>
        </w:rPr>
        <w:t xml:space="preserve"> e</w:t>
      </w:r>
      <w:r w:rsidRPr="00EC1119">
        <w:rPr>
          <w:rFonts w:cs="Arial"/>
          <w:szCs w:val="24"/>
          <w:lang w:eastAsia="pt-BR"/>
        </w:rPr>
        <w:t xml:space="preserve"> caixas</w:t>
      </w:r>
      <w:r w:rsidR="00BC579D">
        <w:rPr>
          <w:rFonts w:cs="Arial"/>
          <w:szCs w:val="24"/>
          <w:lang w:eastAsia="pt-BR"/>
        </w:rPr>
        <w:t xml:space="preserve"> de som para interatividade com </w:t>
      </w:r>
      <w:r w:rsidRPr="00EC1119">
        <w:rPr>
          <w:rFonts w:cs="Arial"/>
          <w:szCs w:val="24"/>
          <w:lang w:eastAsia="pt-BR"/>
        </w:rPr>
        <w:t>o sistema.</w:t>
      </w:r>
    </w:p>
    <w:p w:rsidR="009745AE" w:rsidRDefault="009745AE" w:rsidP="003D2F27">
      <w:pPr>
        <w:ind w:firstLine="708"/>
        <w:rPr>
          <w:rFonts w:cs="Arial"/>
          <w:szCs w:val="24"/>
        </w:rPr>
      </w:pPr>
    </w:p>
    <w:p w:rsidR="003D2F27" w:rsidRDefault="00BC579D" w:rsidP="003D2F27">
      <w:pPr>
        <w:ind w:firstLine="708"/>
        <w:rPr>
          <w:rFonts w:cs="Arial"/>
          <w:szCs w:val="24"/>
        </w:rPr>
      </w:pPr>
      <w:r>
        <w:rPr>
          <w:rFonts w:cs="Arial"/>
          <w:szCs w:val="24"/>
        </w:rPr>
        <w:lastRenderedPageBreak/>
        <w:t>Realizou-se também a i</w:t>
      </w:r>
      <w:r w:rsidR="003D2F27">
        <w:rPr>
          <w:rFonts w:cs="Arial"/>
          <w:szCs w:val="24"/>
        </w:rPr>
        <w:t>nstalação do sensor antiesmagamento</w:t>
      </w:r>
      <w:r w:rsidR="00053B21">
        <w:rPr>
          <w:rFonts w:cs="Arial"/>
          <w:szCs w:val="24"/>
        </w:rPr>
        <w:t xml:space="preserve"> através do fechamento das portas, instalou-se uma cortina de sensores de presença que é formada por pares de sensores ópticos, esse par óptico é formado por um diodo laser emissor de luz e um foto diodo receptor de luz. A cortina é constituída por pares de sensores, conforme demonstrado na</w:t>
      </w:r>
      <w:r w:rsidR="009745AE">
        <w:rPr>
          <w:rFonts w:cs="Arial"/>
          <w:szCs w:val="24"/>
        </w:rPr>
        <w:t xml:space="preserve"> </w:t>
      </w:r>
      <w:r w:rsidR="009745AE">
        <w:rPr>
          <w:rFonts w:cs="Arial"/>
          <w:szCs w:val="24"/>
        </w:rPr>
        <w:fldChar w:fldCharType="begin"/>
      </w:r>
      <w:r w:rsidR="009745AE">
        <w:rPr>
          <w:rFonts w:cs="Arial"/>
          <w:szCs w:val="24"/>
        </w:rPr>
        <w:instrText xml:space="preserve"> REF _Ref477800721 \h </w:instrText>
      </w:r>
      <w:r w:rsidR="009745AE">
        <w:rPr>
          <w:rFonts w:cs="Arial"/>
          <w:szCs w:val="24"/>
        </w:rPr>
      </w:r>
      <w:r w:rsidR="009745AE">
        <w:rPr>
          <w:rFonts w:cs="Arial"/>
          <w:szCs w:val="24"/>
        </w:rPr>
        <w:fldChar w:fldCharType="separate"/>
      </w:r>
      <w:r w:rsidR="000A0DE6">
        <w:t xml:space="preserve">Figura </w:t>
      </w:r>
      <w:r w:rsidR="000A0DE6">
        <w:rPr>
          <w:noProof/>
        </w:rPr>
        <w:t>43</w:t>
      </w:r>
      <w:r w:rsidR="009745AE">
        <w:rPr>
          <w:rFonts w:cs="Arial"/>
          <w:szCs w:val="24"/>
        </w:rPr>
        <w:fldChar w:fldCharType="end"/>
      </w:r>
      <w:r w:rsidR="00053B21">
        <w:rPr>
          <w:rFonts w:cs="Arial"/>
          <w:szCs w:val="24"/>
        </w:rPr>
        <w:t>.</w:t>
      </w:r>
    </w:p>
    <w:p w:rsidR="00254C05" w:rsidRDefault="00254C05" w:rsidP="003D2F27">
      <w:pPr>
        <w:ind w:firstLine="708"/>
        <w:rPr>
          <w:rFonts w:cs="Arial"/>
          <w:szCs w:val="24"/>
        </w:rPr>
      </w:pPr>
    </w:p>
    <w:p w:rsidR="00053B21" w:rsidRDefault="00053B21" w:rsidP="00053B21">
      <w:pPr>
        <w:ind w:firstLine="0"/>
      </w:pPr>
      <w:r>
        <w:rPr>
          <w:noProof/>
          <w:lang w:eastAsia="pt-BR"/>
        </w:rPr>
        <w:drawing>
          <wp:inline distT="0" distB="0" distL="0" distR="0" wp14:anchorId="70585D55" wp14:editId="090185EF">
            <wp:extent cx="5760720" cy="3442109"/>
            <wp:effectExtent l="0" t="0" r="0" b="6350"/>
            <wp:docPr id="17" name="Imagem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442109"/>
                    </a:xfrm>
                    <a:prstGeom prst="rect">
                      <a:avLst/>
                    </a:prstGeom>
                    <a:noFill/>
                    <a:ln>
                      <a:noFill/>
                    </a:ln>
                  </pic:spPr>
                </pic:pic>
              </a:graphicData>
            </a:graphic>
          </wp:inline>
        </w:drawing>
      </w:r>
    </w:p>
    <w:p w:rsidR="00053B21" w:rsidRDefault="00053B21" w:rsidP="008D6F51">
      <w:pPr>
        <w:pStyle w:val="figura"/>
      </w:pPr>
      <w:bookmarkStart w:id="173" w:name="_Ref477800721"/>
      <w:bookmarkStart w:id="174" w:name="_Toc482911748"/>
      <w:r>
        <w:t xml:space="preserve">Figura </w:t>
      </w:r>
      <w:fldSimple w:instr=" SEQ Figura \* ARABIC ">
        <w:r w:rsidR="008D6F51">
          <w:rPr>
            <w:noProof/>
          </w:rPr>
          <w:t>43</w:t>
        </w:r>
      </w:fldSimple>
      <w:bookmarkEnd w:id="173"/>
      <w:r w:rsidR="00BC5511">
        <w:t xml:space="preserve"> </w:t>
      </w:r>
      <w:r w:rsidRPr="000A1183">
        <w:rPr>
          <w:noProof/>
        </w:rPr>
        <w:t>– Sensor antiesmagamento</w:t>
      </w:r>
      <w:bookmarkEnd w:id="174"/>
    </w:p>
    <w:p w:rsidR="00053B21" w:rsidRDefault="00053B21" w:rsidP="00B711FE">
      <w:pPr>
        <w:pStyle w:val="figura"/>
      </w:pPr>
      <w:r w:rsidRPr="00962776">
        <w:t xml:space="preserve"> (fonte: </w:t>
      </w:r>
      <w:r w:rsidR="00D96814">
        <w:t>Os autores</w:t>
      </w:r>
      <w:r w:rsidRPr="00962776">
        <w:t>)</w:t>
      </w:r>
    </w:p>
    <w:p w:rsidR="00D1310C" w:rsidRPr="0096226C" w:rsidRDefault="00D1310C" w:rsidP="00053B21">
      <w:pPr>
        <w:ind w:firstLine="0"/>
        <w:jc w:val="center"/>
        <w:rPr>
          <w:szCs w:val="24"/>
        </w:rPr>
      </w:pPr>
    </w:p>
    <w:p w:rsidR="00053B21" w:rsidRDefault="00053B21" w:rsidP="00053B21">
      <w:r>
        <w:t xml:space="preserve">Cada conjunto possui uma saída digital </w:t>
      </w:r>
      <w:r w:rsidR="00BC5511">
        <w:t>que é conectada a</w:t>
      </w:r>
      <w:r>
        <w:t xml:space="preserve"> uma porta lógica AND. Os sensores foram instalados perpendicular as portas aumentando a segurança dos usuários, principalmente para os cadeirantes e aqueles que necessitam de cão guia, para auxiliar em seu dia-a-dia.</w:t>
      </w:r>
    </w:p>
    <w:p w:rsidR="00053B21" w:rsidRDefault="00053B21" w:rsidP="00053B21">
      <w:r>
        <w:t>Como pode se observ</w:t>
      </w:r>
      <w:r w:rsidR="00D46150">
        <w:t>ar no circuito representado</w:t>
      </w:r>
      <w:r w:rsidR="00730B26">
        <w:t xml:space="preserve"> </w:t>
      </w:r>
      <w:r w:rsidR="00730B26">
        <w:fldChar w:fldCharType="begin"/>
      </w:r>
      <w:r w:rsidR="00730B26">
        <w:instrText xml:space="preserve"> REF _Ref477802217 \h </w:instrText>
      </w:r>
      <w:r w:rsidR="00730B26">
        <w:fldChar w:fldCharType="separate"/>
      </w:r>
      <w:r w:rsidR="000A0DE6">
        <w:t xml:space="preserve">Figura </w:t>
      </w:r>
      <w:r w:rsidR="000A0DE6">
        <w:rPr>
          <w:noProof/>
        </w:rPr>
        <w:t>44</w:t>
      </w:r>
      <w:r w:rsidR="00730B26">
        <w:fldChar w:fldCharType="end"/>
      </w:r>
      <w:r w:rsidR="00802462">
        <w:t>,</w:t>
      </w:r>
      <w:r w:rsidR="00BB573A">
        <w:t xml:space="preserve"> as</w:t>
      </w:r>
      <w:r>
        <w:t xml:space="preserve"> portas 2,3 e 4 estão ligadas a fonte, portanto, ambas estão em nível lógico 1. Nesta configuração a saída só dependerá da entrada 5 para interromper ou não o fechamento das portas, enviando 0 ou 1 para o controlador.</w:t>
      </w:r>
    </w:p>
    <w:p w:rsidR="00BC5511" w:rsidRDefault="00BC5511" w:rsidP="00BC5511">
      <w:pPr>
        <w:ind w:firstLine="0"/>
        <w:jc w:val="center"/>
      </w:pPr>
      <w:r>
        <w:rPr>
          <w:noProof/>
          <w:lang w:eastAsia="pt-BR"/>
        </w:rPr>
        <w:lastRenderedPageBreak/>
        <w:drawing>
          <wp:inline distT="0" distB="0" distL="0" distR="0" wp14:anchorId="1A7BE5A3" wp14:editId="1E256074">
            <wp:extent cx="4141025" cy="2996219"/>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5907" cy="3006987"/>
                    </a:xfrm>
                    <a:prstGeom prst="rect">
                      <a:avLst/>
                    </a:prstGeom>
                  </pic:spPr>
                </pic:pic>
              </a:graphicData>
            </a:graphic>
          </wp:inline>
        </w:drawing>
      </w:r>
    </w:p>
    <w:p w:rsidR="00BC5511" w:rsidRDefault="00BC5511" w:rsidP="008D6F51">
      <w:pPr>
        <w:pStyle w:val="figura"/>
      </w:pPr>
      <w:bookmarkStart w:id="175" w:name="_Ref477802217"/>
      <w:bookmarkStart w:id="176" w:name="_Toc482911749"/>
      <w:r>
        <w:t xml:space="preserve">Figura </w:t>
      </w:r>
      <w:fldSimple w:instr=" SEQ Figura \* ARABIC ">
        <w:r w:rsidR="008D6F51">
          <w:rPr>
            <w:noProof/>
          </w:rPr>
          <w:t>44</w:t>
        </w:r>
      </w:fldSimple>
      <w:bookmarkEnd w:id="175"/>
      <w:r w:rsidR="00E62D33">
        <w:t xml:space="preserve"> </w:t>
      </w:r>
      <w:r w:rsidRPr="000F10E9">
        <w:rPr>
          <w:noProof/>
        </w:rPr>
        <w:t>– Circuito</w:t>
      </w:r>
      <w:r w:rsidR="00FE1B37">
        <w:rPr>
          <w:noProof/>
        </w:rPr>
        <w:t xml:space="preserve"> representativo</w:t>
      </w:r>
      <w:r w:rsidRPr="000F10E9">
        <w:rPr>
          <w:noProof/>
        </w:rPr>
        <w:t xml:space="preserve"> do</w:t>
      </w:r>
      <w:r>
        <w:rPr>
          <w:noProof/>
        </w:rPr>
        <w:t>s</w:t>
      </w:r>
      <w:r w:rsidR="0037782D">
        <w:rPr>
          <w:noProof/>
        </w:rPr>
        <w:t xml:space="preserve"> s</w:t>
      </w:r>
      <w:r w:rsidRPr="000F10E9">
        <w:rPr>
          <w:noProof/>
        </w:rPr>
        <w:t>ensor</w:t>
      </w:r>
      <w:r>
        <w:rPr>
          <w:noProof/>
        </w:rPr>
        <w:t>es</w:t>
      </w:r>
      <w:r w:rsidRPr="000F10E9">
        <w:rPr>
          <w:noProof/>
        </w:rPr>
        <w:t xml:space="preserve"> antiesmagamento</w:t>
      </w:r>
      <w:bookmarkEnd w:id="176"/>
    </w:p>
    <w:p w:rsidR="00BC5511" w:rsidRDefault="00BC5511" w:rsidP="00B711FE">
      <w:pPr>
        <w:pStyle w:val="figura"/>
      </w:pPr>
      <w:r w:rsidRPr="00962776">
        <w:t xml:space="preserve">(fonte: </w:t>
      </w:r>
      <w:r w:rsidR="00D96814">
        <w:t>Os autores</w:t>
      </w:r>
      <w:r w:rsidRPr="00962776">
        <w:t>)</w:t>
      </w:r>
    </w:p>
    <w:p w:rsidR="00BC5511" w:rsidRPr="0096226C" w:rsidRDefault="00BC5511" w:rsidP="00BC5511">
      <w:pPr>
        <w:ind w:firstLine="0"/>
        <w:jc w:val="center"/>
        <w:rPr>
          <w:szCs w:val="24"/>
        </w:rPr>
      </w:pPr>
    </w:p>
    <w:p w:rsidR="00BC5511" w:rsidRDefault="00BC5511" w:rsidP="00BC5511">
      <w:r>
        <w:t>Importante observar que a incidência de luz é analógica ou seja tem variação de intensidade, neste caso o optoacoplador juntamente com a</w:t>
      </w:r>
      <w:r w:rsidR="00A1227C">
        <w:t xml:space="preserve"> </w:t>
      </w:r>
      <w:r>
        <w:t>porta AND digitalizam o s</w:t>
      </w:r>
      <w:r w:rsidR="00A1227C">
        <w:t>inal envia</w:t>
      </w:r>
      <w:r>
        <w:t xml:space="preserve">do, </w:t>
      </w:r>
      <w:r w:rsidR="00FE1B37">
        <w:t xml:space="preserve">a saída lógica do controlador </w:t>
      </w:r>
      <w:r>
        <w:t>só estará em nível lógico 1</w:t>
      </w:r>
      <w:r w:rsidR="00FE1B37">
        <w:t xml:space="preserve">, </w:t>
      </w:r>
      <w:r>
        <w:t>caso todos os sensores receptores estejam recebendo luz dos sensores emissores. Nesta configuração as portas fecham normalmente, caso contrário, quando o feixe de luz é interrompido o controlador receberá nível logico 0 em sua entrada e assim irá interromper o fechamento das portas e reabri-la novamente conforme representado na</w:t>
      </w:r>
      <w:r w:rsidR="00730B26">
        <w:t xml:space="preserve"> </w:t>
      </w:r>
      <w:r w:rsidR="00730B26">
        <w:fldChar w:fldCharType="begin"/>
      </w:r>
      <w:r w:rsidR="00730B26">
        <w:instrText xml:space="preserve"> REF _Ref477801673 \h </w:instrText>
      </w:r>
      <w:r w:rsidR="00730B26">
        <w:fldChar w:fldCharType="separate"/>
      </w:r>
      <w:r w:rsidR="000A0DE6">
        <w:t xml:space="preserve">Figura </w:t>
      </w:r>
      <w:r w:rsidR="000A0DE6">
        <w:rPr>
          <w:noProof/>
        </w:rPr>
        <w:t>45</w:t>
      </w:r>
      <w:r w:rsidR="00730B26">
        <w:fldChar w:fldCharType="end"/>
      </w:r>
      <w:r w:rsidR="00E62D33">
        <w:t>.</w:t>
      </w:r>
    </w:p>
    <w:p w:rsidR="00270A7E" w:rsidRDefault="00270A7E" w:rsidP="00BC5511"/>
    <w:p w:rsidR="00E62D33" w:rsidRDefault="00BC5511" w:rsidP="00E62D33">
      <w:pPr>
        <w:ind w:firstLine="0"/>
        <w:jc w:val="center"/>
      </w:pPr>
      <w:r>
        <w:rPr>
          <w:noProof/>
          <w:lang w:eastAsia="pt-BR"/>
        </w:rPr>
        <w:drawing>
          <wp:inline distT="0" distB="0" distL="0" distR="0" wp14:anchorId="1AF20B7F" wp14:editId="52AFDA4E">
            <wp:extent cx="2544535" cy="2159000"/>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9282" cy="2256361"/>
                    </a:xfrm>
                    <a:prstGeom prst="rect">
                      <a:avLst/>
                    </a:prstGeom>
                  </pic:spPr>
                </pic:pic>
              </a:graphicData>
            </a:graphic>
          </wp:inline>
        </w:drawing>
      </w:r>
    </w:p>
    <w:p w:rsidR="00BC5511" w:rsidRDefault="00E62D33" w:rsidP="008D6F51">
      <w:pPr>
        <w:pStyle w:val="figura"/>
      </w:pPr>
      <w:bookmarkStart w:id="177" w:name="_Ref477801673"/>
      <w:bookmarkStart w:id="178" w:name="_Toc482911750"/>
      <w:r>
        <w:t xml:space="preserve">Figura </w:t>
      </w:r>
      <w:fldSimple w:instr=" SEQ Figura \* ARABIC ">
        <w:r w:rsidR="008D6F51">
          <w:rPr>
            <w:noProof/>
          </w:rPr>
          <w:t>45</w:t>
        </w:r>
      </w:fldSimple>
      <w:bookmarkEnd w:id="177"/>
      <w:r w:rsidR="006D0C65">
        <w:rPr>
          <w:noProof/>
        </w:rPr>
        <w:t xml:space="preserve"> </w:t>
      </w:r>
      <w:r w:rsidRPr="008B3129">
        <w:rPr>
          <w:noProof/>
        </w:rPr>
        <w:t>– Demonstração da interrupção do feixe de luz</w:t>
      </w:r>
      <w:bookmarkEnd w:id="178"/>
    </w:p>
    <w:p w:rsidR="00E62D33" w:rsidRDefault="00E62D33" w:rsidP="00B711FE">
      <w:pPr>
        <w:pStyle w:val="figura"/>
      </w:pPr>
      <w:r w:rsidRPr="00962776">
        <w:t xml:space="preserve">(fonte: </w:t>
      </w:r>
      <w:r w:rsidR="00D96814">
        <w:t>Os autores</w:t>
      </w:r>
      <w:r w:rsidRPr="00962776">
        <w:t>)</w:t>
      </w:r>
    </w:p>
    <w:p w:rsidR="00B11EA6" w:rsidRDefault="00B11EA6" w:rsidP="008D6F51">
      <w:pPr>
        <w:pStyle w:val="figura"/>
        <w:pPrChange w:id="179" w:author="Adam" w:date="2017-05-19T13:14:00Z">
          <w:pPr>
            <w:pStyle w:val="figura"/>
          </w:pPr>
        </w:pPrChange>
      </w:pPr>
    </w:p>
    <w:p w:rsidR="00B11EA6" w:rsidRDefault="00B11EA6">
      <w:pPr>
        <w:spacing w:line="240" w:lineRule="auto"/>
        <w:ind w:firstLine="0"/>
        <w:jc w:val="left"/>
        <w:rPr>
          <w:rFonts w:cs="Arial"/>
          <w:sz w:val="20"/>
          <w:szCs w:val="20"/>
        </w:rPr>
      </w:pPr>
      <w:r>
        <w:br w:type="page"/>
      </w:r>
    </w:p>
    <w:p w:rsidR="003D2F27" w:rsidRDefault="003D2F27" w:rsidP="00283ABC">
      <w:pPr>
        <w:pStyle w:val="Ttulo3"/>
      </w:pPr>
      <w:r>
        <w:lastRenderedPageBreak/>
        <w:t xml:space="preserve"> </w:t>
      </w:r>
      <w:bookmarkStart w:id="180" w:name="_Toc482911679"/>
      <w:r>
        <w:t>Segurança do equipamento</w:t>
      </w:r>
      <w:bookmarkEnd w:id="180"/>
    </w:p>
    <w:p w:rsidR="000D5BD6" w:rsidRDefault="000D5BD6" w:rsidP="000D5BD6">
      <w:pPr>
        <w:ind w:firstLine="708"/>
        <w:rPr>
          <w:rFonts w:cs="Arial"/>
          <w:szCs w:val="24"/>
          <w:lang w:eastAsia="pt-BR"/>
        </w:rPr>
      </w:pPr>
      <w:r w:rsidRPr="00EC1119">
        <w:rPr>
          <w:rFonts w:cs="Arial"/>
          <w:szCs w:val="24"/>
          <w:lang w:eastAsia="pt-BR"/>
        </w:rPr>
        <w:t>Como fator de segurança ao equipamento fo</w:t>
      </w:r>
      <w:r w:rsidR="003D2F27">
        <w:rPr>
          <w:rFonts w:cs="Arial"/>
          <w:szCs w:val="24"/>
          <w:lang w:eastAsia="pt-BR"/>
        </w:rPr>
        <w:t>ram</w:t>
      </w:r>
      <w:r w:rsidRPr="00EC1119">
        <w:rPr>
          <w:rFonts w:cs="Arial"/>
          <w:szCs w:val="24"/>
          <w:lang w:eastAsia="pt-BR"/>
        </w:rPr>
        <w:t xml:space="preserve"> inserido</w:t>
      </w:r>
      <w:r w:rsidR="003D2F27">
        <w:rPr>
          <w:rFonts w:cs="Arial"/>
          <w:szCs w:val="24"/>
          <w:lang w:eastAsia="pt-BR"/>
        </w:rPr>
        <w:t>s</w:t>
      </w:r>
      <w:r w:rsidRPr="00EC1119">
        <w:rPr>
          <w:rFonts w:cs="Arial"/>
          <w:szCs w:val="24"/>
          <w:lang w:eastAsia="pt-BR"/>
        </w:rPr>
        <w:t xml:space="preserve"> sensores de posição horizontal das portas, o que impede o movimento da cabine verticalmente quando as portas n</w:t>
      </w:r>
      <w:r w:rsidR="00F12C5C">
        <w:rPr>
          <w:rFonts w:cs="Arial"/>
          <w:szCs w:val="24"/>
          <w:lang w:eastAsia="pt-BR"/>
        </w:rPr>
        <w:t>ão estiverem totalmente fechadas, como definido na programação</w:t>
      </w:r>
      <w:r w:rsidRPr="00EC1119">
        <w:rPr>
          <w:rFonts w:cs="Arial"/>
          <w:szCs w:val="24"/>
          <w:lang w:eastAsia="pt-BR"/>
        </w:rPr>
        <w:t>. Foi também implementado intertravamento no comando local, que impede que as portas sejam abertas durante o trajeto vertical. Anexado ao suporte</w:t>
      </w:r>
      <w:r w:rsidR="00BC579D">
        <w:rPr>
          <w:rFonts w:cs="Arial"/>
          <w:szCs w:val="24"/>
          <w:lang w:eastAsia="pt-BR"/>
        </w:rPr>
        <w:t xml:space="preserve"> </w:t>
      </w:r>
      <w:r w:rsidRPr="00EC1119">
        <w:rPr>
          <w:rFonts w:cs="Arial"/>
          <w:szCs w:val="24"/>
          <w:lang w:eastAsia="pt-BR"/>
        </w:rPr>
        <w:t>foi inserido um dispositivo trava-quedas, uma adaptação realizada com máquina de cinto de segurança que trava-se quando a carga é acelerada bruscamente para baixo.</w:t>
      </w:r>
    </w:p>
    <w:p w:rsidR="00F12C5C" w:rsidRDefault="00F12C5C" w:rsidP="00F12C5C">
      <w:r>
        <w:t>Utilizou-se um</w:t>
      </w:r>
      <w:r w:rsidRPr="007A3240">
        <w:t xml:space="preserve"> cinto</w:t>
      </w:r>
      <w:r>
        <w:t xml:space="preserve"> de segurança de um veículo automotor conforme </w:t>
      </w:r>
      <w:r>
        <w:fldChar w:fldCharType="begin"/>
      </w:r>
      <w:r>
        <w:instrText xml:space="preserve"> REF _Ref482640813 \h </w:instrText>
      </w:r>
      <w:r>
        <w:fldChar w:fldCharType="separate"/>
      </w:r>
      <w:r w:rsidR="000A0DE6">
        <w:t xml:space="preserve">Figura </w:t>
      </w:r>
      <w:r w:rsidR="000A0DE6">
        <w:rPr>
          <w:noProof/>
        </w:rPr>
        <w:t>46</w:t>
      </w:r>
      <w:r>
        <w:fldChar w:fldCharType="end"/>
      </w:r>
      <w:r w:rsidRPr="007A3240">
        <w:t>. Seu funcionamento se dá por aceleração de um mecanismo de rodas dentadas e um pino-trava. Quando a cabine perde a conexão mecânica com os cabos de içamento e com os contrapesos ao mesmo tempo, o cinto é acelerado rapidamente para baixo. Esta aceleração desenrola um mecanismo interno que faz com que a aceleração centrífuga do tambor ejete um pino e este se projeta</w:t>
      </w:r>
      <w:r>
        <w:t xml:space="preserve"> </w:t>
      </w:r>
      <w:r w:rsidRPr="007A3240">
        <w:t>contra os dentes do tambor interno, travando-o. Quando a cabine desce em velocidade normal este travamento não ocorre, bem como na subida da cabine.</w:t>
      </w:r>
      <w:r>
        <w:t xml:space="preserve"> </w:t>
      </w:r>
    </w:p>
    <w:p w:rsidR="00F12C5C" w:rsidRDefault="00F12C5C" w:rsidP="00F12C5C"/>
    <w:p w:rsidR="00F12C5C" w:rsidRDefault="00F12C5C" w:rsidP="00F12C5C">
      <w:pPr>
        <w:keepNext/>
        <w:ind w:firstLine="0"/>
        <w:jc w:val="center"/>
      </w:pPr>
      <w:r w:rsidRPr="006579EB">
        <w:rPr>
          <w:noProof/>
          <w:lang w:eastAsia="pt-BR"/>
        </w:rPr>
        <w:drawing>
          <wp:inline distT="0" distB="0" distL="0" distR="0" wp14:anchorId="3F56D401" wp14:editId="010FF2E6">
            <wp:extent cx="2050286" cy="3459480"/>
            <wp:effectExtent l="0" t="0" r="7620" b="76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1527" cy="3461574"/>
                    </a:xfrm>
                    <a:prstGeom prst="rect">
                      <a:avLst/>
                    </a:prstGeom>
                  </pic:spPr>
                </pic:pic>
              </a:graphicData>
            </a:graphic>
          </wp:inline>
        </w:drawing>
      </w:r>
    </w:p>
    <w:p w:rsidR="00F12C5C" w:rsidRDefault="00F12C5C" w:rsidP="008D6F51">
      <w:pPr>
        <w:pStyle w:val="figura"/>
        <w:rPr>
          <w:szCs w:val="24"/>
          <w:lang w:eastAsia="pt-BR"/>
        </w:rPr>
      </w:pPr>
      <w:bookmarkStart w:id="181" w:name="_Ref482640813"/>
      <w:bookmarkStart w:id="182" w:name="_Toc482911751"/>
      <w:r>
        <w:t xml:space="preserve">Figura </w:t>
      </w:r>
      <w:fldSimple w:instr=" SEQ Figura \* ARABIC ">
        <w:r w:rsidR="008D6F51">
          <w:rPr>
            <w:noProof/>
          </w:rPr>
          <w:t>46</w:t>
        </w:r>
      </w:fldSimple>
      <w:bookmarkEnd w:id="181"/>
      <w:r>
        <w:t xml:space="preserve"> </w:t>
      </w:r>
      <w:r w:rsidRPr="002A6C8F">
        <w:t>– Cinto de Segurança</w:t>
      </w:r>
      <w:bookmarkEnd w:id="182"/>
    </w:p>
    <w:p w:rsidR="00F12C5C" w:rsidRDefault="00F12C5C" w:rsidP="00B711FE">
      <w:pPr>
        <w:pStyle w:val="figura"/>
      </w:pPr>
      <w:r w:rsidRPr="00962776">
        <w:t xml:space="preserve"> (fonte: </w:t>
      </w:r>
      <w:r>
        <w:t>Os autores</w:t>
      </w:r>
      <w:r w:rsidRPr="00962776">
        <w:t>)</w:t>
      </w:r>
    </w:p>
    <w:p w:rsidR="00F12C5C" w:rsidRDefault="00F12C5C" w:rsidP="00F12C5C">
      <w:pPr>
        <w:ind w:firstLine="0"/>
        <w:jc w:val="center"/>
        <w:rPr>
          <w:rFonts w:cs="Arial"/>
          <w:szCs w:val="24"/>
          <w:lang w:eastAsia="pt-BR"/>
        </w:rPr>
      </w:pPr>
    </w:p>
    <w:p w:rsidR="00AF3849" w:rsidRDefault="001D2748" w:rsidP="00283ABC">
      <w:pPr>
        <w:pStyle w:val="Ttulo3"/>
      </w:pPr>
      <w:bookmarkStart w:id="183" w:name="_Toc482911680"/>
      <w:r>
        <w:lastRenderedPageBreak/>
        <w:t>Segurança do Usuário e do equipamento</w:t>
      </w:r>
      <w:bookmarkEnd w:id="183"/>
    </w:p>
    <w:p w:rsidR="00AF3849" w:rsidRDefault="00AF3849" w:rsidP="00AF3849">
      <w:pPr>
        <w:rPr>
          <w:lang w:eastAsia="pt-BR"/>
        </w:rPr>
      </w:pPr>
      <w:r w:rsidRPr="00AF3849">
        <w:rPr>
          <w:rFonts w:cs="Arial"/>
          <w:szCs w:val="24"/>
          <w:shd w:val="clear" w:color="auto" w:fill="FFFFFF"/>
        </w:rPr>
        <w:t>Realizou-se a instalação do sistema monitor de carga mecânica conforme o esquema de ligação representado pela</w:t>
      </w:r>
      <w:r w:rsidR="001D2748">
        <w:rPr>
          <w:rFonts w:cs="Arial"/>
          <w:szCs w:val="24"/>
          <w:shd w:val="clear" w:color="auto" w:fill="FFFFFF"/>
        </w:rPr>
        <w:t xml:space="preserve"> </w:t>
      </w:r>
      <w:r w:rsidR="001D2748">
        <w:rPr>
          <w:rFonts w:cs="Arial"/>
          <w:szCs w:val="24"/>
          <w:shd w:val="clear" w:color="auto" w:fill="FFFFFF"/>
        </w:rPr>
        <w:fldChar w:fldCharType="begin"/>
      </w:r>
      <w:r w:rsidR="001D2748">
        <w:rPr>
          <w:rFonts w:cs="Arial"/>
          <w:szCs w:val="24"/>
          <w:shd w:val="clear" w:color="auto" w:fill="FFFFFF"/>
        </w:rPr>
        <w:instrText xml:space="preserve"> REF _Ref477898221 \h </w:instrText>
      </w:r>
      <w:r w:rsidR="001D2748">
        <w:rPr>
          <w:rFonts w:cs="Arial"/>
          <w:szCs w:val="24"/>
          <w:shd w:val="clear" w:color="auto" w:fill="FFFFFF"/>
        </w:rPr>
      </w:r>
      <w:r w:rsidR="001D2748">
        <w:rPr>
          <w:rFonts w:cs="Arial"/>
          <w:szCs w:val="24"/>
          <w:shd w:val="clear" w:color="auto" w:fill="FFFFFF"/>
        </w:rPr>
        <w:fldChar w:fldCharType="separate"/>
      </w:r>
      <w:r w:rsidR="000A0DE6">
        <w:t xml:space="preserve">Figura </w:t>
      </w:r>
      <w:r w:rsidR="000A0DE6">
        <w:rPr>
          <w:noProof/>
        </w:rPr>
        <w:t>47</w:t>
      </w:r>
      <w:r w:rsidR="001D2748">
        <w:rPr>
          <w:rFonts w:cs="Arial"/>
          <w:szCs w:val="24"/>
          <w:shd w:val="clear" w:color="auto" w:fill="FFFFFF"/>
        </w:rPr>
        <w:fldChar w:fldCharType="end"/>
      </w:r>
      <w:r w:rsidRPr="00AF3849">
        <w:rPr>
          <w:rFonts w:cs="Arial"/>
          <w:szCs w:val="24"/>
          <w:shd w:val="clear" w:color="auto" w:fill="FFFFFF"/>
        </w:rPr>
        <w:t>, onde a célula de carga foi conectada no cabo de aço próximo ao eixo do motor mandando informações diretamente para o módulo conversor e amplificador de sinal</w:t>
      </w:r>
      <w:r w:rsidR="005E6FE1">
        <w:rPr>
          <w:rFonts w:cs="Arial"/>
          <w:szCs w:val="24"/>
          <w:shd w:val="clear" w:color="auto" w:fill="FFFFFF"/>
        </w:rPr>
        <w:t>,</w:t>
      </w:r>
      <w:r w:rsidRPr="00AF3849">
        <w:rPr>
          <w:rFonts w:cs="Arial"/>
          <w:szCs w:val="24"/>
          <w:shd w:val="clear" w:color="auto" w:fill="FFFFFF"/>
        </w:rPr>
        <w:t xml:space="preserve"> codificando a informação e enviando-a para o controlador e forçando o mesmo a aplicar a lógica programada </w:t>
      </w:r>
      <w:r w:rsidR="005F5028">
        <w:rPr>
          <w:rFonts w:cs="Arial"/>
          <w:szCs w:val="24"/>
          <w:shd w:val="clear" w:color="auto" w:fill="FFFFFF"/>
        </w:rPr>
        <w:t xml:space="preserve">enviando </w:t>
      </w:r>
      <w:r w:rsidRPr="00AF3849">
        <w:rPr>
          <w:rFonts w:cs="Arial"/>
          <w:szCs w:val="24"/>
          <w:shd w:val="clear" w:color="auto" w:fill="FFFFFF"/>
        </w:rPr>
        <w:t>informações para o permissivo do motor de içamento</w:t>
      </w:r>
      <w:r>
        <w:rPr>
          <w:lang w:eastAsia="pt-BR"/>
        </w:rPr>
        <w:t>.</w:t>
      </w:r>
    </w:p>
    <w:p w:rsidR="00AF3849" w:rsidRDefault="00AF3849" w:rsidP="00AF3849">
      <w:pPr>
        <w:rPr>
          <w:lang w:eastAsia="pt-BR"/>
        </w:rPr>
      </w:pPr>
    </w:p>
    <w:p w:rsidR="00AF3849" w:rsidRDefault="00AF3849" w:rsidP="00AF3849">
      <w:pPr>
        <w:keepNext/>
      </w:pPr>
      <w:r>
        <w:rPr>
          <w:noProof/>
          <w:lang w:eastAsia="pt-BR"/>
        </w:rPr>
        <w:drawing>
          <wp:inline distT="0" distB="0" distL="0" distR="0" wp14:anchorId="5BE60E6F" wp14:editId="23C4B0F6">
            <wp:extent cx="4714240" cy="2219640"/>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5538" cy="2220251"/>
                    </a:xfrm>
                    <a:prstGeom prst="rect">
                      <a:avLst/>
                    </a:prstGeom>
                  </pic:spPr>
                </pic:pic>
              </a:graphicData>
            </a:graphic>
          </wp:inline>
        </w:drawing>
      </w:r>
    </w:p>
    <w:p w:rsidR="00AF3849" w:rsidRDefault="00AF3849" w:rsidP="008D6F51">
      <w:pPr>
        <w:pStyle w:val="figura"/>
      </w:pPr>
      <w:bookmarkStart w:id="184" w:name="_Ref477898221"/>
      <w:bookmarkStart w:id="185" w:name="_Toc482911752"/>
      <w:r>
        <w:t xml:space="preserve">Figura </w:t>
      </w:r>
      <w:fldSimple w:instr=" SEQ Figura \* ARABIC ">
        <w:r w:rsidR="008D6F51">
          <w:rPr>
            <w:noProof/>
          </w:rPr>
          <w:t>47</w:t>
        </w:r>
      </w:fldSimple>
      <w:bookmarkEnd w:id="184"/>
      <w:r w:rsidR="006D0C65">
        <w:rPr>
          <w:noProof/>
        </w:rPr>
        <w:t xml:space="preserve"> </w:t>
      </w:r>
      <w:r w:rsidRPr="00B86E09">
        <w:t>– Instalação da célula de carga</w:t>
      </w:r>
      <w:bookmarkEnd w:id="185"/>
    </w:p>
    <w:p w:rsidR="00AF3849" w:rsidRDefault="00AF3849" w:rsidP="00B711FE">
      <w:pPr>
        <w:pStyle w:val="figura"/>
      </w:pPr>
      <w:r w:rsidRPr="00AF3849">
        <w:rPr>
          <w:lang w:eastAsia="pt-BR"/>
        </w:rPr>
        <w:t xml:space="preserve"> </w:t>
      </w:r>
      <w:r w:rsidRPr="005E6FE1">
        <w:t xml:space="preserve">(fonte: </w:t>
      </w:r>
      <w:hyperlink r:id="rId66" w:history="1">
        <w:r w:rsidRPr="005E6FE1">
          <w:rPr>
            <w:rStyle w:val="Hyperlink"/>
            <w:rFonts w:cs="Arial"/>
            <w:color w:val="auto"/>
            <w:u w:val="none"/>
            <w:shd w:val="clear" w:color="auto" w:fill="FFFFFF"/>
          </w:rPr>
          <w:t>http://www.layadcircuits.com/tutorial.php?p=4</w:t>
        </w:r>
      </w:hyperlink>
      <w:r w:rsidRPr="005E6FE1">
        <w:rPr>
          <w:rStyle w:val="Hyperlink"/>
          <w:rFonts w:cs="Arial"/>
          <w:color w:val="auto"/>
          <w:u w:val="none"/>
          <w:shd w:val="clear" w:color="auto" w:fill="FFFFFF"/>
        </w:rPr>
        <w:t xml:space="preserve"> acessado em 03/2017</w:t>
      </w:r>
      <w:r w:rsidRPr="005E6FE1">
        <w:t>)</w:t>
      </w:r>
    </w:p>
    <w:p w:rsidR="00CF0F61" w:rsidRDefault="00CF0F61" w:rsidP="008D6F51">
      <w:pPr>
        <w:pStyle w:val="figura"/>
        <w:pPrChange w:id="186" w:author="Adam" w:date="2017-05-19T13:14:00Z">
          <w:pPr>
            <w:pStyle w:val="figura"/>
          </w:pPr>
        </w:pPrChange>
      </w:pPr>
    </w:p>
    <w:p w:rsidR="00B11EA6" w:rsidRPr="005E6FE1" w:rsidRDefault="00B11EA6" w:rsidP="008D6F51">
      <w:pPr>
        <w:pStyle w:val="figura"/>
        <w:pPrChange w:id="187" w:author="Adam" w:date="2017-05-19T13:14:00Z">
          <w:pPr>
            <w:pStyle w:val="figura"/>
          </w:pPr>
        </w:pPrChange>
      </w:pPr>
    </w:p>
    <w:p w:rsidR="00AF3849" w:rsidRPr="00AF3849" w:rsidRDefault="00AF3849" w:rsidP="00AF3849">
      <w:r w:rsidRPr="00AF3849">
        <w:t>A cabine completa tem massa de 20kg. As fontes e os demais circuitos totalizam cerca de 1kg (995g precisamente). O peso máximo que o sistema deverá ser submetido foi obtido através de simulação de carga em relação à estrutura da c</w:t>
      </w:r>
      <w:r w:rsidR="005F5028">
        <w:t xml:space="preserve">abine e de acordo com a curva do torque do motor de </w:t>
      </w:r>
      <w:r w:rsidRPr="00AF3849">
        <w:t>içamento</w:t>
      </w:r>
      <w:r w:rsidR="005F5028">
        <w:t xml:space="preserve">, representado na </w:t>
      </w:r>
      <w:r w:rsidR="005F5028">
        <w:fldChar w:fldCharType="begin"/>
      </w:r>
      <w:r w:rsidR="005F5028">
        <w:instrText xml:space="preserve"> REF _Ref475169914 \h </w:instrText>
      </w:r>
      <w:r w:rsidR="005F5028">
        <w:fldChar w:fldCharType="separate"/>
      </w:r>
      <w:r w:rsidR="000A0DE6">
        <w:t xml:space="preserve">Figura </w:t>
      </w:r>
      <w:r w:rsidR="000A0DE6">
        <w:rPr>
          <w:noProof/>
        </w:rPr>
        <w:t>21</w:t>
      </w:r>
      <w:r w:rsidR="005F5028">
        <w:fldChar w:fldCharType="end"/>
      </w:r>
      <w:r w:rsidRPr="00AF3849">
        <w:t>. Fazendo um paralelo com sistemas reais, a cabine está em uma escala de 1:50 em relação à sua massa</w:t>
      </w:r>
      <w:r w:rsidR="005E6FE1">
        <w:t>, ou seja, as</w:t>
      </w:r>
      <w:r w:rsidRPr="00AF3849">
        <w:t xml:space="preserve"> fontes</w:t>
      </w:r>
      <w:r w:rsidR="005E6FE1">
        <w:t xml:space="preserve"> e demais circuitos no</w:t>
      </w:r>
      <w:r w:rsidR="0004140C">
        <w:t xml:space="preserve"> caso</w:t>
      </w:r>
      <w:r w:rsidR="005E6FE1">
        <w:t xml:space="preserve"> real totalizam 50kg. C</w:t>
      </w:r>
      <w:r w:rsidRPr="00AF3849">
        <w:t xml:space="preserve">ada pessoa </w:t>
      </w:r>
      <w:r w:rsidR="005E6FE1">
        <w:t>n</w:t>
      </w:r>
      <w:r w:rsidRPr="00AF3849">
        <w:t xml:space="preserve">o projeto teria massa de 1,5kg, levando em consideração </w:t>
      </w:r>
      <w:r w:rsidR="005E6FE1">
        <w:t xml:space="preserve">esta escala </w:t>
      </w:r>
      <w:r w:rsidRPr="00AF3849">
        <w:t>a massa individual média</w:t>
      </w:r>
      <w:r w:rsidR="005F5028">
        <w:t xml:space="preserve"> no real</w:t>
      </w:r>
      <w:r w:rsidRPr="00AF3849">
        <w:t xml:space="preserve"> </w:t>
      </w:r>
      <w:r w:rsidR="005E6FE1">
        <w:t>é de 75kg.</w:t>
      </w:r>
    </w:p>
    <w:p w:rsidR="0004140C" w:rsidRDefault="00AF3849" w:rsidP="00AF3849">
      <w:r w:rsidRPr="00AF3849">
        <w:t xml:space="preserve">Com testes de carga </w:t>
      </w:r>
      <w:r w:rsidR="0004140C">
        <w:t xml:space="preserve">foi traçado uma curva Massa X Corrente, </w:t>
      </w:r>
      <w:r w:rsidR="00D93F9E">
        <w:t xml:space="preserve">o </w:t>
      </w:r>
      <w:r w:rsidRPr="00AF3849">
        <w:t xml:space="preserve">sistema ficou limitado pela proteção do circuito de potência, que é de 7A, </w:t>
      </w:r>
      <w:r w:rsidR="0004140C">
        <w:t xml:space="preserve">conforme </w:t>
      </w:r>
      <w:r w:rsidR="0004140C">
        <w:fldChar w:fldCharType="begin"/>
      </w:r>
      <w:r w:rsidR="0004140C">
        <w:instrText xml:space="preserve"> REF _Ref482643266 \h </w:instrText>
      </w:r>
      <w:r w:rsidR="0004140C">
        <w:fldChar w:fldCharType="separate"/>
      </w:r>
      <w:r w:rsidR="000A0DE6">
        <w:t xml:space="preserve">Figura </w:t>
      </w:r>
      <w:r w:rsidR="000A0DE6">
        <w:rPr>
          <w:noProof/>
        </w:rPr>
        <w:t>48</w:t>
      </w:r>
      <w:r w:rsidR="0004140C">
        <w:fldChar w:fldCharType="end"/>
      </w:r>
      <w:r w:rsidR="0004140C">
        <w:t>.</w:t>
      </w:r>
    </w:p>
    <w:p w:rsidR="0004140C" w:rsidRDefault="00607577" w:rsidP="00607577">
      <w:pPr>
        <w:ind w:firstLine="0"/>
        <w:jc w:val="center"/>
      </w:pPr>
      <w:r>
        <w:rPr>
          <w:noProof/>
          <w:lang w:eastAsia="pt-BR"/>
        </w:rPr>
        <w:lastRenderedPageBreak/>
        <w:drawing>
          <wp:inline distT="0" distB="0" distL="0" distR="0" wp14:anchorId="4BC59D3E" wp14:editId="772E1F1F">
            <wp:extent cx="4572000" cy="2743200"/>
            <wp:effectExtent l="0" t="0" r="0" b="0"/>
            <wp:docPr id="100" name="Gráfico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04140C" w:rsidRDefault="0004140C" w:rsidP="008D6F51">
      <w:pPr>
        <w:pStyle w:val="figura"/>
      </w:pPr>
      <w:bookmarkStart w:id="188" w:name="_Ref482643266"/>
      <w:bookmarkStart w:id="189" w:name="_Toc482911753"/>
      <w:r>
        <w:t xml:space="preserve">Figura </w:t>
      </w:r>
      <w:fldSimple w:instr=" SEQ Figura \* ARABIC ">
        <w:r w:rsidR="008D6F51">
          <w:rPr>
            <w:noProof/>
          </w:rPr>
          <w:t>48</w:t>
        </w:r>
      </w:fldSimple>
      <w:bookmarkEnd w:id="188"/>
      <w:r>
        <w:t xml:space="preserve"> </w:t>
      </w:r>
      <w:r w:rsidRPr="008F2E9E">
        <w:t xml:space="preserve">– Massa </w:t>
      </w:r>
      <w:r w:rsidR="00BA311A">
        <w:t xml:space="preserve">Interna da Cabine </w:t>
      </w:r>
      <w:r w:rsidRPr="008F2E9E">
        <w:t>X Corrente</w:t>
      </w:r>
      <w:bookmarkEnd w:id="189"/>
    </w:p>
    <w:p w:rsidR="0004140C" w:rsidRDefault="0004140C" w:rsidP="00B711FE">
      <w:pPr>
        <w:pStyle w:val="figura"/>
      </w:pPr>
      <w:r w:rsidRPr="00962776">
        <w:t xml:space="preserve">(fonte: </w:t>
      </w:r>
      <w:r>
        <w:t>Os autores</w:t>
      </w:r>
      <w:r w:rsidRPr="00962776">
        <w:t>)</w:t>
      </w:r>
    </w:p>
    <w:p w:rsidR="0004140C" w:rsidRDefault="0004140C" w:rsidP="008D6F51">
      <w:pPr>
        <w:pStyle w:val="figura"/>
        <w:pPrChange w:id="190" w:author="Adam" w:date="2017-05-19T13:14:00Z">
          <w:pPr>
            <w:pStyle w:val="figura"/>
          </w:pPr>
        </w:pPrChange>
      </w:pPr>
    </w:p>
    <w:p w:rsidR="00245CC6" w:rsidRDefault="00245CC6" w:rsidP="00AF3849"/>
    <w:p w:rsidR="00AF3849" w:rsidRPr="00AF3849" w:rsidRDefault="0004140C" w:rsidP="00AF3849">
      <w:r>
        <w:t>A</w:t>
      </w:r>
      <w:r w:rsidR="00AF3849" w:rsidRPr="00AF3849">
        <w:t xml:space="preserve"> massa total</w:t>
      </w:r>
      <w:r w:rsidR="00607577">
        <w:t xml:space="preserve"> incluindo a cabine e os circuitos</w:t>
      </w:r>
      <w:r w:rsidR="00AF3849" w:rsidRPr="00AF3849">
        <w:t xml:space="preserve"> quan</w:t>
      </w:r>
      <w:r w:rsidR="00245CC6">
        <w:t>do o motor cons</w:t>
      </w:r>
      <w:r w:rsidR="00607577">
        <w:t>ome 6A é</w:t>
      </w:r>
      <w:r w:rsidR="00245CC6">
        <w:t xml:space="preserve"> de 47</w:t>
      </w:r>
      <w:r w:rsidR="00607577">
        <w:t xml:space="preserve">kg. A massa apenas no interior da cabine é de 26Kg, o que equivale a </w:t>
      </w:r>
      <w:r w:rsidR="00AF3849" w:rsidRPr="00AF3849">
        <w:t>13</w:t>
      </w:r>
      <w:r w:rsidR="00245CC6">
        <w:t>0</w:t>
      </w:r>
      <w:r w:rsidR="00607577">
        <w:t xml:space="preserve">0kg no caso real, que </w:t>
      </w:r>
      <w:r w:rsidR="00AF3849" w:rsidRPr="00AF3849">
        <w:t xml:space="preserve">é o total de carga que a cabine conduziria sem afetar sua estrutura, o motor ou </w:t>
      </w:r>
      <w:r w:rsidR="00CB354D">
        <w:t xml:space="preserve">a sua </w:t>
      </w:r>
      <w:r w:rsidR="00AF3849" w:rsidRPr="00AF3849">
        <w:t>proteção.</w:t>
      </w:r>
    </w:p>
    <w:p w:rsidR="00AF3849" w:rsidRDefault="00AF3849" w:rsidP="00AF3849">
      <w:r w:rsidRPr="00AF3849">
        <w:t>O sistema então foi configurado para operar até o limite de 4</w:t>
      </w:r>
      <w:r w:rsidR="0080472A">
        <w:t>5kg</w:t>
      </w:r>
      <w:r w:rsidRPr="00AF3849">
        <w:t xml:space="preserve">, esta configuração foi feita no controlador, que lê constantemente o valor da célula de carga, e quando este valor se aproxima de 80% do máximo, isto é, </w:t>
      </w:r>
      <w:r w:rsidR="0080472A">
        <w:t>36</w:t>
      </w:r>
      <w:r w:rsidRPr="00AF3849">
        <w:t>kg, o controlador emite alarme, além de armazenar em histórico. Ao se atingir 100% o sistema para, não permitindo a cabine se movimentar, importante observar que o intertravamento só acontece com a cabine parada.</w:t>
      </w:r>
    </w:p>
    <w:p w:rsidR="00457358" w:rsidRPr="00966731" w:rsidRDefault="001D2748" w:rsidP="00457358">
      <w:r>
        <w:t xml:space="preserve">Realizou-se também a instalação </w:t>
      </w:r>
      <w:r w:rsidR="00457358">
        <w:t>de um dispositivo alimentado por bateria</w:t>
      </w:r>
      <w:r w:rsidR="001428BD">
        <w:t xml:space="preserve"> de 12V</w:t>
      </w:r>
      <w:r w:rsidR="00457358">
        <w:t>, para dar maior segurança aos</w:t>
      </w:r>
      <w:r w:rsidR="00457358" w:rsidRPr="00966731">
        <w:t xml:space="preserve"> circuitos de controle e de potência e também por segurança do usuário</w:t>
      </w:r>
      <w:r w:rsidR="00457358">
        <w:t xml:space="preserve">, denominou-se </w:t>
      </w:r>
      <w:r w:rsidR="00457358" w:rsidRPr="00966731">
        <w:t xml:space="preserve">circuito nobreak, ele trabalha quando ocorre </w:t>
      </w:r>
      <w:r w:rsidR="00457358">
        <w:t>a falta de alimentação da fonte</w:t>
      </w:r>
      <w:r w:rsidR="00457358" w:rsidRPr="00966731">
        <w:t>, como por exemplo, o caso de uma falta de energia elétrica. Estabeleceu-se que a cabine do protótipo será conduzida para o pavimento térreo e abrirá as portas.</w:t>
      </w:r>
    </w:p>
    <w:p w:rsidR="00457358" w:rsidRPr="00966731" w:rsidRDefault="00457358" w:rsidP="00457358">
      <w:r w:rsidRPr="00966731">
        <w:t>Este circuito visa atender as ações de desci</w:t>
      </w:r>
      <w:r>
        <w:t>da, abertura das portas e manutenção da iluminação d</w:t>
      </w:r>
      <w:r w:rsidRPr="00966731">
        <w:t>a cabine. Há um circuito para c</w:t>
      </w:r>
      <w:r>
        <w:t>ada sistema um para potência e outro para o circuito de controle</w:t>
      </w:r>
      <w:r w:rsidRPr="00966731">
        <w:t xml:space="preserve">. </w:t>
      </w:r>
      <w:r w:rsidR="00BE530F">
        <w:t>Q</w:t>
      </w:r>
      <w:r w:rsidRPr="00966731">
        <w:t xml:space="preserve">uando a fonte principal (seja a de 24v </w:t>
      </w:r>
      <w:r w:rsidRPr="00966731">
        <w:lastRenderedPageBreak/>
        <w:t xml:space="preserve">ou </w:t>
      </w:r>
      <w:r w:rsidR="005238F9">
        <w:t xml:space="preserve">12V ou </w:t>
      </w:r>
      <w:r w:rsidRPr="00966731">
        <w:t>a de 5v) não mant</w:t>
      </w:r>
      <w:r>
        <w:t>iver</w:t>
      </w:r>
      <w:r w:rsidRPr="00966731">
        <w:t xml:space="preserve"> corrente no circuito, a bateria entrará </w:t>
      </w:r>
      <w:r w:rsidR="00BE530F">
        <w:t xml:space="preserve">automaticamente </w:t>
      </w:r>
      <w:r w:rsidRPr="00966731">
        <w:t xml:space="preserve">como fonte de emergência. </w:t>
      </w:r>
    </w:p>
    <w:p w:rsidR="00B33685" w:rsidRDefault="00B33685" w:rsidP="00457358">
      <w:r>
        <w:t xml:space="preserve">Em condições normais </w:t>
      </w:r>
      <w:r w:rsidR="00613674">
        <w:t xml:space="preserve">existem as </w:t>
      </w:r>
      <w:r>
        <w:t>fonte</w:t>
      </w:r>
      <w:r w:rsidR="00613674">
        <w:t>s</w:t>
      </w:r>
      <w:r>
        <w:t xml:space="preserve"> </w:t>
      </w:r>
      <w:r w:rsidR="001428BD">
        <w:t>principa</w:t>
      </w:r>
      <w:r w:rsidR="00613674">
        <w:t>is</w:t>
      </w:r>
      <w:r>
        <w:t xml:space="preserve"> alimentando o circuito, porém se por algum motivo </w:t>
      </w:r>
      <w:r w:rsidR="00613674">
        <w:t>estas</w:t>
      </w:r>
      <w:r>
        <w:t xml:space="preserve"> for</w:t>
      </w:r>
      <w:r w:rsidR="00613674">
        <w:t>em</w:t>
      </w:r>
      <w:r>
        <w:t xml:space="preserve"> perdida</w:t>
      </w:r>
      <w:r w:rsidR="00613674">
        <w:t>s</w:t>
      </w:r>
      <w:r>
        <w:t>, por estar inserida na base de um transistor PNP (TIP 127), este transistor vai saturar permitindo a passagem de corrente da bateria alimentando o Gate do TRIAC 226 efetua</w:t>
      </w:r>
      <w:r w:rsidR="001428BD">
        <w:t>n</w:t>
      </w:r>
      <w:r>
        <w:t xml:space="preserve">do o disparo e assim permanecendo a circulação de corrente </w:t>
      </w:r>
      <w:r w:rsidR="001428BD">
        <w:t xml:space="preserve">da bateria </w:t>
      </w:r>
      <w:r>
        <w:t>para carga.</w:t>
      </w:r>
      <w:r w:rsidR="001845F8">
        <w:t xml:space="preserve"> A </w:t>
      </w:r>
      <w:r w:rsidR="001845F8">
        <w:fldChar w:fldCharType="begin"/>
      </w:r>
      <w:r w:rsidR="001845F8">
        <w:instrText xml:space="preserve"> REF _Ref482811147 \h </w:instrText>
      </w:r>
      <w:r w:rsidR="001845F8">
        <w:fldChar w:fldCharType="separate"/>
      </w:r>
      <w:r w:rsidR="000A0DE6">
        <w:t xml:space="preserve">Figura </w:t>
      </w:r>
      <w:r w:rsidR="000A0DE6">
        <w:rPr>
          <w:noProof/>
        </w:rPr>
        <w:t>49</w:t>
      </w:r>
      <w:r w:rsidR="001845F8">
        <w:fldChar w:fldCharType="end"/>
      </w:r>
      <w:r w:rsidR="001845F8">
        <w:t xml:space="preserve"> representa o circuito Nobreak de apenas uma das fontes</w:t>
      </w:r>
      <w:r w:rsidR="00F1421C">
        <w:t xml:space="preserve"> e os demais circuitos são similares</w:t>
      </w:r>
      <w:r w:rsidR="001845F8">
        <w:t>.</w:t>
      </w:r>
    </w:p>
    <w:p w:rsidR="001845F8" w:rsidRDefault="001845F8" w:rsidP="00457358"/>
    <w:p w:rsidR="001845F8" w:rsidRDefault="001845F8" w:rsidP="001845F8">
      <w:pPr>
        <w:keepNext/>
        <w:ind w:firstLine="0"/>
        <w:jc w:val="center"/>
      </w:pPr>
      <w:r w:rsidRPr="0017624B">
        <w:rPr>
          <w:noProof/>
          <w:color w:val="FF0000"/>
          <w:lang w:eastAsia="pt-BR"/>
        </w:rPr>
        <w:drawing>
          <wp:inline distT="0" distB="0" distL="0" distR="0" wp14:anchorId="3F6CF307" wp14:editId="51B43CAB">
            <wp:extent cx="5400040" cy="2660015"/>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60015"/>
                    </a:xfrm>
                    <a:prstGeom prst="rect">
                      <a:avLst/>
                    </a:prstGeom>
                  </pic:spPr>
                </pic:pic>
              </a:graphicData>
            </a:graphic>
          </wp:inline>
        </w:drawing>
      </w:r>
    </w:p>
    <w:p w:rsidR="001845F8" w:rsidRDefault="001845F8" w:rsidP="008D6F51">
      <w:pPr>
        <w:pStyle w:val="figura"/>
      </w:pPr>
      <w:bookmarkStart w:id="191" w:name="_Ref482811147"/>
      <w:bookmarkStart w:id="192" w:name="_Toc482911754"/>
      <w:r>
        <w:t xml:space="preserve">Figura </w:t>
      </w:r>
      <w:fldSimple w:instr=" SEQ Figura \* ARABIC ">
        <w:r w:rsidR="008D6F51">
          <w:rPr>
            <w:noProof/>
          </w:rPr>
          <w:t>49</w:t>
        </w:r>
      </w:fldSimple>
      <w:bookmarkEnd w:id="191"/>
      <w:r>
        <w:t xml:space="preserve"> </w:t>
      </w:r>
      <w:r w:rsidRPr="00E21AB3">
        <w:t>– Circuito Nobreak</w:t>
      </w:r>
      <w:bookmarkEnd w:id="192"/>
    </w:p>
    <w:p w:rsidR="001845F8" w:rsidRDefault="001845F8" w:rsidP="00B711FE">
      <w:pPr>
        <w:pStyle w:val="figura"/>
      </w:pPr>
      <w:r w:rsidRPr="00962776">
        <w:t xml:space="preserve"> (fonte: </w:t>
      </w:r>
      <w:r>
        <w:t>Os autores</w:t>
      </w:r>
      <w:r w:rsidRPr="00962776">
        <w:t>)</w:t>
      </w:r>
    </w:p>
    <w:p w:rsidR="001845F8" w:rsidRDefault="001845F8" w:rsidP="001845F8">
      <w:pPr>
        <w:ind w:firstLine="0"/>
        <w:jc w:val="center"/>
      </w:pPr>
    </w:p>
    <w:p w:rsidR="00362D98" w:rsidRDefault="00362D98" w:rsidP="006B56EA">
      <w:pPr>
        <w:pStyle w:val="Ttulo2"/>
      </w:pPr>
      <w:bookmarkStart w:id="193" w:name="_Toc482911681"/>
      <w:r>
        <w:t>Instalação dos principais itens da TA</w:t>
      </w:r>
      <w:bookmarkEnd w:id="193"/>
    </w:p>
    <w:p w:rsidR="00B8450D" w:rsidRDefault="001C4E01" w:rsidP="00B8450D">
      <w:pPr>
        <w:ind w:firstLine="708"/>
        <w:rPr>
          <w:rFonts w:cs="Arial"/>
          <w:szCs w:val="24"/>
        </w:rPr>
      </w:pPr>
      <w:r>
        <w:rPr>
          <w:rFonts w:cs="Arial"/>
          <w:szCs w:val="24"/>
        </w:rPr>
        <w:t xml:space="preserve">Apresentou-se as instalações dos principais itens </w:t>
      </w:r>
      <w:r w:rsidR="00903921">
        <w:rPr>
          <w:rFonts w:cs="Arial"/>
          <w:szCs w:val="24"/>
        </w:rPr>
        <w:t xml:space="preserve">para aplicação </w:t>
      </w:r>
      <w:r>
        <w:rPr>
          <w:rFonts w:cs="Arial"/>
          <w:szCs w:val="24"/>
        </w:rPr>
        <w:t>da Tecnologia Assistiva e como foram adaptados ao protótipo de elevador.</w:t>
      </w:r>
    </w:p>
    <w:p w:rsidR="00362D98" w:rsidRDefault="00362D98" w:rsidP="00283ABC">
      <w:pPr>
        <w:pStyle w:val="Ttulo3"/>
      </w:pPr>
      <w:r>
        <w:t xml:space="preserve"> </w:t>
      </w:r>
      <w:bookmarkStart w:id="194" w:name="_Toc482911682"/>
      <w:r>
        <w:t>Comando de Voz</w:t>
      </w:r>
      <w:bookmarkEnd w:id="194"/>
    </w:p>
    <w:p w:rsidR="005275E9" w:rsidRDefault="005275E9" w:rsidP="00892DFA">
      <w:pPr>
        <w:ind w:firstLine="708"/>
      </w:pPr>
      <w:r>
        <w:t>Possibilitando as pessoas com deficiências motoras dos membros superiores, permanentes ou temporária e as pessoas com deficiências visuais, parcial ou total, a intera</w:t>
      </w:r>
      <w:r w:rsidRPr="00892DFA">
        <w:t>gir com o protótipo</w:t>
      </w:r>
      <w:r>
        <w:t>,</w:t>
      </w:r>
      <w:r w:rsidRPr="00892DFA">
        <w:t xml:space="preserve"> foi aplicado ao projeto o comando de</w:t>
      </w:r>
      <w:r>
        <w:t xml:space="preserve"> voz, sendo umas das principais Tecnologias Assistivas implementadas</w:t>
      </w:r>
      <w:r w:rsidRPr="005275E9">
        <w:t xml:space="preserve"> </w:t>
      </w:r>
      <w:r>
        <w:t>O</w:t>
      </w:r>
      <w:r w:rsidRPr="00892DFA">
        <w:t xml:space="preserve"> comando de voz proporciona ao usuário uma interação simples de ser usufruída</w:t>
      </w:r>
      <w:r>
        <w:t xml:space="preserve">, não necessitando de acionamento </w:t>
      </w:r>
      <w:r>
        <w:lastRenderedPageBreak/>
        <w:t xml:space="preserve">tátil, como nos elevadores convencionais. Foi utilizado um módulo do modelo V3.1 do fabricante Elechouse cujo o datasheet é representado no </w:t>
      </w:r>
      <w:r>
        <w:fldChar w:fldCharType="begin"/>
      </w:r>
      <w:r>
        <w:instrText xml:space="preserve"> REF _Ref481156195 \h </w:instrText>
      </w:r>
      <w:r>
        <w:fldChar w:fldCharType="separate"/>
      </w:r>
      <w:r w:rsidR="000A0DE6">
        <w:t xml:space="preserve">ANEXO </w:t>
      </w:r>
      <w:r w:rsidR="000A0DE6">
        <w:rPr>
          <w:noProof/>
        </w:rPr>
        <w:t>G</w:t>
      </w:r>
      <w:r>
        <w:fldChar w:fldCharType="end"/>
      </w:r>
      <w:r>
        <w:t>, p</w:t>
      </w:r>
      <w:r w:rsidRPr="00892DFA">
        <w:t>ara desenvolver a interface do usuário com o protótipo realizou-se alguns procedimen</w:t>
      </w:r>
      <w:r>
        <w:t>tos assim separados em 3 etapas.</w:t>
      </w:r>
    </w:p>
    <w:p w:rsidR="00892DFA" w:rsidRPr="00892DFA" w:rsidRDefault="00DC47AB" w:rsidP="005275E9">
      <w:r>
        <w:t>P</w:t>
      </w:r>
      <w:r w:rsidR="00892DFA" w:rsidRPr="00892DFA">
        <w:t>ara desenvolver a interface do usuário com o protótipo realizou-se alguns procedimen</w:t>
      </w:r>
      <w:r w:rsidR="00E57182">
        <w:t>tos assim separados em 3 etapas.</w:t>
      </w:r>
    </w:p>
    <w:p w:rsidR="005275E9" w:rsidRDefault="005275E9" w:rsidP="005275E9">
      <w:r>
        <w:t>Na primeira etapa o mó</w:t>
      </w:r>
      <w:r w:rsidRPr="00892DFA">
        <w:t>dulo</w:t>
      </w:r>
      <w:r>
        <w:t xml:space="preserve"> foi configurado para receber alguns</w:t>
      </w:r>
      <w:r w:rsidRPr="00892DFA">
        <w:t xml:space="preserve"> comandos</w:t>
      </w:r>
      <w:r>
        <w:t xml:space="preserve"> como, por exemplo, </w:t>
      </w:r>
      <w:r w:rsidRPr="00892DFA">
        <w:t xml:space="preserve">abrir </w:t>
      </w:r>
      <w:r>
        <w:t xml:space="preserve">e </w:t>
      </w:r>
      <w:r w:rsidRPr="00892DFA">
        <w:t>fechar porta</w:t>
      </w:r>
      <w:r>
        <w:t>s</w:t>
      </w:r>
      <w:r w:rsidRPr="00892DFA">
        <w:t xml:space="preserve">, subir e descer </w:t>
      </w:r>
      <w:r>
        <w:t xml:space="preserve">a cabine, acender e apagar a luz, dentre outros. </w:t>
      </w:r>
      <w:r w:rsidRPr="00892DFA">
        <w:t>Foi observado que para</w:t>
      </w:r>
      <w:r>
        <w:t xml:space="preserve"> o módulo atender corretamente ao comando o mesmo deveria ser configurado em local onde </w:t>
      </w:r>
      <w:r w:rsidRPr="00892DFA">
        <w:t>não houvesse ruídos externos</w:t>
      </w:r>
      <w:r>
        <w:t xml:space="preserve">. </w:t>
      </w:r>
      <w:r w:rsidRPr="00892DFA">
        <w:t>Na segunda etapa</w:t>
      </w:r>
      <w:r>
        <w:t>,</w:t>
      </w:r>
      <w:r w:rsidRPr="00892DFA">
        <w:t xml:space="preserve"> o m</w:t>
      </w:r>
      <w:r>
        <w:t>ódulo já</w:t>
      </w:r>
      <w:r w:rsidRPr="00892DFA">
        <w:t xml:space="preserve"> configurado</w:t>
      </w:r>
      <w:r>
        <w:t xml:space="preserve"> conectou-se o seu microfone e instalou o mesmo na fachada deixando responsável</w:t>
      </w:r>
      <w:r w:rsidRPr="00892DFA">
        <w:t xml:space="preserve"> por receber e enviar os comandos </w:t>
      </w:r>
      <w:r>
        <w:t>a serem interpretados pelo</w:t>
      </w:r>
      <w:r w:rsidRPr="00892DFA">
        <w:t xml:space="preserve"> mic</w:t>
      </w:r>
      <w:r>
        <w:t>r</w:t>
      </w:r>
      <w:r w:rsidRPr="00892DFA">
        <w:t>o</w:t>
      </w:r>
      <w:r>
        <w:t>c</w:t>
      </w:r>
      <w:r w:rsidRPr="00892DFA">
        <w:t>ont</w:t>
      </w:r>
      <w:r>
        <w:t>rolador.</w:t>
      </w:r>
    </w:p>
    <w:p w:rsidR="005275E9" w:rsidRPr="00892DFA" w:rsidRDefault="005275E9" w:rsidP="005275E9">
      <w:r>
        <w:t>Foi configura</w:t>
      </w:r>
      <w:r w:rsidRPr="00892DFA">
        <w:t>do</w:t>
      </w:r>
      <w:r>
        <w:t xml:space="preserve"> no controlador, a interpretação dos comandos recebíveis através do módulo de voz.</w:t>
      </w:r>
    </w:p>
    <w:p w:rsidR="005275E9" w:rsidRDefault="005275E9" w:rsidP="005275E9">
      <w:r>
        <w:t>Na terceira etapa iniciaram</w:t>
      </w:r>
      <w:r w:rsidRPr="00892DFA">
        <w:t>-se os t</w:t>
      </w:r>
      <w:r>
        <w:t>estes e simulações a fim de verificar a resposta do controlador e do módulo. Comandos gravados no módulo foram repetidos verbalmente e aleatoriamente, analisando as respostas qualitativamente, isto é, a repetitividade e exatidão. Notou-se que em ambientes menos ruidosos, a precisão foi maior, a rapidez de reconhecimento de voz também. Notou-se também que a variação da frequência da voz, ritmo e amplitude, implicam diretamente na resposta do módulo.</w:t>
      </w:r>
    </w:p>
    <w:p w:rsidR="005275E9" w:rsidRDefault="005275E9" w:rsidP="005275E9">
      <w:r>
        <w:t>Embora tenha-se notado as interferências que prejudicaram a acurácia do módulo, para um indivíduo pré-conhecido cujos comandos foram gravados em sua voz, o módulo respondeu com eficiência satisfatória.</w:t>
      </w:r>
      <w:r w:rsidR="003963D5">
        <w:t xml:space="preserve"> </w:t>
      </w:r>
    </w:p>
    <w:p w:rsidR="00362D98" w:rsidRDefault="0055338F" w:rsidP="00283ABC">
      <w:pPr>
        <w:pStyle w:val="Ttulo3"/>
      </w:pPr>
      <w:r>
        <w:t xml:space="preserve"> </w:t>
      </w:r>
      <w:bookmarkStart w:id="195" w:name="_Toc482911683"/>
      <w:r w:rsidR="00054155">
        <w:t>Display LCD</w:t>
      </w:r>
      <w:r w:rsidR="003963D5">
        <w:t xml:space="preserve"> e Touch</w:t>
      </w:r>
      <w:bookmarkEnd w:id="195"/>
    </w:p>
    <w:p w:rsidR="00910D38" w:rsidRDefault="00910D38" w:rsidP="00910D38">
      <w:pPr>
        <w:rPr>
          <w:lang w:eastAsia="pt-BR"/>
        </w:rPr>
      </w:pPr>
      <w:r>
        <w:rPr>
          <w:lang w:eastAsia="pt-BR"/>
        </w:rPr>
        <w:t xml:space="preserve">Para o auxílio dos deficientes auditivos instalou-se no interior da cabine, uma tela de cristal líquido sensível ao toque, do fabricante Adafruit, modelo ILI 9325, cujo datasheet é representado no </w:t>
      </w:r>
      <w:r>
        <w:rPr>
          <w:lang w:eastAsia="pt-BR"/>
        </w:rPr>
        <w:fldChar w:fldCharType="begin"/>
      </w:r>
      <w:r>
        <w:rPr>
          <w:lang w:eastAsia="pt-BR"/>
        </w:rPr>
        <w:instrText xml:space="preserve"> REF _Ref481157580 \h </w:instrText>
      </w:r>
      <w:r>
        <w:rPr>
          <w:lang w:eastAsia="pt-BR"/>
        </w:rPr>
      </w:r>
      <w:r>
        <w:rPr>
          <w:lang w:eastAsia="pt-BR"/>
        </w:rPr>
        <w:fldChar w:fldCharType="separate"/>
      </w:r>
      <w:r w:rsidR="000A0DE6">
        <w:t xml:space="preserve">ANEXO </w:t>
      </w:r>
      <w:r w:rsidR="000A0DE6">
        <w:rPr>
          <w:noProof/>
        </w:rPr>
        <w:t>H</w:t>
      </w:r>
      <w:r>
        <w:rPr>
          <w:lang w:eastAsia="pt-BR"/>
        </w:rPr>
        <w:fldChar w:fldCharType="end"/>
      </w:r>
      <w:r>
        <w:rPr>
          <w:lang w:eastAsia="pt-BR"/>
        </w:rPr>
        <w:t>, utilizou-se a para atender os comandos desejados de subir ou descer e indicar o correto posicionamento da cabine, parada em um</w:t>
      </w:r>
      <w:r w:rsidRPr="00E675EE">
        <w:rPr>
          <w:lang w:eastAsia="pt-BR"/>
        </w:rPr>
        <w:t xml:space="preserve"> andar</w:t>
      </w:r>
      <w:r>
        <w:rPr>
          <w:lang w:eastAsia="pt-BR"/>
        </w:rPr>
        <w:t xml:space="preserve"> ou em movimento de um pavimento ao outro. A interface do LCD com o projeto é feita através de um módulo Arduino, cuja programação implementa as bibliotecas necessárias para tal ação. Quando a cabine estiver parada o display </w:t>
      </w:r>
      <w:r>
        <w:rPr>
          <w:lang w:eastAsia="pt-BR"/>
        </w:rPr>
        <w:lastRenderedPageBreak/>
        <w:t xml:space="preserve">informa o número do andar que a mesma se encontra, quando o usuário movimenta o seu dedo de encontro ao LCD será acionado um comando de subida ou descida da cabine, o módulo por sua vez envia a informação para o Arduino Mega que está de prontidão para atender ao comando, após esta ação o Arduino também executa os comandos secundários para que esta ação ocorra com segurança e posteriormente é iniciado o processo de subida ou descida da cabine. Na transição de um pavimento para o outro, aprimorou-se a interface com o usuário onde desenvolveu-se uma animação gráfica de modo que o usuário possa visualizar o movimento da cabine em tempo real através do direcionamento de setas como demonstrado na . </w:t>
      </w:r>
    </w:p>
    <w:p w:rsidR="00910D38" w:rsidRDefault="00910D38" w:rsidP="00910D38">
      <w:pPr>
        <w:keepNext/>
        <w:ind w:firstLine="0"/>
        <w:jc w:val="center"/>
      </w:pPr>
      <w:r w:rsidRPr="00910D38">
        <w:rPr>
          <w:noProof/>
          <w:lang w:eastAsia="pt-BR"/>
        </w:rPr>
        <w:drawing>
          <wp:inline distT="0" distB="0" distL="0" distR="0" wp14:anchorId="0A883FE5" wp14:editId="2807EA84">
            <wp:extent cx="5700254" cy="2400508"/>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0254" cy="2400508"/>
                    </a:xfrm>
                    <a:prstGeom prst="rect">
                      <a:avLst/>
                    </a:prstGeom>
                  </pic:spPr>
                </pic:pic>
              </a:graphicData>
            </a:graphic>
          </wp:inline>
        </w:drawing>
      </w:r>
    </w:p>
    <w:p w:rsidR="00910D38" w:rsidRDefault="00910D38" w:rsidP="008D6F51">
      <w:pPr>
        <w:pStyle w:val="figura"/>
        <w:rPr>
          <w:lang w:eastAsia="pt-BR"/>
        </w:rPr>
      </w:pPr>
      <w:bookmarkStart w:id="196" w:name="_Toc482911755"/>
      <w:r>
        <w:t xml:space="preserve">Figura </w:t>
      </w:r>
      <w:fldSimple w:instr=" SEQ Figura \* ARABIC ">
        <w:r w:rsidR="008D6F51">
          <w:rPr>
            <w:noProof/>
          </w:rPr>
          <w:t>50</w:t>
        </w:r>
      </w:fldSimple>
      <w:r>
        <w:t xml:space="preserve"> </w:t>
      </w:r>
      <w:r w:rsidRPr="003D78EF">
        <w:t>– Indicação do Display</w:t>
      </w:r>
      <w:bookmarkEnd w:id="196"/>
    </w:p>
    <w:p w:rsidR="00910D38" w:rsidRDefault="00910D38" w:rsidP="00B711FE">
      <w:pPr>
        <w:pStyle w:val="figura"/>
      </w:pPr>
      <w:r w:rsidRPr="00962776">
        <w:t xml:space="preserve">(fonte: </w:t>
      </w:r>
      <w:r>
        <w:t>Os autores</w:t>
      </w:r>
      <w:r w:rsidRPr="00962776">
        <w:t>)</w:t>
      </w:r>
    </w:p>
    <w:p w:rsidR="00910D38" w:rsidRDefault="00910D38" w:rsidP="008D6F51">
      <w:pPr>
        <w:pStyle w:val="figura"/>
        <w:pPrChange w:id="197" w:author="Adam" w:date="2017-05-19T13:14:00Z">
          <w:pPr>
            <w:pStyle w:val="figura"/>
          </w:pPr>
        </w:pPrChange>
      </w:pPr>
    </w:p>
    <w:p w:rsidR="00054155" w:rsidRDefault="007637F3" w:rsidP="00283ABC">
      <w:pPr>
        <w:pStyle w:val="Ttulo3"/>
      </w:pPr>
      <w:r>
        <w:t xml:space="preserve"> </w:t>
      </w:r>
      <w:bookmarkStart w:id="198" w:name="_Toc482911684"/>
      <w:r w:rsidR="00054155">
        <w:t>Comunicação com alto falante</w:t>
      </w:r>
      <w:bookmarkEnd w:id="198"/>
    </w:p>
    <w:p w:rsidR="00713DC8" w:rsidRDefault="00713DC8" w:rsidP="00713DC8">
      <w:pPr>
        <w:rPr>
          <w:rFonts w:cs="Arial"/>
          <w:szCs w:val="24"/>
        </w:rPr>
      </w:pPr>
      <w:r w:rsidRPr="008D5C24">
        <w:rPr>
          <w:rFonts w:cs="Arial"/>
          <w:szCs w:val="24"/>
        </w:rPr>
        <w:t>Em auxílio aos portadores de deficiência visual, mobilidade reduzida entre outros</w:t>
      </w:r>
      <w:r>
        <w:rPr>
          <w:rFonts w:cs="Arial"/>
          <w:szCs w:val="24"/>
        </w:rPr>
        <w:t>, visando</w:t>
      </w:r>
      <w:r w:rsidRPr="008D5C24">
        <w:rPr>
          <w:rFonts w:cs="Arial"/>
          <w:szCs w:val="24"/>
        </w:rPr>
        <w:t xml:space="preserve"> </w:t>
      </w:r>
      <w:r>
        <w:rPr>
          <w:rFonts w:cs="Arial"/>
          <w:szCs w:val="24"/>
        </w:rPr>
        <w:t xml:space="preserve">facilitar a comunicação com o projeto, </w:t>
      </w:r>
      <w:r w:rsidRPr="008D5C24">
        <w:rPr>
          <w:rFonts w:cs="Arial"/>
          <w:szCs w:val="24"/>
        </w:rPr>
        <w:t>foi utilizado um sistema sonoro, este sistema é constituído de</w:t>
      </w:r>
      <w:r w:rsidRPr="005D2E53">
        <w:rPr>
          <w:rFonts w:cs="Arial"/>
          <w:color w:val="24292E"/>
          <w:szCs w:val="24"/>
        </w:rPr>
        <w:t xml:space="preserve"> um controlador</w:t>
      </w:r>
      <w:r>
        <w:rPr>
          <w:rFonts w:cs="Arial"/>
          <w:color w:val="24292E"/>
          <w:szCs w:val="24"/>
        </w:rPr>
        <w:t xml:space="preserve"> Arduino Mega, um módulo WTV020 e um conjunto de alto-falantes</w:t>
      </w:r>
      <w:r w:rsidRPr="005D2E53">
        <w:rPr>
          <w:rFonts w:cs="Arial"/>
          <w:color w:val="24292E"/>
          <w:szCs w:val="24"/>
        </w:rPr>
        <w:t xml:space="preserve"> que irá transformar o sinal eletrônico em pressão sonora, seu circuito está r</w:t>
      </w:r>
      <w:r w:rsidR="00941FDE">
        <w:rPr>
          <w:rFonts w:cs="Arial"/>
          <w:color w:val="24292E"/>
          <w:szCs w:val="24"/>
        </w:rPr>
        <w:t xml:space="preserve">epresentado conforme </w:t>
      </w:r>
      <w:r w:rsidR="00941FDE">
        <w:rPr>
          <w:rFonts w:cs="Arial"/>
          <w:color w:val="24292E"/>
          <w:szCs w:val="24"/>
        </w:rPr>
        <w:fldChar w:fldCharType="begin"/>
      </w:r>
      <w:r w:rsidR="00941FDE">
        <w:rPr>
          <w:rFonts w:cs="Arial"/>
          <w:color w:val="24292E"/>
          <w:szCs w:val="24"/>
        </w:rPr>
        <w:instrText xml:space="preserve"> REF _Ref482818528 \h </w:instrText>
      </w:r>
      <w:r w:rsidR="00941FDE">
        <w:rPr>
          <w:rFonts w:cs="Arial"/>
          <w:color w:val="24292E"/>
          <w:szCs w:val="24"/>
        </w:rPr>
      </w:r>
      <w:r w:rsidR="00941FDE">
        <w:rPr>
          <w:rFonts w:cs="Arial"/>
          <w:color w:val="24292E"/>
          <w:szCs w:val="24"/>
        </w:rPr>
        <w:fldChar w:fldCharType="separate"/>
      </w:r>
      <w:r w:rsidR="000A0DE6" w:rsidRPr="00941FDE">
        <w:t xml:space="preserve">Figura </w:t>
      </w:r>
      <w:r w:rsidR="000A0DE6">
        <w:rPr>
          <w:noProof/>
        </w:rPr>
        <w:t>51</w:t>
      </w:r>
      <w:r w:rsidR="00941FDE">
        <w:rPr>
          <w:rFonts w:cs="Arial"/>
          <w:color w:val="24292E"/>
          <w:szCs w:val="24"/>
        </w:rPr>
        <w:fldChar w:fldCharType="end"/>
      </w:r>
      <w:r>
        <w:rPr>
          <w:rFonts w:cs="Arial"/>
          <w:szCs w:val="24"/>
        </w:rPr>
        <w:t xml:space="preserve">. </w:t>
      </w:r>
    </w:p>
    <w:p w:rsidR="001A5828" w:rsidRDefault="00713DC8" w:rsidP="001A5828">
      <w:pPr>
        <w:keepNext/>
        <w:ind w:firstLine="0"/>
        <w:jc w:val="center"/>
      </w:pPr>
      <w:r w:rsidRPr="005D2E53">
        <w:rPr>
          <w:rFonts w:ascii="Segoe UI" w:hAnsi="Segoe UI" w:cs="Segoe UI"/>
          <w:noProof/>
          <w:color w:val="0366D6"/>
          <w:sz w:val="21"/>
          <w:szCs w:val="21"/>
          <w:lang w:eastAsia="pt-BR"/>
        </w:rPr>
        <w:lastRenderedPageBreak/>
        <w:drawing>
          <wp:inline distT="0" distB="0" distL="0" distR="0" wp14:anchorId="52BC97E1" wp14:editId="281B68FC">
            <wp:extent cx="1746738" cy="1466840"/>
            <wp:effectExtent l="0" t="0" r="6350" b="635"/>
            <wp:docPr id="46" name="Imagem 46" descr="imag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8596" cy="1468401"/>
                    </a:xfrm>
                    <a:prstGeom prst="rect">
                      <a:avLst/>
                    </a:prstGeom>
                    <a:noFill/>
                    <a:ln>
                      <a:noFill/>
                    </a:ln>
                  </pic:spPr>
                </pic:pic>
              </a:graphicData>
            </a:graphic>
          </wp:inline>
        </w:drawing>
      </w:r>
    </w:p>
    <w:p w:rsidR="001F67B5" w:rsidRPr="00941FDE" w:rsidRDefault="001A5828" w:rsidP="008D6F51">
      <w:pPr>
        <w:pStyle w:val="figura"/>
      </w:pPr>
      <w:bookmarkStart w:id="199" w:name="_Ref482818528"/>
      <w:bookmarkStart w:id="200" w:name="_Toc482911756"/>
      <w:r w:rsidRPr="00941FDE">
        <w:t xml:space="preserve">Figura </w:t>
      </w:r>
      <w:fldSimple w:instr=" SEQ Figura \* ARABIC ">
        <w:r w:rsidR="008D6F51">
          <w:rPr>
            <w:noProof/>
          </w:rPr>
          <w:t>51</w:t>
        </w:r>
      </w:fldSimple>
      <w:bookmarkEnd w:id="199"/>
      <w:r w:rsidRPr="00941FDE">
        <w:t xml:space="preserve"> – Circuito do Módulo Reprodutor de Som</w:t>
      </w:r>
      <w:bookmarkEnd w:id="200"/>
    </w:p>
    <w:p w:rsidR="00405C08" w:rsidRPr="00941FDE" w:rsidRDefault="00941FDE" w:rsidP="00B711FE">
      <w:pPr>
        <w:pStyle w:val="figura"/>
      </w:pPr>
      <w:r w:rsidRPr="00941FDE">
        <w:t xml:space="preserve"> </w:t>
      </w:r>
      <w:r w:rsidR="00713DC8" w:rsidRPr="00941FDE">
        <w:t>(fonte:</w:t>
      </w:r>
      <w:r w:rsidRPr="00941FDE">
        <w:t xml:space="preserve"> </w:t>
      </w:r>
      <w:r w:rsidR="00405C08" w:rsidRPr="00941FDE">
        <w:t>http://www.nadielcomercio.com.br/blog/2014/06/21/modulo-som-mp3-voz-wtv020sd/ acessado em 05/2017)</w:t>
      </w:r>
    </w:p>
    <w:p w:rsidR="00713DC8" w:rsidRDefault="00713DC8" w:rsidP="008D6F51">
      <w:pPr>
        <w:pStyle w:val="figura"/>
        <w:pPrChange w:id="201" w:author="Adam" w:date="2017-05-19T13:14:00Z">
          <w:pPr>
            <w:pStyle w:val="figura"/>
          </w:pPr>
        </w:pPrChange>
      </w:pPr>
    </w:p>
    <w:p w:rsidR="00713DC8" w:rsidRPr="005D2E53" w:rsidRDefault="00713DC8" w:rsidP="00713DC8">
      <w:pPr>
        <w:rPr>
          <w:rFonts w:cs="Arial"/>
          <w:color w:val="24292E"/>
          <w:szCs w:val="24"/>
        </w:rPr>
      </w:pPr>
      <w:r w:rsidRPr="008D5C24">
        <w:rPr>
          <w:rFonts w:cs="Arial"/>
          <w:szCs w:val="24"/>
        </w:rPr>
        <w:t xml:space="preserve">O módulo é responsável por conduzir os sinais vindos do controlador para o sistema de alto-falante, seu datasheet é apresentado no </w:t>
      </w:r>
      <w:r w:rsidRPr="005D2E53">
        <w:rPr>
          <w:rFonts w:cs="Arial"/>
          <w:szCs w:val="24"/>
        </w:rPr>
        <w:fldChar w:fldCharType="begin"/>
      </w:r>
      <w:r w:rsidRPr="008D5C24">
        <w:rPr>
          <w:rFonts w:cs="Arial"/>
          <w:szCs w:val="24"/>
        </w:rPr>
        <w:instrText xml:space="preserve"> REF _Ref481158527 \h  \* MERGEFORMAT </w:instrText>
      </w:r>
      <w:r w:rsidRPr="005D2E53">
        <w:rPr>
          <w:rFonts w:cs="Arial"/>
          <w:szCs w:val="24"/>
        </w:rPr>
      </w:r>
      <w:r w:rsidRPr="005D2E53">
        <w:rPr>
          <w:rFonts w:cs="Arial"/>
          <w:szCs w:val="24"/>
        </w:rPr>
        <w:fldChar w:fldCharType="separate"/>
      </w:r>
      <w:r w:rsidR="000A0DE6" w:rsidRPr="000A0DE6">
        <w:rPr>
          <w:rFonts w:cs="Arial"/>
          <w:szCs w:val="24"/>
        </w:rPr>
        <w:t xml:space="preserve">ANEXO </w:t>
      </w:r>
      <w:r w:rsidR="000A0DE6" w:rsidRPr="000A0DE6">
        <w:rPr>
          <w:rFonts w:cs="Arial"/>
          <w:noProof/>
          <w:szCs w:val="24"/>
        </w:rPr>
        <w:t>I</w:t>
      </w:r>
      <w:r w:rsidRPr="005D2E53">
        <w:rPr>
          <w:rFonts w:cs="Arial"/>
          <w:szCs w:val="24"/>
        </w:rPr>
        <w:fldChar w:fldCharType="end"/>
      </w:r>
      <w:r w:rsidRPr="008D5C24">
        <w:rPr>
          <w:rFonts w:cs="Arial"/>
          <w:szCs w:val="24"/>
        </w:rPr>
        <w:t>.</w:t>
      </w:r>
    </w:p>
    <w:p w:rsidR="00713DC8" w:rsidRPr="005D2E53" w:rsidRDefault="00713DC8" w:rsidP="00713DC8">
      <w:pPr>
        <w:rPr>
          <w:rFonts w:cs="Arial"/>
          <w:color w:val="24292E"/>
          <w:szCs w:val="24"/>
        </w:rPr>
      </w:pPr>
      <w:r>
        <w:rPr>
          <w:rFonts w:cs="Arial"/>
          <w:szCs w:val="24"/>
        </w:rPr>
        <w:t>O mó</w:t>
      </w:r>
      <w:r w:rsidRPr="008D5C24">
        <w:rPr>
          <w:rFonts w:cs="Arial"/>
          <w:szCs w:val="24"/>
        </w:rPr>
        <w:t>dulo com o auxílio do control</w:t>
      </w:r>
      <w:r>
        <w:rPr>
          <w:rFonts w:cs="Arial"/>
          <w:szCs w:val="24"/>
        </w:rPr>
        <w:t>ador é responsável por comandar</w:t>
      </w:r>
      <w:r w:rsidRPr="008D5C24">
        <w:rPr>
          <w:rFonts w:cs="Arial"/>
          <w:szCs w:val="24"/>
        </w:rPr>
        <w:t xml:space="preserve"> e enviar informações audíveis necessárias para o alto-falante auxiliando na interface do usuário com o protótipo, tais como</w:t>
      </w:r>
      <w:r>
        <w:rPr>
          <w:rFonts w:cs="Arial"/>
          <w:szCs w:val="24"/>
        </w:rPr>
        <w:t>,</w:t>
      </w:r>
      <w:r w:rsidRPr="008D5C24">
        <w:rPr>
          <w:rFonts w:cs="Arial"/>
          <w:szCs w:val="24"/>
        </w:rPr>
        <w:t xml:space="preserve"> o posicionamento da cabine no pavimento, estado de abertura e fechamento das portas e condições de alarme de segurança. Estas </w:t>
      </w:r>
      <w:r w:rsidRPr="003E16F3">
        <w:rPr>
          <w:rFonts w:cs="Arial"/>
          <w:szCs w:val="24"/>
        </w:rPr>
        <w:t xml:space="preserve">informações são selecionadas pelo módulo e então amplificadas em forma de som antes de serem enviadas </w:t>
      </w:r>
      <w:r w:rsidRPr="008D5C24">
        <w:rPr>
          <w:rFonts w:cs="Arial"/>
          <w:szCs w:val="24"/>
        </w:rPr>
        <w:t>ao sistemas de alto falantes através da saída digital do controlador.</w:t>
      </w:r>
      <w:r w:rsidRPr="005D2E53">
        <w:rPr>
          <w:rFonts w:cs="Arial"/>
          <w:color w:val="24292E"/>
          <w:szCs w:val="24"/>
        </w:rPr>
        <w:t xml:space="preserve"> </w:t>
      </w:r>
    </w:p>
    <w:p w:rsidR="00713DC8" w:rsidRPr="003E16F3" w:rsidRDefault="00713DC8" w:rsidP="00713DC8">
      <w:pPr>
        <w:rPr>
          <w:rFonts w:cs="Arial"/>
          <w:szCs w:val="24"/>
        </w:rPr>
      </w:pPr>
      <w:r w:rsidRPr="003E16F3">
        <w:rPr>
          <w:rFonts w:cs="Arial"/>
          <w:szCs w:val="24"/>
        </w:rPr>
        <w:t>Este sistema possui sons pré-gravados, e o controlador do sistema faz acesso a estes sons e os reproduz convenientemente no momento correto.</w:t>
      </w:r>
    </w:p>
    <w:p w:rsidR="00713DC8" w:rsidRDefault="00713DC8" w:rsidP="00713DC8">
      <w:pPr>
        <w:rPr>
          <w:rFonts w:cs="Arial"/>
          <w:szCs w:val="24"/>
        </w:rPr>
      </w:pPr>
      <w:r w:rsidRPr="003E16F3">
        <w:rPr>
          <w:rFonts w:cs="Arial"/>
          <w:szCs w:val="24"/>
        </w:rPr>
        <w:t xml:space="preserve">O controle do módulo é feito pelo Arduino Mega. Uma vez que o código alcance os pontos chaves que necessitam de comunicação sonora com o usuário, o controlador seleciona um arquivo de som digital armazenado </w:t>
      </w:r>
      <w:r w:rsidR="003E16F3" w:rsidRPr="003E16F3">
        <w:rPr>
          <w:rFonts w:cs="Arial"/>
          <w:szCs w:val="24"/>
        </w:rPr>
        <w:t>em um cartão de memória</w:t>
      </w:r>
      <w:r w:rsidRPr="003E16F3">
        <w:rPr>
          <w:rFonts w:cs="Arial"/>
          <w:szCs w:val="24"/>
        </w:rPr>
        <w:t xml:space="preserve"> que está alojado no próprio módulo e então solicita ao módulo que o execute. O módulo por sua vez lê o arquivo e faz com que duas saídas digitais oscilem na frequência e amplitude do arquivo digital. A frequência é modulada chaveando-se a saída digital. Para o correto acoplamento de impedância entre o módulo e os alto-falantes, foi necessário a utilização de um circuito amplificador de sinal, o CI TDA2822. Este CI é um amplificador de sinal que é alimentado com tensão de 5V, disponível na própria placa Arduino. </w:t>
      </w:r>
    </w:p>
    <w:p w:rsidR="00783DD9" w:rsidRDefault="00783DD9" w:rsidP="00783DD9">
      <w:pPr>
        <w:pStyle w:val="Ttulo3"/>
      </w:pPr>
      <w:bookmarkStart w:id="202" w:name="_Toc482911685"/>
      <w:r>
        <w:lastRenderedPageBreak/>
        <w:t>Interface Web</w:t>
      </w:r>
      <w:bookmarkEnd w:id="202"/>
    </w:p>
    <w:p w:rsidR="003E16F3" w:rsidRDefault="003E16F3" w:rsidP="00783DD9">
      <w:pPr>
        <w:rPr>
          <w:lang w:eastAsia="pt-BR"/>
        </w:rPr>
      </w:pPr>
      <w:r w:rsidRPr="003E16F3">
        <w:rPr>
          <w:lang w:eastAsia="pt-BR"/>
        </w:rPr>
        <w:t xml:space="preserve">Uma outra tecnologia utilizada para que os usuários se comuniquem com o sistema foi a interface web, para tal foi necessário um módulo Ethernet Shield W5100. Conforme </w:t>
      </w:r>
      <w:r>
        <w:rPr>
          <w:lang w:eastAsia="pt-BR"/>
        </w:rPr>
        <w:fldChar w:fldCharType="begin"/>
      </w:r>
      <w:r>
        <w:rPr>
          <w:lang w:eastAsia="pt-BR"/>
        </w:rPr>
        <w:instrText xml:space="preserve"> REF _Ref482826011 \h </w:instrText>
      </w:r>
      <w:r>
        <w:rPr>
          <w:lang w:eastAsia="pt-BR"/>
        </w:rPr>
      </w:r>
      <w:r>
        <w:rPr>
          <w:lang w:eastAsia="pt-BR"/>
        </w:rPr>
        <w:fldChar w:fldCharType="separate"/>
      </w:r>
      <w:r w:rsidR="000A0DE6">
        <w:t xml:space="preserve">Figura </w:t>
      </w:r>
      <w:r w:rsidR="000A0DE6">
        <w:rPr>
          <w:noProof/>
        </w:rPr>
        <w:t>52</w:t>
      </w:r>
      <w:r>
        <w:rPr>
          <w:lang w:eastAsia="pt-BR"/>
        </w:rPr>
        <w:fldChar w:fldCharType="end"/>
      </w:r>
      <w:r>
        <w:rPr>
          <w:lang w:eastAsia="pt-BR"/>
        </w:rPr>
        <w:t>.</w:t>
      </w:r>
    </w:p>
    <w:p w:rsidR="003E16F3" w:rsidRDefault="003E16F3" w:rsidP="00783DD9">
      <w:pPr>
        <w:rPr>
          <w:lang w:eastAsia="pt-BR"/>
        </w:rPr>
      </w:pPr>
    </w:p>
    <w:p w:rsidR="003E16F3" w:rsidRDefault="003E16F3" w:rsidP="003E16F3">
      <w:pPr>
        <w:keepNext/>
        <w:ind w:firstLine="0"/>
        <w:jc w:val="center"/>
      </w:pPr>
      <w:r w:rsidRPr="00256DC3">
        <w:rPr>
          <w:rFonts w:ascii="Segoe UI" w:hAnsi="Segoe UI" w:cs="Segoe UI"/>
          <w:noProof/>
          <w:color w:val="24292E"/>
          <w:sz w:val="21"/>
          <w:szCs w:val="21"/>
          <w:lang w:eastAsia="pt-BR"/>
        </w:rPr>
        <w:drawing>
          <wp:inline distT="0" distB="0" distL="0" distR="0" wp14:anchorId="3E9741A5" wp14:editId="4BBE3653">
            <wp:extent cx="2743438" cy="4252328"/>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438" cy="4252328"/>
                    </a:xfrm>
                    <a:prstGeom prst="rect">
                      <a:avLst/>
                    </a:prstGeom>
                  </pic:spPr>
                </pic:pic>
              </a:graphicData>
            </a:graphic>
          </wp:inline>
        </w:drawing>
      </w:r>
    </w:p>
    <w:p w:rsidR="003E16F3" w:rsidRDefault="003E16F3" w:rsidP="008D6F51">
      <w:pPr>
        <w:pStyle w:val="figura"/>
        <w:rPr>
          <w:lang w:eastAsia="pt-BR"/>
        </w:rPr>
      </w:pPr>
      <w:bookmarkStart w:id="203" w:name="_Ref482826011"/>
      <w:bookmarkStart w:id="204" w:name="_Toc482911757"/>
      <w:r>
        <w:t xml:space="preserve">Figura </w:t>
      </w:r>
      <w:fldSimple w:instr=" SEQ Figura \* ARABIC ">
        <w:r w:rsidR="008D6F51">
          <w:rPr>
            <w:noProof/>
          </w:rPr>
          <w:t>52</w:t>
        </w:r>
      </w:fldSimple>
      <w:bookmarkEnd w:id="203"/>
      <w:r>
        <w:t xml:space="preserve"> </w:t>
      </w:r>
      <w:r w:rsidRPr="005D0253">
        <w:t>– Módulo Ethernet Shield W5100</w:t>
      </w:r>
      <w:bookmarkEnd w:id="204"/>
    </w:p>
    <w:p w:rsidR="003E16F3" w:rsidRDefault="003E16F3" w:rsidP="00B711FE">
      <w:pPr>
        <w:pStyle w:val="figura"/>
      </w:pPr>
      <w:r w:rsidRPr="00962776">
        <w:t xml:space="preserve"> (fonte: </w:t>
      </w:r>
      <w:r>
        <w:t>Os autores</w:t>
      </w:r>
      <w:r w:rsidRPr="00962776">
        <w:t>)</w:t>
      </w:r>
    </w:p>
    <w:p w:rsidR="003E16F3" w:rsidRDefault="003E16F3" w:rsidP="003E16F3">
      <w:pPr>
        <w:ind w:firstLine="0"/>
        <w:jc w:val="center"/>
        <w:rPr>
          <w:lang w:eastAsia="pt-BR"/>
        </w:rPr>
      </w:pPr>
    </w:p>
    <w:p w:rsidR="003E16F3" w:rsidRDefault="003E16F3" w:rsidP="003E16F3">
      <w:pPr>
        <w:rPr>
          <w:lang w:eastAsia="pt-BR"/>
        </w:rPr>
      </w:pPr>
      <w:r>
        <w:rPr>
          <w:lang w:eastAsia="pt-BR"/>
        </w:rPr>
        <w:t xml:space="preserve">Através deste módulo conseguiu-se acessar o Arduino por um computador ligado à rede, ou seja, </w:t>
      </w:r>
      <w:ins w:id="205" w:author="Adam" w:date="2017-05-19T12:32:00Z">
        <w:r w:rsidR="00C30551">
          <w:rPr>
            <w:lang w:eastAsia="pt-BR"/>
          </w:rPr>
          <w:t xml:space="preserve">a partir de </w:t>
        </w:r>
      </w:ins>
      <w:del w:id="206" w:author="Adam" w:date="2017-05-19T12:32:00Z">
        <w:r w:rsidDel="00C30551">
          <w:rPr>
            <w:lang w:eastAsia="pt-BR"/>
          </w:rPr>
          <w:delText xml:space="preserve">por </w:delText>
        </w:r>
      </w:del>
      <w:r>
        <w:rPr>
          <w:lang w:eastAsia="pt-BR"/>
        </w:rPr>
        <w:t xml:space="preserve">uma página </w:t>
      </w:r>
      <w:del w:id="207" w:author="Adam" w:date="2017-05-19T12:32:00Z">
        <w:r w:rsidDel="00C30551">
          <w:rPr>
            <w:lang w:eastAsia="pt-BR"/>
          </w:rPr>
          <w:delText>da internet controlá-lo</w:delText>
        </w:r>
      </w:del>
      <w:ins w:id="208" w:author="Adam" w:date="2017-05-19T12:32:00Z">
        <w:r w:rsidR="00C30551">
          <w:rPr>
            <w:lang w:eastAsia="pt-BR"/>
          </w:rPr>
          <w:t>dinâmica em um bavegador é possível comandar o sistema</w:t>
        </w:r>
      </w:ins>
      <w:r>
        <w:rPr>
          <w:lang w:eastAsia="pt-BR"/>
        </w:rPr>
        <w:t>. Efetuou-se apenas o controle em uma rede local, ou seja, dentro de uma residência</w:t>
      </w:r>
      <w:ins w:id="209" w:author="Adam" w:date="2017-05-19T12:33:00Z">
        <w:r w:rsidR="00C30551">
          <w:rPr>
            <w:lang w:eastAsia="pt-BR"/>
          </w:rPr>
          <w:t>, porém com possiblidade de acesso fora desta rede (LAN), necessitando-se apenas de configuração de roteador</w:t>
        </w:r>
      </w:ins>
      <w:r>
        <w:rPr>
          <w:lang w:eastAsia="pt-BR"/>
        </w:rPr>
        <w:t xml:space="preserve">. Cada um dos pinos </w:t>
      </w:r>
      <w:ins w:id="210" w:author="Adam" w:date="2017-05-19T12:33:00Z">
        <w:r w:rsidR="00C30551">
          <w:rPr>
            <w:lang w:eastAsia="pt-BR"/>
          </w:rPr>
          <w:t>d</w:t>
        </w:r>
      </w:ins>
      <w:ins w:id="211" w:author="Adam" w:date="2017-05-19T12:34:00Z">
        <w:r w:rsidR="00C30551">
          <w:rPr>
            <w:lang w:eastAsia="pt-BR"/>
          </w:rPr>
          <w:t xml:space="preserve">o </w:t>
        </w:r>
      </w:ins>
      <w:r>
        <w:rPr>
          <w:lang w:eastAsia="pt-BR"/>
        </w:rPr>
        <w:t>módulo</w:t>
      </w:r>
      <w:ins w:id="212" w:author="Adam" w:date="2017-05-19T12:34:00Z">
        <w:r w:rsidR="00C30551">
          <w:rPr>
            <w:lang w:eastAsia="pt-BR"/>
          </w:rPr>
          <w:t xml:space="preserve"> W5100</w:t>
        </w:r>
      </w:ins>
      <w:r>
        <w:rPr>
          <w:lang w:eastAsia="pt-BR"/>
        </w:rPr>
        <w:t xml:space="preserve"> se encaixa perfeitamente em um Arduino</w:t>
      </w:r>
      <w:ins w:id="213" w:author="Adam" w:date="2017-05-19T12:34:00Z">
        <w:r w:rsidR="00C30551">
          <w:rPr>
            <w:lang w:eastAsia="pt-BR"/>
          </w:rPr>
          <w:t xml:space="preserve"> compatível com </w:t>
        </w:r>
      </w:ins>
      <w:ins w:id="214" w:author="Adam" w:date="2017-05-19T12:35:00Z">
        <w:r w:rsidR="00C30551">
          <w:rPr>
            <w:lang w:eastAsia="pt-BR"/>
          </w:rPr>
          <w:t>Shields</w:t>
        </w:r>
      </w:ins>
      <w:ins w:id="215" w:author="Adam" w:date="2017-05-19T12:34:00Z">
        <w:r w:rsidR="00C30551">
          <w:rPr>
            <w:lang w:eastAsia="pt-BR"/>
          </w:rPr>
          <w:t xml:space="preserve"> </w:t>
        </w:r>
      </w:ins>
      <w:ins w:id="216" w:author="Adam" w:date="2017-05-19T12:35:00Z">
        <w:r w:rsidR="00C30551">
          <w:rPr>
            <w:lang w:eastAsia="pt-BR"/>
          </w:rPr>
          <w:t>(</w:t>
        </w:r>
      </w:ins>
      <w:ins w:id="217" w:author="Adam" w:date="2017-05-19T12:36:00Z">
        <w:r w:rsidR="00175E52">
          <w:rPr>
            <w:lang w:eastAsia="pt-BR"/>
          </w:rPr>
          <w:t xml:space="preserve">shiel é um dos </w:t>
        </w:r>
      </w:ins>
      <w:ins w:id="218" w:author="Adam" w:date="2017-05-19T12:35:00Z">
        <w:r w:rsidR="00C30551">
          <w:rPr>
            <w:lang w:eastAsia="pt-BR"/>
          </w:rPr>
          <w:t>formato</w:t>
        </w:r>
      </w:ins>
      <w:ins w:id="219" w:author="Adam" w:date="2017-05-19T12:36:00Z">
        <w:r w:rsidR="00175E52">
          <w:rPr>
            <w:lang w:eastAsia="pt-BR"/>
          </w:rPr>
          <w:t>s disponibilizados no mercado para conexão entre módulos e controleadores)</w:t>
        </w:r>
      </w:ins>
      <w:r>
        <w:rPr>
          <w:lang w:eastAsia="pt-BR"/>
        </w:rPr>
        <w:t xml:space="preserve">. Este módulo além de ser utilizado para conexão Ethernet, </w:t>
      </w:r>
      <w:del w:id="220" w:author="Adam" w:date="2017-05-19T12:37:00Z">
        <w:r w:rsidDel="00175E52">
          <w:rPr>
            <w:lang w:eastAsia="pt-BR"/>
          </w:rPr>
          <w:delText xml:space="preserve">tem-se também a </w:delText>
        </w:r>
      </w:del>
      <w:r>
        <w:rPr>
          <w:lang w:eastAsia="pt-BR"/>
        </w:rPr>
        <w:t>possibili</w:t>
      </w:r>
      <w:ins w:id="221" w:author="Adam" w:date="2017-05-19T12:37:00Z">
        <w:r w:rsidR="00175E52">
          <w:rPr>
            <w:lang w:eastAsia="pt-BR"/>
          </w:rPr>
          <w:t>ta</w:t>
        </w:r>
      </w:ins>
      <w:del w:id="222" w:author="Adam" w:date="2017-05-19T12:37:00Z">
        <w:r w:rsidDel="00175E52">
          <w:rPr>
            <w:lang w:eastAsia="pt-BR"/>
          </w:rPr>
          <w:delText>dade d</w:delText>
        </w:r>
      </w:del>
      <w:r>
        <w:rPr>
          <w:lang w:eastAsia="pt-BR"/>
        </w:rPr>
        <w:t>o armazenamento de</w:t>
      </w:r>
      <w:del w:id="223" w:author="Adam" w:date="2017-05-19T12:37:00Z">
        <w:r w:rsidDel="00175E52">
          <w:rPr>
            <w:lang w:eastAsia="pt-BR"/>
          </w:rPr>
          <w:delText xml:space="preserve"> várias </w:delText>
        </w:r>
      </w:del>
      <w:r>
        <w:rPr>
          <w:lang w:eastAsia="pt-BR"/>
        </w:rPr>
        <w:t>páginas web, imagens,</w:t>
      </w:r>
      <w:ins w:id="224" w:author="Adam" w:date="2017-05-19T12:37:00Z">
        <w:r w:rsidR="00175E52">
          <w:rPr>
            <w:lang w:eastAsia="pt-BR"/>
          </w:rPr>
          <w:t xml:space="preserve"> </w:t>
        </w:r>
        <w:r w:rsidR="00175E52">
          <w:rPr>
            <w:lang w:eastAsia="pt-BR"/>
          </w:rPr>
          <w:lastRenderedPageBreak/>
          <w:t>scripts, sons, css, etc</w:t>
        </w:r>
      </w:ins>
      <w:r>
        <w:rPr>
          <w:lang w:eastAsia="pt-BR"/>
        </w:rPr>
        <w:t xml:space="preserve"> </w:t>
      </w:r>
      <w:del w:id="225" w:author="Adam" w:date="2017-05-19T12:38:00Z">
        <w:r w:rsidDel="00175E52">
          <w:rPr>
            <w:lang w:eastAsia="pt-BR"/>
          </w:rPr>
          <w:delText>tudo inserido no</w:delText>
        </w:r>
      </w:del>
      <w:ins w:id="226" w:author="Adam" w:date="2017-05-19T12:38:00Z">
        <w:r w:rsidR="00175E52">
          <w:rPr>
            <w:lang w:eastAsia="pt-BR"/>
          </w:rPr>
          <w:t>pois tem embutido em sua placa um módulo leitor de</w:t>
        </w:r>
      </w:ins>
      <w:r>
        <w:rPr>
          <w:lang w:eastAsia="pt-BR"/>
        </w:rPr>
        <w:t xml:space="preserve"> cartão de memória</w:t>
      </w:r>
      <w:ins w:id="227" w:author="Adam" w:date="2017-05-19T12:38:00Z">
        <w:r w:rsidR="00175E52">
          <w:rPr>
            <w:lang w:eastAsia="pt-BR"/>
          </w:rPr>
          <w:t>.</w:t>
        </w:r>
      </w:ins>
      <w:r>
        <w:rPr>
          <w:lang w:eastAsia="pt-BR"/>
        </w:rPr>
        <w:t xml:space="preserve"> </w:t>
      </w:r>
      <w:ins w:id="228" w:author="Adam" w:date="2017-05-19T12:38:00Z">
        <w:r w:rsidR="00175E52">
          <w:rPr>
            <w:lang w:eastAsia="pt-BR"/>
          </w:rPr>
          <w:t>Estes arquivos geralmente s</w:t>
        </w:r>
      </w:ins>
      <w:ins w:id="229" w:author="Adam" w:date="2017-05-19T12:39:00Z">
        <w:r w:rsidR="00175E52">
          <w:rPr>
            <w:lang w:eastAsia="pt-BR"/>
          </w:rPr>
          <w:t xml:space="preserve">ão </w:t>
        </w:r>
      </w:ins>
      <w:r>
        <w:rPr>
          <w:lang w:eastAsia="pt-BR"/>
        </w:rPr>
        <w:t>para ser disponibilizado ao servidor web</w:t>
      </w:r>
      <w:ins w:id="230" w:author="Adam" w:date="2017-05-19T12:39:00Z">
        <w:r w:rsidR="00175E52">
          <w:rPr>
            <w:lang w:eastAsia="pt-BR"/>
          </w:rPr>
          <w:t xml:space="preserve"> e ajuda na renderização e exibição da página </w:t>
        </w:r>
      </w:ins>
      <w:r>
        <w:rPr>
          <w:lang w:eastAsia="pt-BR"/>
        </w:rPr>
        <w:t>.</w:t>
      </w:r>
    </w:p>
    <w:p w:rsidR="003E16F3" w:rsidRDefault="003E16F3" w:rsidP="003E16F3">
      <w:pPr>
        <w:rPr>
          <w:lang w:eastAsia="pt-BR"/>
        </w:rPr>
      </w:pPr>
      <w:r>
        <w:rPr>
          <w:lang w:eastAsia="pt-BR"/>
        </w:rPr>
        <w:t xml:space="preserve">Este módulo </w:t>
      </w:r>
      <w:del w:id="231" w:author="Adam" w:date="2017-05-19T12:39:00Z">
        <w:r w:rsidDel="00175E52">
          <w:rPr>
            <w:lang w:eastAsia="pt-BR"/>
          </w:rPr>
          <w:delText xml:space="preserve">portanto </w:delText>
        </w:r>
      </w:del>
      <w:r>
        <w:rPr>
          <w:lang w:eastAsia="pt-BR"/>
        </w:rPr>
        <w:t xml:space="preserve">é o meio físico capaz de fazer interface da lógica do controlador (servidor) com a lógica do navegador (cliente). O módulo possui uma porta RJ45 fêmea, onde se conecta um cabo de par trançado UTP Cat5 ou Cat6. Este cabo deve ter terminais RJ45 macho em suas duas pontas. A outra ponta deste cabo pode ser ligado diretamente a um equipamento que possua porta RJ45 fêmea e navegador (web browser) instalado. Esta ponta de cabo também pode ser ligada à porta WAN de um roteador. Se este roteador (ou hub, ou switch) possuir função wi-fi, o usuário pode conectar-se ao roteador e então o roteador se conecta ao sistema pela porta física RJ45 (WAN). Conforme </w:t>
      </w:r>
      <w:r>
        <w:rPr>
          <w:lang w:eastAsia="pt-BR"/>
        </w:rPr>
        <w:fldChar w:fldCharType="begin"/>
      </w:r>
      <w:r>
        <w:rPr>
          <w:lang w:eastAsia="pt-BR"/>
        </w:rPr>
        <w:instrText xml:space="preserve"> REF _Ref482826162 \h </w:instrText>
      </w:r>
      <w:r>
        <w:rPr>
          <w:lang w:eastAsia="pt-BR"/>
        </w:rPr>
      </w:r>
      <w:r>
        <w:rPr>
          <w:lang w:eastAsia="pt-BR"/>
        </w:rPr>
        <w:fldChar w:fldCharType="separate"/>
      </w:r>
      <w:r w:rsidR="000A0DE6">
        <w:t xml:space="preserve">Figura </w:t>
      </w:r>
      <w:r w:rsidR="000A0DE6">
        <w:rPr>
          <w:noProof/>
        </w:rPr>
        <w:t>53</w:t>
      </w:r>
      <w:r>
        <w:rPr>
          <w:lang w:eastAsia="pt-BR"/>
        </w:rPr>
        <w:fldChar w:fldCharType="end"/>
      </w:r>
      <w:r>
        <w:rPr>
          <w:lang w:eastAsia="pt-BR"/>
        </w:rPr>
        <w:t>.</w:t>
      </w:r>
    </w:p>
    <w:p w:rsidR="003E16F3" w:rsidRDefault="003E16F3" w:rsidP="003E16F3">
      <w:pPr>
        <w:rPr>
          <w:lang w:eastAsia="pt-BR"/>
        </w:rPr>
      </w:pPr>
    </w:p>
    <w:p w:rsidR="003E16F3" w:rsidRDefault="003E16F3" w:rsidP="003E16F3">
      <w:pPr>
        <w:keepNext/>
        <w:ind w:firstLine="0"/>
        <w:jc w:val="center"/>
      </w:pPr>
      <w:r w:rsidRPr="007621FB">
        <w:rPr>
          <w:rStyle w:val="apple-converted-space"/>
          <w:rFonts w:ascii="Segoe UI" w:hAnsi="Segoe UI" w:cs="Segoe UI"/>
          <w:b/>
          <w:noProof/>
          <w:color w:val="24292E"/>
          <w:sz w:val="21"/>
          <w:szCs w:val="21"/>
          <w:lang w:eastAsia="pt-BR"/>
        </w:rPr>
        <w:drawing>
          <wp:inline distT="0" distB="0" distL="0" distR="0" wp14:anchorId="5B36F0C2" wp14:editId="65BF1DD0">
            <wp:extent cx="4465707" cy="286536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5707" cy="2865368"/>
                    </a:xfrm>
                    <a:prstGeom prst="rect">
                      <a:avLst/>
                    </a:prstGeom>
                  </pic:spPr>
                </pic:pic>
              </a:graphicData>
            </a:graphic>
          </wp:inline>
        </w:drawing>
      </w:r>
    </w:p>
    <w:p w:rsidR="003E16F3" w:rsidRDefault="003E16F3" w:rsidP="008D6F51">
      <w:pPr>
        <w:pStyle w:val="figura"/>
        <w:rPr>
          <w:lang w:eastAsia="pt-BR"/>
        </w:rPr>
      </w:pPr>
      <w:bookmarkStart w:id="232" w:name="_Ref482826162"/>
      <w:bookmarkStart w:id="233" w:name="_Toc482911758"/>
      <w:r>
        <w:t xml:space="preserve">Figura </w:t>
      </w:r>
      <w:fldSimple w:instr=" SEQ Figura \* ARABIC ">
        <w:r w:rsidR="008D6F51">
          <w:rPr>
            <w:noProof/>
          </w:rPr>
          <w:t>53</w:t>
        </w:r>
      </w:fldSimple>
      <w:bookmarkEnd w:id="232"/>
      <w:r>
        <w:t xml:space="preserve"> </w:t>
      </w:r>
      <w:r w:rsidRPr="00ED3BCE">
        <w:t>– Switch com porta WAN e antena para comunicação wireless</w:t>
      </w:r>
      <w:bookmarkEnd w:id="233"/>
    </w:p>
    <w:p w:rsidR="003E16F3" w:rsidRDefault="003E16F3" w:rsidP="00B711FE">
      <w:pPr>
        <w:pStyle w:val="figura"/>
      </w:pPr>
      <w:r w:rsidRPr="00962776">
        <w:t xml:space="preserve"> (fonte: </w:t>
      </w:r>
      <w:r w:rsidRPr="003E16F3">
        <w:t>http://blog.santelmo.eti.br/2011/</w:t>
      </w:r>
      <w:r>
        <w:t xml:space="preserve"> acessado em 05/2017</w:t>
      </w:r>
      <w:r w:rsidRPr="00962776">
        <w:t>)</w:t>
      </w:r>
    </w:p>
    <w:p w:rsidR="003E16F3" w:rsidRDefault="003E16F3" w:rsidP="008D6F51">
      <w:pPr>
        <w:pStyle w:val="figura"/>
        <w:rPr>
          <w:lang w:eastAsia="pt-BR"/>
        </w:rPr>
        <w:pPrChange w:id="234" w:author="Adam" w:date="2017-05-19T13:14:00Z">
          <w:pPr>
            <w:pStyle w:val="figura"/>
          </w:pPr>
        </w:pPrChange>
      </w:pPr>
    </w:p>
    <w:p w:rsidR="005D418A" w:rsidRDefault="005D418A" w:rsidP="003E16F3"/>
    <w:p w:rsidR="00772527" w:rsidRDefault="00772527" w:rsidP="003E16F3">
      <w:pPr>
        <w:rPr>
          <w:ins w:id="235" w:author="Adam" w:date="2017-05-19T13:05:00Z"/>
        </w:rPr>
      </w:pPr>
      <w:ins w:id="236" w:author="Adam" w:date="2017-05-19T12:43:00Z">
        <w:r>
          <w:t>Para o usuário acessar a página, deve-se primeiro atribuir um endereço IP ao m</w:t>
        </w:r>
      </w:ins>
      <w:ins w:id="237" w:author="Adam" w:date="2017-05-19T12:44:00Z">
        <w:r>
          <w:t>ódulo W5100. Isto é feito através da IDE Arduino</w:t>
        </w:r>
      </w:ins>
      <w:ins w:id="238" w:author="Adam" w:date="2017-05-19T12:49:00Z">
        <w:r w:rsidR="004B3B00">
          <w:t xml:space="preserve"> durante fase de programação</w:t>
        </w:r>
      </w:ins>
      <w:ins w:id="239" w:author="Adam" w:date="2017-05-19T12:44:00Z">
        <w:r>
          <w:t xml:space="preserve"> e </w:t>
        </w:r>
      </w:ins>
      <w:ins w:id="240" w:author="Adam" w:date="2017-05-19T12:50:00Z">
        <w:r w:rsidR="004B3B00">
          <w:t>este</w:t>
        </w:r>
      </w:ins>
      <w:ins w:id="241" w:author="Adam" w:date="2017-05-19T12:44:00Z">
        <w:r>
          <w:t xml:space="preserve"> endereço </w:t>
        </w:r>
      </w:ins>
      <w:ins w:id="242" w:author="Adam" w:date="2017-05-19T12:50:00Z">
        <w:r w:rsidR="004B3B00">
          <w:t xml:space="preserve">deve ser </w:t>
        </w:r>
      </w:ins>
      <w:ins w:id="243" w:author="Adam" w:date="2017-05-19T12:44:00Z">
        <w:r>
          <w:t>acess</w:t>
        </w:r>
      </w:ins>
      <w:ins w:id="244" w:author="Adam" w:date="2017-05-19T12:45:00Z">
        <w:r>
          <w:t>ível à rede local primeiramente.</w:t>
        </w:r>
      </w:ins>
    </w:p>
    <w:p w:rsidR="008807B4" w:rsidRDefault="008807B4" w:rsidP="003E16F3">
      <w:pPr>
        <w:rPr>
          <w:ins w:id="245" w:author="Adam" w:date="2017-05-19T13:03:00Z"/>
        </w:rPr>
      </w:pPr>
      <w:ins w:id="246" w:author="Adam" w:date="2017-05-19T13:05:00Z">
        <w:r>
          <w:t>Para se obter um endereço IP v</w:t>
        </w:r>
      </w:ins>
      <w:ins w:id="247" w:author="Adam" w:date="2017-05-19T13:06:00Z">
        <w:r>
          <w:t>álido</w:t>
        </w:r>
      </w:ins>
      <w:ins w:id="248" w:author="Adam" w:date="2017-05-19T13:08:00Z">
        <w:r>
          <w:t xml:space="preserve"> em rede local</w:t>
        </w:r>
      </w:ins>
      <w:ins w:id="249" w:author="Adam" w:date="2017-05-19T13:06:00Z">
        <w:r>
          <w:t xml:space="preserve">, deve-se primeiro </w:t>
        </w:r>
      </w:ins>
      <w:ins w:id="250" w:author="Adam" w:date="2017-05-19T13:07:00Z">
        <w:r>
          <w:t>conhecer</w:t>
        </w:r>
      </w:ins>
      <w:ins w:id="251" w:author="Adam" w:date="2017-05-19T13:08:00Z">
        <w:r>
          <w:t xml:space="preserve"> </w:t>
        </w:r>
      </w:ins>
      <w:ins w:id="252" w:author="Adam" w:date="2017-05-19T13:06:00Z">
        <w:r>
          <w:t>qual dispositivo do usuário irá fazer a conexão. Por exemplo, o usu</w:t>
        </w:r>
      </w:ins>
      <w:ins w:id="253" w:author="Adam" w:date="2017-05-19T13:07:00Z">
        <w:r>
          <w:t>ário poderá fazer o acesso através de um PC ou um celular</w:t>
        </w:r>
      </w:ins>
      <w:ins w:id="254" w:author="Adam" w:date="2017-05-19T13:08:00Z">
        <w:r>
          <w:t xml:space="preserve"> em rede local</w:t>
        </w:r>
      </w:ins>
      <w:ins w:id="255" w:author="Adam" w:date="2017-05-19T13:07:00Z">
        <w:r>
          <w:t xml:space="preserve">, ambos se utilizam de dispositivos Ethernet, e cada um destes dispositivos possui um endereço IP. Para </w:t>
        </w:r>
      </w:ins>
      <w:ins w:id="256" w:author="Adam" w:date="2017-05-19T13:08:00Z">
        <w:r>
          <w:t xml:space="preserve">se </w:t>
        </w:r>
        <w:r>
          <w:lastRenderedPageBreak/>
          <w:t>saber o endereço IP de um dispositivo em um PC por exemplo, acessamos o prompt de comando do Windows</w:t>
        </w:r>
      </w:ins>
      <w:ins w:id="257" w:author="Adam" w:date="2017-05-19T13:09:00Z">
        <w:r>
          <w:t xml:space="preserve"> (uma das formas é segurar a tecla Windows e pressionar R), e ent</w:t>
        </w:r>
      </w:ins>
      <w:ins w:id="258" w:author="Adam" w:date="2017-05-19T13:10:00Z">
        <w:r>
          <w:t>ão digitar a palavra cmd na caixa que irá aparecer.</w:t>
        </w:r>
      </w:ins>
    </w:p>
    <w:p w:rsidR="00560550" w:rsidRDefault="00560550" w:rsidP="003E16F3">
      <w:pPr>
        <w:rPr>
          <w:ins w:id="259" w:author="Adam" w:date="2017-05-19T13:04:00Z"/>
        </w:rPr>
      </w:pPr>
    </w:p>
    <w:p w:rsidR="00560550" w:rsidRDefault="00560550" w:rsidP="00560550">
      <w:pPr>
        <w:ind w:firstLine="0"/>
        <w:jc w:val="center"/>
        <w:rPr>
          <w:ins w:id="260" w:author="Adam" w:date="2017-05-19T13:03:00Z"/>
        </w:rPr>
        <w:pPrChange w:id="261" w:author="Adam" w:date="2017-05-19T13:05:00Z">
          <w:pPr>
            <w:ind w:firstLine="0"/>
          </w:pPr>
        </w:pPrChange>
      </w:pPr>
      <w:ins w:id="262" w:author="Adam" w:date="2017-05-19T13:05:00Z">
        <w:r w:rsidRPr="00560550">
          <w:drawing>
            <wp:inline distT="0" distB="0" distL="0" distR="0" wp14:anchorId="6FE79E82" wp14:editId="23B8DB49">
              <wp:extent cx="4467849" cy="1238423"/>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7849" cy="1238423"/>
                      </a:xfrm>
                      <a:prstGeom prst="rect">
                        <a:avLst/>
                      </a:prstGeom>
                    </pic:spPr>
                  </pic:pic>
                </a:graphicData>
              </a:graphic>
            </wp:inline>
          </w:drawing>
        </w:r>
      </w:ins>
    </w:p>
    <w:p w:rsidR="00560550" w:rsidRDefault="00560550" w:rsidP="003E16F3">
      <w:pPr>
        <w:rPr>
          <w:ins w:id="263" w:author="Adam" w:date="2017-05-19T12:50:00Z"/>
        </w:rPr>
      </w:pPr>
    </w:p>
    <w:p w:rsidR="008807B4" w:rsidRDefault="008807B4" w:rsidP="008807B4">
      <w:pPr>
        <w:ind w:firstLine="0"/>
        <w:rPr>
          <w:ins w:id="264" w:author="Adam" w:date="2017-05-19T13:05:00Z"/>
        </w:rPr>
        <w:pPrChange w:id="265" w:author="Adam" w:date="2017-05-19T13:05:00Z">
          <w:pPr/>
        </w:pPrChange>
      </w:pPr>
    </w:p>
    <w:p w:rsidR="008807B4" w:rsidRDefault="008807B4" w:rsidP="003E16F3">
      <w:pPr>
        <w:rPr>
          <w:ins w:id="266" w:author="Adam" w:date="2017-05-19T13:05:00Z"/>
        </w:rPr>
      </w:pPr>
    </w:p>
    <w:p w:rsidR="008D6F51" w:rsidRDefault="008807B4" w:rsidP="008D6F51">
      <w:pPr>
        <w:keepNext/>
        <w:ind w:firstLine="0"/>
        <w:jc w:val="center"/>
        <w:rPr>
          <w:ins w:id="267" w:author="Adam" w:date="2017-05-19T13:14:00Z"/>
        </w:rPr>
        <w:pPrChange w:id="268" w:author="Adam" w:date="2017-05-19T13:14:00Z">
          <w:pPr/>
        </w:pPrChange>
      </w:pPr>
      <w:ins w:id="269" w:author="Adam" w:date="2017-05-19T13:10:00Z">
        <w:r w:rsidRPr="00560550">
          <w:drawing>
            <wp:inline distT="0" distB="0" distL="0" distR="0" wp14:anchorId="05C15551" wp14:editId="64F2B713">
              <wp:extent cx="5760720" cy="243713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437130"/>
                      </a:xfrm>
                      <a:prstGeom prst="rect">
                        <a:avLst/>
                      </a:prstGeom>
                    </pic:spPr>
                  </pic:pic>
                </a:graphicData>
              </a:graphic>
            </wp:inline>
          </w:drawing>
        </w:r>
      </w:ins>
    </w:p>
    <w:p w:rsidR="00560550" w:rsidRDefault="008D6F51" w:rsidP="008D6F51">
      <w:pPr>
        <w:pStyle w:val="Legenda"/>
        <w:rPr>
          <w:ins w:id="270" w:author="Adam" w:date="2017-05-19T13:10:00Z"/>
        </w:rPr>
        <w:pPrChange w:id="271" w:author="Adam" w:date="2017-05-19T13:14:00Z">
          <w:pPr/>
        </w:pPrChange>
      </w:pPr>
      <w:ins w:id="272" w:author="Adam" w:date="2017-05-19T13:14:00Z">
        <w:r>
          <w:t xml:space="preserve">Figura </w:t>
        </w:r>
        <w:r>
          <w:fldChar w:fldCharType="begin"/>
        </w:r>
        <w:r>
          <w:instrText xml:space="preserve"> SEQ Figura \* ARABIC </w:instrText>
        </w:r>
      </w:ins>
      <w:r>
        <w:fldChar w:fldCharType="separate"/>
      </w:r>
      <w:ins w:id="273" w:author="Adam" w:date="2017-05-19T13:14:00Z">
        <w:r>
          <w:rPr>
            <w:noProof/>
          </w:rPr>
          <w:t>54</w:t>
        </w:r>
        <w:r>
          <w:fldChar w:fldCharType="end"/>
        </w:r>
        <w:r>
          <w:t xml:space="preserve"> - Prompt de Comando no Windows</w:t>
        </w:r>
      </w:ins>
    </w:p>
    <w:p w:rsidR="008807B4" w:rsidRDefault="008807B4" w:rsidP="003E16F3">
      <w:pPr>
        <w:rPr>
          <w:ins w:id="274" w:author="Adam" w:date="2017-05-19T13:10:00Z"/>
        </w:rPr>
      </w:pPr>
    </w:p>
    <w:p w:rsidR="008807B4" w:rsidRDefault="008807B4" w:rsidP="003E16F3">
      <w:pPr>
        <w:rPr>
          <w:ins w:id="275" w:author="Adam" w:date="2017-05-19T13:11:00Z"/>
        </w:rPr>
      </w:pPr>
      <w:ins w:id="276" w:author="Adam" w:date="2017-05-19T13:10:00Z">
        <w:r>
          <w:t xml:space="preserve">Ao se abrir o prompt de comando basta digitar “ipconfig /all” e encontrar </w:t>
        </w:r>
        <w:r w:rsidR="008D6F51">
          <w:t>o dispositivo que fará a conex</w:t>
        </w:r>
      </w:ins>
      <w:ins w:id="277" w:author="Adam" w:date="2017-05-19T13:11:00Z">
        <w:r w:rsidR="008D6F51">
          <w:t>ão. No presente caso temos:</w:t>
        </w:r>
      </w:ins>
    </w:p>
    <w:p w:rsidR="008D6F51" w:rsidRDefault="008D6F51" w:rsidP="008D6F51">
      <w:pPr>
        <w:keepNext/>
        <w:ind w:firstLine="0"/>
        <w:jc w:val="center"/>
        <w:rPr>
          <w:ins w:id="278" w:author="Adam" w:date="2017-05-19T13:13:00Z"/>
        </w:rPr>
        <w:pPrChange w:id="279" w:author="Adam" w:date="2017-05-19T13:13:00Z">
          <w:pPr>
            <w:ind w:firstLine="0"/>
            <w:jc w:val="center"/>
          </w:pPr>
        </w:pPrChange>
      </w:pPr>
      <w:ins w:id="280" w:author="Adam" w:date="2017-05-19T13:11:00Z">
        <w:r w:rsidRPr="008D6F51">
          <w:lastRenderedPageBreak/>
          <w:drawing>
            <wp:inline distT="0" distB="0" distL="0" distR="0" wp14:anchorId="4E664C03" wp14:editId="457EEF73">
              <wp:extent cx="5760720" cy="2909570"/>
              <wp:effectExtent l="0" t="0" r="0" b="508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09570"/>
                      </a:xfrm>
                      <a:prstGeom prst="rect">
                        <a:avLst/>
                      </a:prstGeom>
                    </pic:spPr>
                  </pic:pic>
                </a:graphicData>
              </a:graphic>
            </wp:inline>
          </w:drawing>
        </w:r>
      </w:ins>
    </w:p>
    <w:p w:rsidR="008D6F51" w:rsidRDefault="008D6F51" w:rsidP="008D6F51">
      <w:pPr>
        <w:pStyle w:val="Legenda"/>
        <w:rPr>
          <w:ins w:id="281" w:author="Adam" w:date="2017-05-19T13:11:00Z"/>
        </w:rPr>
        <w:pPrChange w:id="282" w:author="Adam" w:date="2017-05-19T13:14:00Z">
          <w:pPr/>
        </w:pPrChange>
      </w:pPr>
      <w:ins w:id="283" w:author="Adam" w:date="2017-05-19T13:13:00Z">
        <w:r>
          <w:t xml:space="preserve">Figura </w:t>
        </w:r>
        <w:r>
          <w:fldChar w:fldCharType="begin"/>
        </w:r>
        <w:r>
          <w:instrText xml:space="preserve"> SEQ Figura \* ARABIC </w:instrText>
        </w:r>
      </w:ins>
      <w:r>
        <w:fldChar w:fldCharType="separate"/>
      </w:r>
      <w:ins w:id="284" w:author="Adam" w:date="2017-05-19T13:14:00Z">
        <w:r>
          <w:rPr>
            <w:noProof/>
          </w:rPr>
          <w:t>55</w:t>
        </w:r>
      </w:ins>
      <w:ins w:id="285" w:author="Adam" w:date="2017-05-19T13:13:00Z">
        <w:r>
          <w:fldChar w:fldCharType="end"/>
        </w:r>
        <w:r>
          <w:t xml:space="preserve"> - Comando ipconfig /all</w:t>
        </w:r>
      </w:ins>
    </w:p>
    <w:p w:rsidR="008D6F51" w:rsidRDefault="008D6F51" w:rsidP="003E16F3">
      <w:pPr>
        <w:rPr>
          <w:ins w:id="286" w:author="Adam" w:date="2017-05-19T13:11:00Z"/>
        </w:rPr>
      </w:pPr>
    </w:p>
    <w:p w:rsidR="008D6F51" w:rsidRDefault="008D6F51" w:rsidP="008D6F51">
      <w:pPr>
        <w:keepNext/>
        <w:ind w:firstLine="0"/>
        <w:jc w:val="center"/>
        <w:rPr>
          <w:ins w:id="287" w:author="Adam" w:date="2017-05-19T13:14:00Z"/>
        </w:rPr>
        <w:pPrChange w:id="288" w:author="Adam" w:date="2017-05-19T13:14:00Z">
          <w:pPr>
            <w:ind w:firstLine="0"/>
            <w:jc w:val="center"/>
          </w:pPr>
        </w:pPrChange>
      </w:pPr>
      <w:ins w:id="289" w:author="Adam" w:date="2017-05-19T13:13:00Z">
        <w:r w:rsidRPr="008D6F51">
          <w:drawing>
            <wp:inline distT="0" distB="0" distL="0" distR="0" wp14:anchorId="31B4D8E2" wp14:editId="01F1223C">
              <wp:extent cx="5760720" cy="2603500"/>
              <wp:effectExtent l="0" t="0" r="0" b="635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03500"/>
                      </a:xfrm>
                      <a:prstGeom prst="rect">
                        <a:avLst/>
                      </a:prstGeom>
                    </pic:spPr>
                  </pic:pic>
                </a:graphicData>
              </a:graphic>
            </wp:inline>
          </w:drawing>
        </w:r>
      </w:ins>
    </w:p>
    <w:p w:rsidR="008D6F51" w:rsidRDefault="008D6F51" w:rsidP="008D6F51">
      <w:pPr>
        <w:pStyle w:val="Legenda"/>
        <w:rPr>
          <w:ins w:id="290" w:author="Adam" w:date="2017-05-19T13:02:00Z"/>
        </w:rPr>
        <w:pPrChange w:id="291" w:author="Adam" w:date="2017-05-19T13:14:00Z">
          <w:pPr/>
        </w:pPrChange>
      </w:pPr>
      <w:ins w:id="292" w:author="Adam" w:date="2017-05-19T13:14:00Z">
        <w:r>
          <w:t xml:space="preserve">Figura </w:t>
        </w:r>
        <w:r>
          <w:fldChar w:fldCharType="begin"/>
        </w:r>
        <w:r>
          <w:instrText xml:space="preserve"> SEQ Figura \* ARABIC </w:instrText>
        </w:r>
      </w:ins>
      <w:r>
        <w:fldChar w:fldCharType="separate"/>
      </w:r>
      <w:ins w:id="293" w:author="Adam" w:date="2017-05-19T13:14:00Z">
        <w:r>
          <w:rPr>
            <w:noProof/>
          </w:rPr>
          <w:t>56</w:t>
        </w:r>
        <w:r>
          <w:fldChar w:fldCharType="end"/>
        </w:r>
        <w:r>
          <w:t xml:space="preserve"> - IP do dispositivo no PC que irá acessar a rede</w:t>
        </w:r>
      </w:ins>
    </w:p>
    <w:p w:rsidR="00560550" w:rsidRDefault="00560550" w:rsidP="003E16F3">
      <w:pPr>
        <w:rPr>
          <w:ins w:id="294" w:author="Adam" w:date="2017-05-19T12:43:00Z"/>
        </w:rPr>
      </w:pPr>
    </w:p>
    <w:p w:rsidR="003E16F3" w:rsidRDefault="003E16F3" w:rsidP="003E16F3">
      <w:del w:id="295" w:author="Adam" w:date="2017-05-19T12:43:00Z">
        <w:r w:rsidDel="00772527">
          <w:delText>Após feitas as conexões no A</w:delText>
        </w:r>
        <w:r w:rsidRPr="003E16F3" w:rsidDel="00772527">
          <w:delText>rdu</w:delText>
        </w:r>
        <w:r w:rsidDel="00772527">
          <w:delText>i</w:delText>
        </w:r>
        <w:r w:rsidRPr="003E16F3" w:rsidDel="00772527">
          <w:delText xml:space="preserve">no, roteador e módulo </w:delText>
        </w:r>
      </w:del>
      <w:del w:id="296" w:author="Adam" w:date="2017-05-19T12:40:00Z">
        <w:r w:rsidRPr="003E16F3" w:rsidDel="00175E52">
          <w:delText xml:space="preserve">Shield </w:delText>
        </w:r>
      </w:del>
      <w:del w:id="297" w:author="Adam" w:date="2017-05-19T12:43:00Z">
        <w:r w:rsidRPr="003E16F3" w:rsidDel="00772527">
          <w:delText xml:space="preserve">obteve-se o endereço que o Ethernet Shield terá na rede local. Para saber o endereço em uma rede através de um computador que esteja conectado à mesma basta executar o comando </w:delText>
        </w:r>
        <w:r w:rsidR="005D418A" w:rsidDel="00772527">
          <w:delText>“</w:delText>
        </w:r>
        <w:r w:rsidRPr="003E16F3" w:rsidDel="00772527">
          <w:delText>cmd</w:delText>
        </w:r>
        <w:r w:rsidR="005D418A" w:rsidDel="00772527">
          <w:delText>”</w:delText>
        </w:r>
        <w:r w:rsidRPr="003E16F3" w:rsidDel="00772527">
          <w:delText xml:space="preserve"> (linha de comando) no ícon</w:delText>
        </w:r>
        <w:r w:rsidR="005D418A" w:rsidDel="00772527">
          <w:delText xml:space="preserve">e “pesquisar” de um computador </w:delText>
        </w:r>
        <w:r w:rsidRPr="003E16F3" w:rsidDel="00772527">
          <w:delText>e na tela Prom</w:delText>
        </w:r>
        <w:r w:rsidR="005D418A" w:rsidDel="00772527">
          <w:delText>pt de comando digitar: “ipconfig”</w:delText>
        </w:r>
        <w:r w:rsidRPr="003E16F3" w:rsidDel="00772527">
          <w:delText>,</w:delText>
        </w:r>
        <w:r w:rsidR="005D418A" w:rsidDel="00772527">
          <w:delText xml:space="preserve"> </w:delText>
        </w:r>
        <w:r w:rsidRPr="003E16F3" w:rsidDel="00772527">
          <w:delText>conforme descrito na</w:delText>
        </w:r>
        <w:r w:rsidR="005D418A" w:rsidDel="00772527">
          <w:delText xml:space="preserve"> </w:delText>
        </w:r>
        <w:r w:rsidR="005D418A" w:rsidDel="00772527">
          <w:fldChar w:fldCharType="begin"/>
        </w:r>
        <w:r w:rsidR="005D418A" w:rsidDel="00772527">
          <w:delInstrText xml:space="preserve"> REF _Ref482826368 \h </w:delInstrText>
        </w:r>
        <w:r w:rsidR="005D418A" w:rsidDel="00772527">
          <w:fldChar w:fldCharType="separate"/>
        </w:r>
        <w:r w:rsidR="000A0DE6" w:rsidDel="00772527">
          <w:delText xml:space="preserve">Figura </w:delText>
        </w:r>
        <w:r w:rsidR="000A0DE6" w:rsidDel="00772527">
          <w:rPr>
            <w:noProof/>
          </w:rPr>
          <w:delText>54</w:delText>
        </w:r>
        <w:r w:rsidR="005D418A" w:rsidDel="00772527">
          <w:fldChar w:fldCharType="end"/>
        </w:r>
        <w:r w:rsidR="005D418A" w:rsidDel="00772527">
          <w:delText>.</w:delText>
        </w:r>
        <w:r w:rsidRPr="003E16F3" w:rsidDel="00772527">
          <w:delText xml:space="preserve"> Esta tela mostra o </w:delText>
        </w:r>
      </w:del>
      <w:ins w:id="298" w:author="Adam" w:date="2017-05-19T12:43:00Z">
        <w:r w:rsidR="00772527">
          <w:t xml:space="preserve"> </w:t>
        </w:r>
      </w:ins>
      <w:del w:id="299" w:author="Adam" w:date="2017-05-19T12:43:00Z">
        <w:r w:rsidRPr="003E16F3" w:rsidDel="00772527">
          <w:delText>endereço do computador que está conectado à rede local e como</w:delText>
        </w:r>
        <w:r w:rsidR="005D418A" w:rsidDel="00772527">
          <w:delText xml:space="preserve"> esta rede é ligada através do Wi-F</w:delText>
        </w:r>
        <w:r w:rsidRPr="003E16F3" w:rsidDel="00772527">
          <w:delText>i</w:delText>
        </w:r>
        <w:r w:rsidR="005D418A" w:rsidDel="00772527">
          <w:delText>.</w:delText>
        </w:r>
      </w:del>
    </w:p>
    <w:p w:rsidR="005D418A" w:rsidRDefault="003E16F3" w:rsidP="005D418A">
      <w:pPr>
        <w:keepNext/>
        <w:ind w:firstLine="0"/>
        <w:jc w:val="center"/>
      </w:pPr>
      <w:del w:id="300" w:author="Adam" w:date="2017-05-19T13:17:00Z">
        <w:r w:rsidRPr="00516660" w:rsidDel="00851D32">
          <w:rPr>
            <w:rStyle w:val="apple-converted-space"/>
            <w:rFonts w:ascii="Segoe UI" w:hAnsi="Segoe UI" w:cs="Segoe UI"/>
            <w:noProof/>
            <w:color w:val="24292E"/>
            <w:sz w:val="21"/>
            <w:szCs w:val="21"/>
            <w:lang w:eastAsia="pt-BR"/>
          </w:rPr>
          <w:lastRenderedPageBreak/>
          <w:drawing>
            <wp:inline distT="0" distB="0" distL="0" distR="0" wp14:anchorId="1ABAF9E4" wp14:editId="12116C1C">
              <wp:extent cx="5400040" cy="29222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22270"/>
                      </a:xfrm>
                      <a:prstGeom prst="rect">
                        <a:avLst/>
                      </a:prstGeom>
                    </pic:spPr>
                  </pic:pic>
                </a:graphicData>
              </a:graphic>
            </wp:inline>
          </w:drawing>
        </w:r>
      </w:del>
    </w:p>
    <w:p w:rsidR="003E16F3" w:rsidDel="00851D32" w:rsidRDefault="005D418A" w:rsidP="008D6F51">
      <w:pPr>
        <w:pStyle w:val="figura"/>
        <w:rPr>
          <w:del w:id="301" w:author="Adam" w:date="2017-05-19T13:17:00Z"/>
        </w:rPr>
      </w:pPr>
      <w:bookmarkStart w:id="302" w:name="_Ref482826368"/>
      <w:bookmarkStart w:id="303" w:name="_Toc482911759"/>
      <w:del w:id="304" w:author="Adam" w:date="2017-05-19T13:17:00Z">
        <w:r w:rsidDel="00851D32">
          <w:delText xml:space="preserve">Figura </w:delText>
        </w:r>
        <w:r w:rsidR="003C2F3B" w:rsidDel="00851D32">
          <w:fldChar w:fldCharType="begin"/>
        </w:r>
        <w:r w:rsidR="003C2F3B" w:rsidDel="00851D32">
          <w:delInstrText xml:space="preserve"> SEQ Figura \* ARABIC </w:delInstrText>
        </w:r>
        <w:r w:rsidR="003C2F3B" w:rsidDel="00851D32">
          <w:fldChar w:fldCharType="separate"/>
        </w:r>
      </w:del>
      <w:del w:id="305" w:author="Adam" w:date="2017-05-19T13:13:00Z">
        <w:r w:rsidR="000A0DE6" w:rsidDel="008D6F51">
          <w:rPr>
            <w:noProof/>
          </w:rPr>
          <w:delText>54</w:delText>
        </w:r>
      </w:del>
      <w:del w:id="306" w:author="Adam" w:date="2017-05-19T13:17:00Z">
        <w:r w:rsidR="003C2F3B" w:rsidDel="00851D32">
          <w:rPr>
            <w:noProof/>
          </w:rPr>
          <w:fldChar w:fldCharType="end"/>
        </w:r>
        <w:bookmarkEnd w:id="302"/>
        <w:r w:rsidDel="00851D32">
          <w:delText xml:space="preserve"> </w:delText>
        </w:r>
        <w:r w:rsidRPr="00630076" w:rsidDel="00851D32">
          <w:delText>– Tela Prompt de comando</w:delText>
        </w:r>
        <w:bookmarkEnd w:id="303"/>
      </w:del>
    </w:p>
    <w:p w:rsidR="005D418A" w:rsidDel="00851D32" w:rsidRDefault="005D418A" w:rsidP="00851D32">
      <w:pPr>
        <w:pStyle w:val="figura"/>
        <w:rPr>
          <w:del w:id="307" w:author="Adam" w:date="2017-05-19T13:17:00Z"/>
        </w:rPr>
      </w:pPr>
      <w:del w:id="308" w:author="Adam" w:date="2017-05-19T13:17:00Z">
        <w:r w:rsidRPr="00962776" w:rsidDel="00851D32">
          <w:delText xml:space="preserve">(fonte: </w:delText>
        </w:r>
        <w:r w:rsidDel="00851D32">
          <w:delText>Os autores</w:delText>
        </w:r>
        <w:r w:rsidRPr="00962776" w:rsidDel="00851D32">
          <w:delText>)</w:delText>
        </w:r>
      </w:del>
    </w:p>
    <w:p w:rsidR="005D418A" w:rsidDel="00851D32" w:rsidRDefault="005D418A" w:rsidP="003E16F3">
      <w:pPr>
        <w:rPr>
          <w:del w:id="309" w:author="Adam" w:date="2017-05-19T13:17:00Z"/>
        </w:rPr>
      </w:pPr>
    </w:p>
    <w:p w:rsidR="003E16F3" w:rsidRDefault="003E16F3" w:rsidP="003E16F3">
      <w:r>
        <w:t>Esta consulta do endereço IP dos computadores da rede local faz-se necessária para que ao se declarar um endereço IP para o módulo respeit</w:t>
      </w:r>
      <w:ins w:id="310" w:author="Adam" w:date="2017-05-19T13:17:00Z">
        <w:r w:rsidR="00851D32">
          <w:t>e</w:t>
        </w:r>
      </w:ins>
      <w:del w:id="311" w:author="Adam" w:date="2017-05-19T13:17:00Z">
        <w:r w:rsidDel="00851D32">
          <w:delText>a</w:delText>
        </w:r>
      </w:del>
      <w:r>
        <w:t xml:space="preserve">-se até </w:t>
      </w:r>
      <w:ins w:id="312" w:author="Adam" w:date="2017-05-19T13:17:00Z">
        <w:r w:rsidR="00851D32">
          <w:t>o</w:t>
        </w:r>
      </w:ins>
      <w:del w:id="313" w:author="Adam" w:date="2017-05-19T13:18:00Z">
        <w:r w:rsidDel="00851D32">
          <w:delText>a</w:delText>
        </w:r>
      </w:del>
      <w:r>
        <w:t xml:space="preserve"> t</w:t>
      </w:r>
      <w:r w:rsidR="005D418A">
        <w:t>erceir</w:t>
      </w:r>
      <w:ins w:id="314" w:author="Adam" w:date="2017-05-19T13:18:00Z">
        <w:r w:rsidR="00851D32">
          <w:t>o</w:t>
        </w:r>
      </w:ins>
      <w:del w:id="315" w:author="Adam" w:date="2017-05-19T13:18:00Z">
        <w:r w:rsidR="005D418A" w:rsidDel="00851D32">
          <w:delText>a</w:delText>
        </w:r>
      </w:del>
      <w:r w:rsidR="005D418A">
        <w:t xml:space="preserve"> </w:t>
      </w:r>
      <w:del w:id="316" w:author="Adam" w:date="2017-05-19T13:18:00Z">
        <w:r w:rsidR="005D418A" w:rsidDel="00851D32">
          <w:delText xml:space="preserve">parte </w:delText>
        </w:r>
      </w:del>
      <w:ins w:id="317" w:author="Adam" w:date="2017-05-19T13:18:00Z">
        <w:r w:rsidR="00851D32">
          <w:t xml:space="preserve">octeto </w:t>
        </w:r>
      </w:ins>
      <w:r w:rsidR="005D418A">
        <w:t>deste endereço</w:t>
      </w:r>
      <w:ins w:id="318" w:author="Adam" w:date="2017-05-19T13:18:00Z">
        <w:r w:rsidR="00851D32">
          <w:t>.</w:t>
        </w:r>
      </w:ins>
      <w:r w:rsidR="005D418A">
        <w:t xml:space="preserve"> </w:t>
      </w:r>
      <w:ins w:id="319" w:author="Adam" w:date="2017-05-19T13:18:00Z">
        <w:r w:rsidR="00851D32">
          <w:t>O último octeto pode</w:t>
        </w:r>
      </w:ins>
      <w:del w:id="320" w:author="Adam" w:date="2017-05-19T13:18:00Z">
        <w:r w:rsidR="005D418A" w:rsidDel="00851D32">
          <w:delText>e</w:delText>
        </w:r>
      </w:del>
      <w:r w:rsidR="005D418A">
        <w:t xml:space="preserve"> </w:t>
      </w:r>
      <w:del w:id="321" w:author="Adam" w:date="2017-05-19T13:18:00Z">
        <w:r w:rsidR="005D418A" w:rsidDel="00851D32">
          <w:delText>mantida</w:delText>
        </w:r>
        <w:r w:rsidDel="00851D32">
          <w:delText xml:space="preserve"> a quarta parte</w:delText>
        </w:r>
      </w:del>
      <w:ins w:id="322" w:author="Adam" w:date="2017-05-19T13:18:00Z">
        <w:r w:rsidR="00851D32">
          <w:t xml:space="preserve"> e deve ser alterado, respeit</w:t>
        </w:r>
      </w:ins>
      <w:ins w:id="323" w:author="Adam" w:date="2017-05-19T13:19:00Z">
        <w:r w:rsidR="00851D32">
          <w:t>a</w:t>
        </w:r>
      </w:ins>
      <w:ins w:id="324" w:author="Adam" w:date="2017-05-19T13:18:00Z">
        <w:r w:rsidR="00851D32">
          <w:t xml:space="preserve">ndo-se também a máscara de sub-rde, pois ela </w:t>
        </w:r>
      </w:ins>
      <w:ins w:id="325" w:author="Adam" w:date="2017-05-19T13:19:00Z">
        <w:r w:rsidR="00851D32">
          <w:t>é quem determina at</w:t>
        </w:r>
      </w:ins>
      <w:ins w:id="326" w:author="Adam" w:date="2017-05-19T13:20:00Z">
        <w:r w:rsidR="00851D32">
          <w:t>é</w:t>
        </w:r>
      </w:ins>
      <w:ins w:id="327" w:author="Adam" w:date="2017-05-19T13:19:00Z">
        <w:r w:rsidR="00851D32">
          <w:t xml:space="preserve"> qual endereço </w:t>
        </w:r>
      </w:ins>
      <w:ins w:id="328" w:author="Adam" w:date="2017-05-19T13:20:00Z">
        <w:r w:rsidR="00851D32">
          <w:t>os dispositivos ainda pertençam à mesma sub-rede</w:t>
        </w:r>
      </w:ins>
      <w:r>
        <w:t xml:space="preserve">, por exemplo, </w:t>
      </w:r>
      <w:r w:rsidR="005D418A">
        <w:t xml:space="preserve">o endereço IP do módulo poderia, </w:t>
      </w:r>
      <w:r>
        <w:t>por exemplo</w:t>
      </w:r>
      <w:r w:rsidR="005D418A">
        <w:t>,</w:t>
      </w:r>
      <w:r>
        <w:t xml:space="preserve"> ser 192.168.0.</w:t>
      </w:r>
      <w:ins w:id="329" w:author="Adam" w:date="2017-05-19T13:21:00Z">
        <w:r w:rsidR="00B711FE">
          <w:t>20</w:t>
        </w:r>
      </w:ins>
      <w:del w:id="330" w:author="Adam" w:date="2017-05-19T13:21:00Z">
        <w:r w:rsidDel="00B711FE">
          <w:delText>5</w:delText>
        </w:r>
      </w:del>
      <w:ins w:id="331" w:author="Adam" w:date="2017-05-19T13:20:00Z">
        <w:r w:rsidR="00851D32">
          <w:t xml:space="preserve"> e não poderia ultrapassar o valor de 192.168.0.25</w:t>
        </w:r>
      </w:ins>
      <w:ins w:id="332" w:author="Adam" w:date="2017-05-19T13:21:00Z">
        <w:r w:rsidR="00851D32">
          <w:t>4</w:t>
        </w:r>
      </w:ins>
      <w:r w:rsidR="005D418A">
        <w:t>.</w:t>
      </w:r>
    </w:p>
    <w:p w:rsidR="003E16F3" w:rsidRDefault="003E16F3" w:rsidP="003E16F3">
      <w:r>
        <w:t>A partir daí efetuou-se a montagem da prime</w:t>
      </w:r>
      <w:r w:rsidR="005D418A">
        <w:t xml:space="preserve">ira página da Web.  A </w:t>
      </w:r>
      <w:del w:id="333" w:author="Adam" w:date="2017-05-19T13:21:00Z">
        <w:r w:rsidR="005D418A" w:rsidDel="00B711FE">
          <w:delText xml:space="preserve">paisagem </w:delText>
        </w:r>
      </w:del>
      <w:ins w:id="334" w:author="Adam" w:date="2017-05-19T13:21:00Z">
        <w:r w:rsidR="00B711FE">
          <w:t>página</w:t>
        </w:r>
        <w:r w:rsidR="00B711FE">
          <w:t xml:space="preserve"> </w:t>
        </w:r>
      </w:ins>
      <w:r w:rsidR="005D418A">
        <w:t>Web está dentro da programação</w:t>
      </w:r>
      <w:r>
        <w:t xml:space="preserve"> do Arduino, ao executar o browser da internet em qualquer computador, celular, tablets, em vez de digitar </w:t>
      </w:r>
      <w:r w:rsidR="005D418A">
        <w:t>um endereço de site, digita-se o endereço IP do S</w:t>
      </w:r>
      <w:r>
        <w:t>hield 192.168.0.</w:t>
      </w:r>
      <w:ins w:id="335" w:author="Adam" w:date="2017-05-19T13:21:00Z">
        <w:r w:rsidR="00B711FE">
          <w:t>20</w:t>
        </w:r>
      </w:ins>
      <w:del w:id="336" w:author="Adam" w:date="2017-05-19T13:21:00Z">
        <w:r w:rsidDel="00B711FE">
          <w:delText>5</w:delText>
        </w:r>
      </w:del>
      <w:bookmarkStart w:id="337" w:name="_GoBack"/>
      <w:bookmarkEnd w:id="337"/>
      <w:r>
        <w:t>.  A partir da</w:t>
      </w:r>
      <w:r w:rsidR="005D418A">
        <w:t>í</w:t>
      </w:r>
      <w:r>
        <w:t xml:space="preserve"> confo</w:t>
      </w:r>
      <w:r w:rsidR="005D418A">
        <w:t>r</w:t>
      </w:r>
      <w:r>
        <w:t xml:space="preserve">me </w:t>
      </w:r>
      <w:r w:rsidR="005D418A">
        <w:fldChar w:fldCharType="begin"/>
      </w:r>
      <w:r w:rsidR="005D418A">
        <w:instrText xml:space="preserve"> REF _Ref482826624 \h </w:instrText>
      </w:r>
      <w:r w:rsidR="005D418A">
        <w:fldChar w:fldCharType="separate"/>
      </w:r>
      <w:r w:rsidR="000A0DE6">
        <w:t xml:space="preserve">Figura </w:t>
      </w:r>
      <w:r w:rsidR="000A0DE6">
        <w:rPr>
          <w:noProof/>
        </w:rPr>
        <w:t>55</w:t>
      </w:r>
      <w:r w:rsidR="005D418A">
        <w:fldChar w:fldCharType="end"/>
      </w:r>
      <w:r w:rsidR="005D418A">
        <w:t xml:space="preserve"> </w:t>
      </w:r>
      <w:r>
        <w:t>o usuário poderá interagir com o sistema</w:t>
      </w:r>
      <w:r w:rsidR="005D418A">
        <w:t>.</w:t>
      </w:r>
    </w:p>
    <w:p w:rsidR="005D418A" w:rsidRDefault="003E16F3" w:rsidP="005D418A">
      <w:pPr>
        <w:keepNext/>
        <w:ind w:firstLine="0"/>
        <w:jc w:val="center"/>
      </w:pPr>
      <w:r w:rsidRPr="00F1676F">
        <w:rPr>
          <w:rFonts w:ascii="Segoe UI" w:hAnsi="Segoe UI" w:cs="Segoe UI"/>
          <w:noProof/>
          <w:color w:val="24292E"/>
          <w:sz w:val="21"/>
          <w:szCs w:val="21"/>
          <w:lang w:eastAsia="pt-BR"/>
        </w:rPr>
        <w:lastRenderedPageBreak/>
        <w:drawing>
          <wp:inline distT="0" distB="0" distL="0" distR="0" wp14:anchorId="416D3534" wp14:editId="159EED3A">
            <wp:extent cx="2705334" cy="480863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334" cy="4808637"/>
                    </a:xfrm>
                    <a:prstGeom prst="rect">
                      <a:avLst/>
                    </a:prstGeom>
                  </pic:spPr>
                </pic:pic>
              </a:graphicData>
            </a:graphic>
          </wp:inline>
        </w:drawing>
      </w:r>
    </w:p>
    <w:p w:rsidR="003E16F3" w:rsidRDefault="005D418A" w:rsidP="008D6F51">
      <w:pPr>
        <w:pStyle w:val="figura"/>
      </w:pPr>
      <w:bookmarkStart w:id="338" w:name="_Ref482826624"/>
      <w:bookmarkStart w:id="339" w:name="_Toc482911760"/>
      <w:r>
        <w:t xml:space="preserve">Figura </w:t>
      </w:r>
      <w:fldSimple w:instr=" SEQ Figura \* ARABIC ">
        <w:ins w:id="340" w:author="Adam" w:date="2017-05-19T13:14:00Z">
          <w:r w:rsidR="008D6F51">
            <w:rPr>
              <w:noProof/>
            </w:rPr>
            <w:t>58</w:t>
          </w:r>
        </w:ins>
        <w:del w:id="341" w:author="Adam" w:date="2017-05-19T13:13:00Z">
          <w:r w:rsidR="000A0DE6" w:rsidDel="008D6F51">
            <w:rPr>
              <w:noProof/>
            </w:rPr>
            <w:delText>55</w:delText>
          </w:r>
        </w:del>
      </w:fldSimple>
      <w:bookmarkEnd w:id="338"/>
      <w:r>
        <w:t xml:space="preserve"> </w:t>
      </w:r>
      <w:r w:rsidRPr="00742415">
        <w:t>– Interface Web</w:t>
      </w:r>
      <w:bookmarkEnd w:id="339"/>
    </w:p>
    <w:p w:rsidR="005D418A" w:rsidRDefault="005D418A" w:rsidP="008D6F51">
      <w:pPr>
        <w:pStyle w:val="figura"/>
        <w:pPrChange w:id="342" w:author="Adam" w:date="2017-05-19T13:14:00Z">
          <w:pPr/>
        </w:pPrChange>
      </w:pPr>
      <w:r w:rsidRPr="00962776">
        <w:t xml:space="preserve"> (fonte: </w:t>
      </w:r>
      <w:r>
        <w:t>Os autores</w:t>
      </w:r>
      <w:r w:rsidRPr="00962776">
        <w:t>)</w:t>
      </w:r>
    </w:p>
    <w:p w:rsidR="00713DC8" w:rsidRDefault="00713DC8" w:rsidP="00713DC8">
      <w:pPr>
        <w:ind w:firstLine="0"/>
        <w:jc w:val="center"/>
        <w:rPr>
          <w:sz w:val="20"/>
          <w:szCs w:val="20"/>
        </w:rPr>
      </w:pPr>
    </w:p>
    <w:p w:rsidR="009E7B29" w:rsidRDefault="003E6093" w:rsidP="009E7B29">
      <w:pPr>
        <w:pStyle w:val="Ttulo2"/>
      </w:pPr>
      <w:bookmarkStart w:id="343" w:name="_Toc482911686"/>
      <w:r>
        <w:t>Fluxogramas</w:t>
      </w:r>
      <w:r w:rsidR="00975C79">
        <w:t xml:space="preserve"> dos comandos para a cabine</w:t>
      </w:r>
      <w:bookmarkEnd w:id="343"/>
    </w:p>
    <w:p w:rsidR="003E6093" w:rsidRPr="003E6093" w:rsidRDefault="003416C6" w:rsidP="003E6093">
      <w:pPr>
        <w:rPr>
          <w:lang w:eastAsia="pt-BR"/>
        </w:rPr>
      </w:pPr>
      <w:r w:rsidRPr="003E6093">
        <w:rPr>
          <w:lang w:eastAsia="pt-BR"/>
        </w:rPr>
        <w:t xml:space="preserve">Para dar uma visão mais ampla do que seriam os fluxogramas, </w:t>
      </w:r>
      <w:r>
        <w:rPr>
          <w:lang w:eastAsia="pt-BR"/>
        </w:rPr>
        <w:t>optou-se por separá-los em casos de uso</w:t>
      </w:r>
      <w:r w:rsidR="0029318A">
        <w:rPr>
          <w:lang w:eastAsia="pt-BR"/>
        </w:rPr>
        <w:t>. Os casos de u</w:t>
      </w:r>
      <w:r w:rsidR="003E6093" w:rsidRPr="003E6093">
        <w:rPr>
          <w:lang w:eastAsia="pt-BR"/>
        </w:rPr>
        <w:t>so mostram através de símbolos gráficos o comportamento do sistema de acordo com cada tipo de ator, ou seja, o sistema pode ser estudado na visão do usuário, do mantenedor, do engenheiro desenvolvedor, etc.</w:t>
      </w:r>
    </w:p>
    <w:p w:rsidR="009E7B29" w:rsidRDefault="003E6093" w:rsidP="003E6093">
      <w:pPr>
        <w:rPr>
          <w:lang w:eastAsia="pt-BR"/>
        </w:rPr>
      </w:pPr>
      <w:r w:rsidRPr="003E6093">
        <w:rPr>
          <w:lang w:eastAsia="pt-BR"/>
        </w:rPr>
        <w:t>O sistema deve ser encarado como algo que vai além de uma cabine. Ele deve dar possibilidades para outras ideias. A seguir foi elaborado um fluxograma com as possibilidades vistas por cada tipo de ator</w:t>
      </w:r>
      <w:r>
        <w:rPr>
          <w:lang w:eastAsia="pt-BR"/>
        </w:rPr>
        <w:t>, conforme apresentado na</w:t>
      </w:r>
      <w:r w:rsidR="003416C6">
        <w:rPr>
          <w:lang w:eastAsia="pt-BR"/>
        </w:rPr>
        <w:t xml:space="preserve"> </w:t>
      </w:r>
      <w:r w:rsidR="003416C6">
        <w:rPr>
          <w:lang w:eastAsia="pt-BR"/>
        </w:rPr>
        <w:fldChar w:fldCharType="begin"/>
      </w:r>
      <w:r w:rsidR="003416C6">
        <w:rPr>
          <w:lang w:eastAsia="pt-BR"/>
        </w:rPr>
        <w:instrText xml:space="preserve"> REF _Ref481087796 \h </w:instrText>
      </w:r>
      <w:r w:rsidR="003416C6">
        <w:rPr>
          <w:lang w:eastAsia="pt-BR"/>
        </w:rPr>
      </w:r>
      <w:r w:rsidR="003416C6">
        <w:rPr>
          <w:lang w:eastAsia="pt-BR"/>
        </w:rPr>
        <w:fldChar w:fldCharType="separate"/>
      </w:r>
      <w:r w:rsidR="000A0DE6">
        <w:t xml:space="preserve">Figura </w:t>
      </w:r>
      <w:r w:rsidR="000A0DE6">
        <w:rPr>
          <w:noProof/>
        </w:rPr>
        <w:t>56</w:t>
      </w:r>
      <w:r w:rsidR="003416C6">
        <w:rPr>
          <w:lang w:eastAsia="pt-BR"/>
        </w:rPr>
        <w:fldChar w:fldCharType="end"/>
      </w:r>
      <w:r w:rsidRPr="003E6093">
        <w:rPr>
          <w:lang w:eastAsia="pt-BR"/>
        </w:rPr>
        <w:t>.</w:t>
      </w:r>
    </w:p>
    <w:p w:rsidR="0025264D" w:rsidRPr="009E7B29" w:rsidRDefault="00A11E84" w:rsidP="00A11E84">
      <w:pPr>
        <w:ind w:firstLine="0"/>
        <w:jc w:val="center"/>
        <w:rPr>
          <w:lang w:eastAsia="pt-BR"/>
        </w:rPr>
      </w:pPr>
      <w:r>
        <w:rPr>
          <w:noProof/>
          <w:lang w:eastAsia="pt-BR"/>
        </w:rPr>
        <w:lastRenderedPageBreak/>
        <w:drawing>
          <wp:inline distT="0" distB="0" distL="0" distR="0" wp14:anchorId="0CFF7BAD" wp14:editId="403858C4">
            <wp:extent cx="5760720" cy="4071620"/>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NEDOR.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rsidR="00B8450D" w:rsidRDefault="003E6093" w:rsidP="008D6F51">
      <w:pPr>
        <w:pStyle w:val="figura"/>
        <w:rPr>
          <w:lang w:eastAsia="pt-BR"/>
        </w:rPr>
      </w:pPr>
      <w:bookmarkStart w:id="344" w:name="_Ref481087796"/>
      <w:bookmarkStart w:id="345" w:name="_Toc482911761"/>
      <w:r>
        <w:t xml:space="preserve">Figura </w:t>
      </w:r>
      <w:fldSimple w:instr=" SEQ Figura \* ARABIC ">
        <w:ins w:id="346" w:author="Adam" w:date="2017-05-19T13:14:00Z">
          <w:r w:rsidR="008D6F51">
            <w:rPr>
              <w:noProof/>
            </w:rPr>
            <w:t>59</w:t>
          </w:r>
        </w:ins>
        <w:del w:id="347" w:author="Adam" w:date="2017-05-19T13:13:00Z">
          <w:r w:rsidR="000A0DE6" w:rsidDel="008D6F51">
            <w:rPr>
              <w:noProof/>
            </w:rPr>
            <w:delText>56</w:delText>
          </w:r>
        </w:del>
      </w:fldSimple>
      <w:bookmarkEnd w:id="344"/>
      <w:r>
        <w:t xml:space="preserve"> </w:t>
      </w:r>
      <w:r w:rsidRPr="009B1236">
        <w:rPr>
          <w:noProof/>
        </w:rPr>
        <w:t>– Fluxograma dos comandos para a cabine: Caso de uso</w:t>
      </w:r>
      <w:bookmarkEnd w:id="345"/>
    </w:p>
    <w:p w:rsidR="003E6093" w:rsidRDefault="003E6093" w:rsidP="00B711FE">
      <w:pPr>
        <w:pStyle w:val="figura"/>
      </w:pPr>
      <w:r w:rsidRPr="00962776">
        <w:t xml:space="preserve">(fonte: </w:t>
      </w:r>
      <w:r w:rsidR="0029318A" w:rsidRPr="00306A34">
        <w:rPr>
          <w:lang w:eastAsia="pt-BR"/>
        </w:rPr>
        <w:t>Elaborada pelo</w:t>
      </w:r>
      <w:r w:rsidR="0029318A">
        <w:rPr>
          <w:lang w:eastAsia="pt-BR"/>
        </w:rPr>
        <w:t>s</w:t>
      </w:r>
      <w:r w:rsidR="0029318A" w:rsidRPr="00306A34">
        <w:rPr>
          <w:lang w:eastAsia="pt-BR"/>
        </w:rPr>
        <w:t xml:space="preserve"> autor</w:t>
      </w:r>
      <w:r w:rsidR="0029318A">
        <w:rPr>
          <w:lang w:eastAsia="pt-BR"/>
        </w:rPr>
        <w:t>es no MS Visio 2013</w:t>
      </w:r>
      <w:r w:rsidRPr="00962776">
        <w:t>)</w:t>
      </w:r>
    </w:p>
    <w:p w:rsidR="003E6093" w:rsidRDefault="003E6093" w:rsidP="003E6093">
      <w:pPr>
        <w:ind w:firstLine="0"/>
        <w:jc w:val="center"/>
        <w:rPr>
          <w:sz w:val="20"/>
          <w:szCs w:val="20"/>
        </w:rPr>
      </w:pPr>
    </w:p>
    <w:p w:rsidR="00FE3199" w:rsidRDefault="0029318A" w:rsidP="00FE3199">
      <w:pPr>
        <w:rPr>
          <w:lang w:eastAsia="pt-BR"/>
        </w:rPr>
      </w:pPr>
      <w:r>
        <w:rPr>
          <w:lang w:eastAsia="pt-BR"/>
        </w:rPr>
        <w:t>No diagrama acima o ator "M</w:t>
      </w:r>
      <w:r w:rsidR="00FE3199">
        <w:rPr>
          <w:lang w:eastAsia="pt-BR"/>
        </w:rPr>
        <w:t>antenedor" foi representado sem a generalização, porém é válido explicar que o ator "Engenheiro" é uma especialização de "Mantenedor" que por sua vez é uma especialização de "Usuário", ou seja, o "Usuário" interage com o sistema através de algumas funcionalidades, o "Mantenedor" possui todas as funções do "Usuário", além das suas específicas e por fim o "Engenheiro" tem todas as funcionalidades do "Mantenedor" e também as suas específicas.</w:t>
      </w:r>
    </w:p>
    <w:p w:rsidR="003E6093" w:rsidRDefault="003416C6" w:rsidP="003E6093">
      <w:pPr>
        <w:rPr>
          <w:lang w:eastAsia="pt-BR"/>
        </w:rPr>
      </w:pPr>
      <w:r>
        <w:rPr>
          <w:lang w:eastAsia="pt-BR"/>
        </w:rPr>
        <w:t>Separou-se como cada um enxerga as funções do elevador, na visão do usuário tem-se as funções subir a cabine, descer a cabine, abrir e fechar as portas, parar sistema em emergência e acender as luzes</w:t>
      </w:r>
      <w:r w:rsidR="003E6093">
        <w:rPr>
          <w:lang w:eastAsia="pt-BR"/>
        </w:rPr>
        <w:t xml:space="preserve">. </w:t>
      </w:r>
    </w:p>
    <w:p w:rsidR="003E6093" w:rsidRDefault="003E6093" w:rsidP="003E6093">
      <w:pPr>
        <w:rPr>
          <w:lang w:eastAsia="pt-BR"/>
        </w:rPr>
      </w:pPr>
      <w:r>
        <w:rPr>
          <w:lang w:eastAsia="pt-BR"/>
        </w:rPr>
        <w:t xml:space="preserve">O mantenedor seria o responsável pela manutenção, quando há um problema é ele quem vai ler </w:t>
      </w:r>
      <w:r w:rsidR="00FE3199">
        <w:rPr>
          <w:lang w:eastAsia="pt-BR"/>
        </w:rPr>
        <w:t>o diagnóstico, limpar as falhas</w:t>
      </w:r>
      <w:r>
        <w:rPr>
          <w:lang w:eastAsia="pt-BR"/>
        </w:rPr>
        <w:t>, reiniciar o sistema e mudar o valor das variáveis.</w:t>
      </w:r>
    </w:p>
    <w:p w:rsidR="00FE3199" w:rsidRDefault="003E6093" w:rsidP="00FE3199">
      <w:pPr>
        <w:rPr>
          <w:lang w:eastAsia="pt-BR"/>
        </w:rPr>
      </w:pPr>
      <w:r>
        <w:rPr>
          <w:lang w:eastAsia="pt-BR"/>
        </w:rPr>
        <w:t xml:space="preserve">O </w:t>
      </w:r>
      <w:r w:rsidR="00FE3199">
        <w:rPr>
          <w:lang w:eastAsia="pt-BR"/>
        </w:rPr>
        <w:t>engenheiro será responsável por</w:t>
      </w:r>
      <w:r>
        <w:rPr>
          <w:lang w:eastAsia="pt-BR"/>
        </w:rPr>
        <w:t xml:space="preserve"> requisitar dados e </w:t>
      </w:r>
      <w:r w:rsidR="00FE3199">
        <w:rPr>
          <w:lang w:eastAsia="pt-BR"/>
        </w:rPr>
        <w:t xml:space="preserve">pela </w:t>
      </w:r>
      <w:r>
        <w:rPr>
          <w:lang w:eastAsia="pt-BR"/>
        </w:rPr>
        <w:t>modifica</w:t>
      </w:r>
      <w:r w:rsidR="00FE3199">
        <w:rPr>
          <w:lang w:eastAsia="pt-BR"/>
        </w:rPr>
        <w:t>ção d</w:t>
      </w:r>
      <w:r>
        <w:rPr>
          <w:lang w:eastAsia="pt-BR"/>
        </w:rPr>
        <w:t>o sistema.</w:t>
      </w:r>
      <w:r w:rsidR="00FE3199">
        <w:rPr>
          <w:lang w:eastAsia="pt-BR"/>
        </w:rPr>
        <w:t xml:space="preserve"> </w:t>
      </w:r>
    </w:p>
    <w:p w:rsidR="00FE3199" w:rsidRDefault="003416C6" w:rsidP="00FE3199">
      <w:pPr>
        <w:rPr>
          <w:lang w:eastAsia="pt-BR"/>
        </w:rPr>
      </w:pPr>
      <w:r>
        <w:rPr>
          <w:lang w:eastAsia="pt-BR"/>
        </w:rPr>
        <w:t xml:space="preserve">A seguir as ações que os atores poderão solicitar ao sistema serão demonstradas através de fluxos de ações dentro de cada sistema. Estes fluxos se </w:t>
      </w:r>
      <w:r>
        <w:rPr>
          <w:lang w:eastAsia="pt-BR"/>
        </w:rPr>
        <w:lastRenderedPageBreak/>
        <w:t>iniciam na ação e terminam na resposta (positiva ou não) do sistema. Para melhor entendimento dos fluxogramas abaixo representados, todo símbolo de um retângulo branco remete a um outro fluxograma particular. A elipse roxa é um objeto final, ou seja, onde termina o fluxo. O retângulo azul representa uma ação e o losango azul, uma tomada de decisão</w:t>
      </w:r>
      <w:r w:rsidR="00FE3199">
        <w:rPr>
          <w:lang w:eastAsia="pt-BR"/>
        </w:rPr>
        <w:t>.</w:t>
      </w:r>
    </w:p>
    <w:p w:rsidR="00975C79" w:rsidRDefault="00975C79" w:rsidP="00975C79">
      <w:pPr>
        <w:pStyle w:val="Ttulo3"/>
      </w:pPr>
      <w:bookmarkStart w:id="348" w:name="_Toc482911687"/>
      <w:r>
        <w:t>Fluxograma de abertura das portas</w:t>
      </w:r>
      <w:bookmarkEnd w:id="348"/>
      <w:r>
        <w:t xml:space="preserve"> </w:t>
      </w:r>
    </w:p>
    <w:p w:rsidR="00975C79" w:rsidRDefault="00975C79" w:rsidP="00975C79">
      <w:pPr>
        <w:rPr>
          <w:lang w:eastAsia="pt-BR"/>
        </w:rPr>
      </w:pPr>
      <w:r>
        <w:rPr>
          <w:lang w:eastAsia="pt-BR"/>
        </w:rPr>
        <w:t>O comando de abertura das portas da cabine poderá ser dado a qualquer instante, através de qualquer subsistema. Por exemplo, o usuário poderá comandar a abertura das portas via comando de voz no interior da cabine, através de um dispositivo móvel remotamente, através de botões, etc.</w:t>
      </w:r>
    </w:p>
    <w:p w:rsidR="00B766E1" w:rsidRDefault="003416C6" w:rsidP="00975C79">
      <w:pPr>
        <w:rPr>
          <w:lang w:eastAsia="pt-BR"/>
        </w:rPr>
      </w:pPr>
      <w:r>
        <w:rPr>
          <w:lang w:eastAsia="pt-BR"/>
        </w:rPr>
        <w:t xml:space="preserve">A </w:t>
      </w:r>
      <w:r>
        <w:rPr>
          <w:lang w:eastAsia="pt-BR"/>
        </w:rPr>
        <w:fldChar w:fldCharType="begin"/>
      </w:r>
      <w:r>
        <w:rPr>
          <w:lang w:eastAsia="pt-BR"/>
        </w:rPr>
        <w:instrText xml:space="preserve"> REF _Ref481090072 \h </w:instrText>
      </w:r>
      <w:r>
        <w:rPr>
          <w:lang w:eastAsia="pt-BR"/>
        </w:rPr>
      </w:r>
      <w:r>
        <w:rPr>
          <w:lang w:eastAsia="pt-BR"/>
        </w:rPr>
        <w:fldChar w:fldCharType="separate"/>
      </w:r>
      <w:r w:rsidR="000A0DE6">
        <w:t xml:space="preserve">Figura </w:t>
      </w:r>
      <w:r w:rsidR="000A0DE6">
        <w:rPr>
          <w:noProof/>
        </w:rPr>
        <w:t>57</w:t>
      </w:r>
      <w:r>
        <w:rPr>
          <w:lang w:eastAsia="pt-BR"/>
        </w:rPr>
        <w:fldChar w:fldCharType="end"/>
      </w:r>
      <w:r>
        <w:rPr>
          <w:lang w:eastAsia="pt-BR"/>
        </w:rPr>
        <w:t xml:space="preserve"> </w:t>
      </w:r>
      <w:r w:rsidR="00B766E1">
        <w:rPr>
          <w:lang w:eastAsia="pt-BR"/>
        </w:rPr>
        <w:t>demonstra o fluxograma dos comandos para a</w:t>
      </w:r>
      <w:r w:rsidR="0029318A">
        <w:rPr>
          <w:lang w:eastAsia="pt-BR"/>
        </w:rPr>
        <w:t xml:space="preserve"> abertura das portas da </w:t>
      </w:r>
      <w:r w:rsidR="00B766E1">
        <w:rPr>
          <w:lang w:eastAsia="pt-BR"/>
        </w:rPr>
        <w:t>cabine.</w:t>
      </w:r>
    </w:p>
    <w:p w:rsidR="00A11E84" w:rsidRDefault="00A11E84" w:rsidP="00A11E84">
      <w:pPr>
        <w:ind w:firstLine="0"/>
        <w:jc w:val="center"/>
        <w:rPr>
          <w:lang w:eastAsia="pt-BR"/>
        </w:rPr>
      </w:pPr>
      <w:r>
        <w:rPr>
          <w:noProof/>
          <w:lang w:eastAsia="pt-BR"/>
        </w:rPr>
        <w:lastRenderedPageBreak/>
        <w:drawing>
          <wp:inline distT="0" distB="0" distL="0" distR="0" wp14:anchorId="4CB22487" wp14:editId="69303A43">
            <wp:extent cx="5760720" cy="642302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UBIDA.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6423025"/>
                    </a:xfrm>
                    <a:prstGeom prst="rect">
                      <a:avLst/>
                    </a:prstGeom>
                  </pic:spPr>
                </pic:pic>
              </a:graphicData>
            </a:graphic>
          </wp:inline>
        </w:drawing>
      </w:r>
    </w:p>
    <w:p w:rsidR="00975C79" w:rsidRDefault="00975C79" w:rsidP="008D6F51">
      <w:pPr>
        <w:pStyle w:val="figura"/>
        <w:rPr>
          <w:lang w:eastAsia="pt-BR"/>
        </w:rPr>
      </w:pPr>
      <w:bookmarkStart w:id="349" w:name="_Ref481090072"/>
      <w:bookmarkStart w:id="350" w:name="_Toc482911762"/>
      <w:r>
        <w:t xml:space="preserve">Figura </w:t>
      </w:r>
      <w:fldSimple w:instr=" SEQ Figura \* ARABIC ">
        <w:ins w:id="351" w:author="Adam" w:date="2017-05-19T13:14:00Z">
          <w:r w:rsidR="008D6F51">
            <w:rPr>
              <w:noProof/>
            </w:rPr>
            <w:t>60</w:t>
          </w:r>
        </w:ins>
        <w:del w:id="352" w:author="Adam" w:date="2017-05-19T13:13:00Z">
          <w:r w:rsidR="000A0DE6" w:rsidDel="008D6F51">
            <w:rPr>
              <w:noProof/>
            </w:rPr>
            <w:delText>57</w:delText>
          </w:r>
        </w:del>
      </w:fldSimple>
      <w:bookmarkEnd w:id="349"/>
      <w:r w:rsidR="00B46301">
        <w:t xml:space="preserve"> </w:t>
      </w:r>
      <w:r w:rsidRPr="002E05CB">
        <w:rPr>
          <w:noProof/>
        </w:rPr>
        <w:t>– Fluxograma de abertura das portas</w:t>
      </w:r>
      <w:bookmarkEnd w:id="350"/>
    </w:p>
    <w:p w:rsidR="00975C79" w:rsidRDefault="00975C79" w:rsidP="00B711FE">
      <w:pPr>
        <w:pStyle w:val="figura"/>
      </w:pPr>
      <w:r w:rsidRPr="00962776">
        <w:t xml:space="preserve"> (fonte: </w:t>
      </w:r>
      <w:r>
        <w:t>Os autores</w:t>
      </w:r>
      <w:r w:rsidRPr="00962776">
        <w:t>)</w:t>
      </w:r>
    </w:p>
    <w:p w:rsidR="0029318A" w:rsidRDefault="0029318A" w:rsidP="008D6F51">
      <w:pPr>
        <w:pStyle w:val="figura"/>
        <w:pPrChange w:id="353" w:author="Adam" w:date="2017-05-19T13:14:00Z">
          <w:pPr>
            <w:pStyle w:val="figura"/>
          </w:pPr>
        </w:pPrChange>
      </w:pPr>
    </w:p>
    <w:p w:rsidR="00B766E1" w:rsidRDefault="00B766E1" w:rsidP="00B766E1">
      <w:pPr>
        <w:rPr>
          <w:lang w:eastAsia="pt-BR"/>
        </w:rPr>
      </w:pPr>
      <w:r>
        <w:rPr>
          <w:lang w:eastAsia="pt-BR"/>
        </w:rPr>
        <w:t xml:space="preserve">Verificou-se que a cabine pode estar em três regiões elementares: estacionada em um dos pavimentos, estacionada em uma região segura, porém não alinhada ao pavimento ou em alguma região não contemplada pelas primeiras. Na </w:t>
      </w:r>
      <w:r w:rsidR="003416C6">
        <w:rPr>
          <w:lang w:eastAsia="pt-BR"/>
        </w:rPr>
        <w:fldChar w:fldCharType="begin"/>
      </w:r>
      <w:r w:rsidR="003416C6">
        <w:rPr>
          <w:lang w:eastAsia="pt-BR"/>
        </w:rPr>
        <w:instrText xml:space="preserve"> REF _Ref481090269 \h </w:instrText>
      </w:r>
      <w:r w:rsidR="003416C6">
        <w:rPr>
          <w:lang w:eastAsia="pt-BR"/>
        </w:rPr>
      </w:r>
      <w:r w:rsidR="003416C6">
        <w:rPr>
          <w:lang w:eastAsia="pt-BR"/>
        </w:rPr>
        <w:fldChar w:fldCharType="separate"/>
      </w:r>
      <w:r w:rsidR="000A0DE6">
        <w:t xml:space="preserve">Figura </w:t>
      </w:r>
      <w:r w:rsidR="000A0DE6">
        <w:rPr>
          <w:noProof/>
        </w:rPr>
        <w:t>58</w:t>
      </w:r>
      <w:r w:rsidR="003416C6">
        <w:rPr>
          <w:lang w:eastAsia="pt-BR"/>
        </w:rPr>
        <w:fldChar w:fldCharType="end"/>
      </w:r>
      <w:r w:rsidR="003416C6">
        <w:rPr>
          <w:lang w:eastAsia="pt-BR"/>
        </w:rPr>
        <w:t xml:space="preserve"> </w:t>
      </w:r>
      <w:r>
        <w:rPr>
          <w:lang w:eastAsia="pt-BR"/>
        </w:rPr>
        <w:t>são mostradas as cotas das regiões de estacionamento, as regiões de segurança e as áreas não seguras para abertura das portas.</w:t>
      </w:r>
    </w:p>
    <w:p w:rsidR="00B766E1" w:rsidRDefault="00B766E1" w:rsidP="00B766E1">
      <w:pPr>
        <w:keepNext/>
        <w:ind w:firstLine="0"/>
        <w:jc w:val="center"/>
      </w:pPr>
      <w:r w:rsidRPr="00B766E1">
        <w:rPr>
          <w:noProof/>
          <w:lang w:eastAsia="pt-BR"/>
        </w:rPr>
        <w:lastRenderedPageBreak/>
        <w:drawing>
          <wp:inline distT="0" distB="0" distL="0" distR="0" wp14:anchorId="7A3819C4" wp14:editId="554176F4">
            <wp:extent cx="3962743" cy="4465707"/>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2743" cy="4465707"/>
                    </a:xfrm>
                    <a:prstGeom prst="rect">
                      <a:avLst/>
                    </a:prstGeom>
                  </pic:spPr>
                </pic:pic>
              </a:graphicData>
            </a:graphic>
          </wp:inline>
        </w:drawing>
      </w:r>
    </w:p>
    <w:p w:rsidR="00B766E1" w:rsidRDefault="00B766E1" w:rsidP="008D6F51">
      <w:pPr>
        <w:pStyle w:val="figura"/>
        <w:rPr>
          <w:lang w:eastAsia="pt-BR"/>
        </w:rPr>
      </w:pPr>
      <w:bookmarkStart w:id="354" w:name="_Ref481090269"/>
      <w:bookmarkStart w:id="355" w:name="_Toc482911763"/>
      <w:r>
        <w:t xml:space="preserve">Figura </w:t>
      </w:r>
      <w:fldSimple w:instr=" SEQ Figura \* ARABIC ">
        <w:ins w:id="356" w:author="Adam" w:date="2017-05-19T13:14:00Z">
          <w:r w:rsidR="008D6F51">
            <w:rPr>
              <w:noProof/>
            </w:rPr>
            <w:t>61</w:t>
          </w:r>
        </w:ins>
        <w:del w:id="357" w:author="Adam" w:date="2017-05-19T13:13:00Z">
          <w:r w:rsidR="000A0DE6" w:rsidDel="008D6F51">
            <w:rPr>
              <w:noProof/>
            </w:rPr>
            <w:delText>58</w:delText>
          </w:r>
        </w:del>
      </w:fldSimple>
      <w:bookmarkEnd w:id="354"/>
      <w:r>
        <w:t xml:space="preserve"> </w:t>
      </w:r>
      <w:r w:rsidRPr="002853D4">
        <w:rPr>
          <w:noProof/>
        </w:rPr>
        <w:t>– Regiões de Segurança para abertura das portas</w:t>
      </w:r>
      <w:bookmarkEnd w:id="355"/>
    </w:p>
    <w:p w:rsidR="00B766E1" w:rsidRDefault="00B766E1" w:rsidP="00B711FE">
      <w:pPr>
        <w:pStyle w:val="figura"/>
      </w:pPr>
      <w:r w:rsidRPr="002E05CB">
        <w:rPr>
          <w:noProof/>
        </w:rPr>
        <w:t xml:space="preserve"> </w:t>
      </w:r>
      <w:r w:rsidRPr="00962776">
        <w:t xml:space="preserve"> (fonte: </w:t>
      </w:r>
      <w:r>
        <w:t>Os autores</w:t>
      </w:r>
      <w:r w:rsidRPr="00962776">
        <w:t>)</w:t>
      </w:r>
    </w:p>
    <w:p w:rsidR="00B766E1" w:rsidRPr="00975C79" w:rsidRDefault="00B766E1" w:rsidP="00B766E1">
      <w:pPr>
        <w:ind w:firstLine="0"/>
        <w:jc w:val="center"/>
        <w:rPr>
          <w:lang w:eastAsia="pt-BR"/>
        </w:rPr>
      </w:pPr>
    </w:p>
    <w:p w:rsidR="00B766E1" w:rsidRDefault="00B766E1" w:rsidP="00B766E1">
      <w:pPr>
        <w:rPr>
          <w:lang w:eastAsia="pt-BR"/>
        </w:rPr>
      </w:pPr>
      <w:r>
        <w:rPr>
          <w:lang w:eastAsia="pt-BR"/>
        </w:rPr>
        <w:t>Deve-se analisar a figura acima tendo em mente que as cotas são dadas em relação ao sensor ultrassônico inferior, considerado em 0cm. Este sensor inferior mede a distância do fundo da cabine em relação ao zero. Há um sensor superior, que faz a análise invertida, tendo as cotas em relação ao teto da cabine. Representou-se a área hachurada como área não segura. As linhas vermelhas são os pontos exatos de estacionamento (25cm e 112,5cm) e a área contínua as zonas seguras.</w:t>
      </w:r>
    </w:p>
    <w:p w:rsidR="00B46301" w:rsidRDefault="00B46301" w:rsidP="00B46301">
      <w:pPr>
        <w:rPr>
          <w:lang w:eastAsia="pt-BR"/>
        </w:rPr>
      </w:pPr>
      <w:r>
        <w:rPr>
          <w:lang w:eastAsia="pt-BR"/>
        </w:rPr>
        <w:t>De acordo com a resposta dos sensores, três coisas podem acontecer: a cabine estar devidamente estacionada em um dos pavimentos e o comando de abertura ser acionado junto aos motores, a cabine estar em uma região de segurança e um sinal de emergência ter sido disparado pelo usuário previamente, neste caso as portas são liberadas a serem abertas. Caso a cabine esteja na região de segurança e não haja emergência, as portas não se abrirão. A terceira hipótese não permite a abertura das portas pelo usuário e o comando é encerrado.</w:t>
      </w:r>
    </w:p>
    <w:p w:rsidR="00B46301" w:rsidRDefault="00B46301" w:rsidP="00B46301">
      <w:pPr>
        <w:rPr>
          <w:lang w:eastAsia="pt-BR"/>
        </w:rPr>
      </w:pPr>
      <w:r>
        <w:rPr>
          <w:lang w:eastAsia="pt-BR"/>
        </w:rPr>
        <w:lastRenderedPageBreak/>
        <w:t>No caso de o sistema poder iniciar a abertura das portas, esta ação é mantida por um 'loop' até que ambas as portas atinjam os sensores de abertura. Este processo é realizado com o sistema verificando o estado de cada um dos quatro sensores fim-de-curso posicionados nos extremos do caminho das portas. Há um tempo limite para as portas se abrirem totalmente.</w:t>
      </w:r>
    </w:p>
    <w:p w:rsidR="00B46301" w:rsidRDefault="00B46301" w:rsidP="00B46301">
      <w:pPr>
        <w:rPr>
          <w:lang w:eastAsia="pt-BR"/>
        </w:rPr>
      </w:pPr>
      <w:r>
        <w:rPr>
          <w:lang w:eastAsia="pt-BR"/>
        </w:rPr>
        <w:t>No início do loop o sistema avisa ao usuário e aos demais subsistemas que o processo de abertura das portas foi iniciado.</w:t>
      </w:r>
    </w:p>
    <w:p w:rsidR="00B46301" w:rsidRDefault="00B46301" w:rsidP="00B46301">
      <w:pPr>
        <w:rPr>
          <w:lang w:eastAsia="pt-BR"/>
        </w:rPr>
      </w:pPr>
      <w:r>
        <w:rPr>
          <w:lang w:eastAsia="pt-BR"/>
        </w:rPr>
        <w:t>Caso o sistema não identifique esta abertura plena, um alarme de falha é emitido para os sistemas de segurança (explicados à frente) e então o comando é abortado.</w:t>
      </w:r>
    </w:p>
    <w:p w:rsidR="003416C6" w:rsidRDefault="003416C6" w:rsidP="003416C6">
      <w:pPr>
        <w:rPr>
          <w:lang w:eastAsia="pt-BR"/>
        </w:rPr>
      </w:pPr>
      <w:r>
        <w:rPr>
          <w:lang w:eastAsia="pt-BR"/>
        </w:rPr>
        <w:t>No final do loop o sistema avisa ao usuário e aos demais subsistemas que o processo de abertura das portas foi concluído.</w:t>
      </w:r>
    </w:p>
    <w:p w:rsidR="003416C6" w:rsidRDefault="003416C6" w:rsidP="003416C6">
      <w:pPr>
        <w:rPr>
          <w:lang w:eastAsia="pt-BR"/>
        </w:rPr>
      </w:pPr>
      <w:r>
        <w:rPr>
          <w:lang w:eastAsia="pt-BR"/>
        </w:rPr>
        <w:t>Caso tudo ocorra bem e as portas se abram dentro do tempo limite o comando é encerrado.</w:t>
      </w:r>
    </w:p>
    <w:p w:rsidR="00975C79" w:rsidRDefault="00975C79" w:rsidP="0029318A">
      <w:pPr>
        <w:pStyle w:val="Ttulo3"/>
      </w:pPr>
      <w:bookmarkStart w:id="358" w:name="_Toc482911688"/>
      <w:r>
        <w:t>Fluxograma de fechamento das portas</w:t>
      </w:r>
      <w:bookmarkEnd w:id="358"/>
    </w:p>
    <w:p w:rsidR="0029318A"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_Ref481091051 \h </w:instrText>
      </w:r>
      <w:r w:rsidR="003416C6">
        <w:rPr>
          <w:lang w:eastAsia="pt-BR"/>
        </w:rPr>
      </w:r>
      <w:r w:rsidR="003416C6">
        <w:rPr>
          <w:lang w:eastAsia="pt-BR"/>
        </w:rPr>
        <w:fldChar w:fldCharType="separate"/>
      </w:r>
      <w:r w:rsidR="000A0DE6">
        <w:t xml:space="preserve">Figura </w:t>
      </w:r>
      <w:r w:rsidR="000A0DE6">
        <w:rPr>
          <w:noProof/>
        </w:rPr>
        <w:t>59</w:t>
      </w:r>
      <w:r w:rsidR="003416C6">
        <w:rPr>
          <w:lang w:eastAsia="pt-BR"/>
        </w:rPr>
        <w:fldChar w:fldCharType="end"/>
      </w:r>
      <w:r w:rsidR="003416C6">
        <w:rPr>
          <w:lang w:eastAsia="pt-BR"/>
        </w:rPr>
        <w:t xml:space="preserve"> demonstra o fluxograma de fechamento das portas que diferentemente do fluxo de abertura, o sistema acatará o comando de fechamento independentemente da localização da cabine, visto que é filosofia de segurança manter a cabine com suas portas fechadas por todo o percurso</w:t>
      </w:r>
      <w:r>
        <w:rPr>
          <w:lang w:eastAsia="pt-BR"/>
        </w:rPr>
        <w:t>.</w:t>
      </w:r>
    </w:p>
    <w:p w:rsidR="0029318A" w:rsidRDefault="0029318A" w:rsidP="0029318A">
      <w:pPr>
        <w:rPr>
          <w:lang w:eastAsia="pt-BR"/>
        </w:rPr>
      </w:pPr>
      <w:r>
        <w:rPr>
          <w:lang w:eastAsia="pt-BR"/>
        </w:rPr>
        <w:t xml:space="preserve">A exceção ao acatamento do comando de fechamento se dará diante da resposta do sistema em relação à cortina de sensores ópticos. Estes sensores compõe o sistema anti-esmagamento. </w:t>
      </w:r>
      <w:r w:rsidR="003416C6">
        <w:rPr>
          <w:lang w:eastAsia="pt-BR"/>
        </w:rPr>
        <w:t>Uma vez que um obstáculo romper um dos feixes de luz laser, e já houver iniciado o processo de fechamento das portas, o sensor óptico atuará e iniciará o procedimento de abertura das portas, que tem seu fluxo mostrado na seção de abertura das portas.</w:t>
      </w:r>
    </w:p>
    <w:p w:rsidR="003416C6" w:rsidRDefault="003416C6" w:rsidP="003416C6">
      <w:pPr>
        <w:rPr>
          <w:lang w:eastAsia="pt-BR"/>
        </w:rPr>
      </w:pPr>
      <w:r>
        <w:rPr>
          <w:lang w:eastAsia="pt-BR"/>
        </w:rPr>
        <w:t>Caso não haja interferência na barreira de sensores o sistema inicia o fechamento das portas, esta ação é mantida por um 'loop' até que ambas as portas atinjam os sensores de fechamento. Este processo é realizado através da utilização do controlador, ele monitora o estado de cada um dos quatro sensores fim-de-curso posicionados nos extremos do caminho das portas. Há um tempo limite para as portas se fecharem totalmente.</w:t>
      </w:r>
    </w:p>
    <w:p w:rsidR="0029318A" w:rsidRDefault="0029318A" w:rsidP="0029318A">
      <w:pPr>
        <w:rPr>
          <w:lang w:eastAsia="pt-BR"/>
        </w:rPr>
      </w:pPr>
      <w:r>
        <w:rPr>
          <w:lang w:eastAsia="pt-BR"/>
        </w:rPr>
        <w:lastRenderedPageBreak/>
        <w:t>No início do loop o sistema avisa ao usuário e aos demais subsistemas que o processo de fechamento das portas foi iniciado.</w:t>
      </w:r>
    </w:p>
    <w:p w:rsidR="003416C6" w:rsidRDefault="003416C6" w:rsidP="003416C6">
      <w:pPr>
        <w:rPr>
          <w:lang w:eastAsia="pt-BR"/>
        </w:rPr>
      </w:pPr>
      <w:r>
        <w:rPr>
          <w:lang w:eastAsia="pt-BR"/>
        </w:rPr>
        <w:t>Caso o sistema não identifique este fechamento pleno no tempo limite, um alarme de falha é emitido para os sistemas de segurança e então o comando é abortado.</w:t>
      </w:r>
    </w:p>
    <w:p w:rsidR="003416C6" w:rsidRDefault="003416C6" w:rsidP="003416C6">
      <w:pPr>
        <w:rPr>
          <w:lang w:eastAsia="pt-BR"/>
        </w:rPr>
      </w:pPr>
      <w:r>
        <w:rPr>
          <w:lang w:eastAsia="pt-BR"/>
        </w:rPr>
        <w:t>Havendo a identificação do fechamento das portas, no final do loop o mesmo avisa ao usuário e aos demais subsistemas que o processo de fechamento das portas finalizou-se.</w:t>
      </w:r>
    </w:p>
    <w:p w:rsidR="0029318A" w:rsidRDefault="003416C6" w:rsidP="003416C6">
      <w:pPr>
        <w:rPr>
          <w:lang w:eastAsia="pt-BR"/>
        </w:rPr>
      </w:pPr>
      <w:r>
        <w:rPr>
          <w:lang w:eastAsia="pt-BR"/>
        </w:rPr>
        <w:t>Caso tudo ocorra bem, ou seja, as portas se fecharem dentro do tempo limite o comando é finalizado.</w:t>
      </w:r>
    </w:p>
    <w:p w:rsidR="0029318A" w:rsidRDefault="0029318A" w:rsidP="0029318A">
      <w:pPr>
        <w:rPr>
          <w:lang w:eastAsia="pt-BR"/>
        </w:rPr>
      </w:pPr>
    </w:p>
    <w:p w:rsidR="0029318A" w:rsidRDefault="0029318A" w:rsidP="0029318A">
      <w:pPr>
        <w:rPr>
          <w:lang w:eastAsia="pt-BR"/>
        </w:rPr>
      </w:pPr>
    </w:p>
    <w:p w:rsidR="0029318A" w:rsidRDefault="0029318A" w:rsidP="0029318A">
      <w:pPr>
        <w:rPr>
          <w:lang w:eastAsia="pt-BR"/>
        </w:rPr>
      </w:pPr>
    </w:p>
    <w:p w:rsidR="0029318A" w:rsidRPr="0029318A" w:rsidRDefault="0029318A" w:rsidP="0029318A">
      <w:pPr>
        <w:rPr>
          <w:lang w:eastAsia="pt-BR"/>
        </w:rPr>
      </w:pPr>
    </w:p>
    <w:p w:rsidR="00B46301" w:rsidRDefault="00A11E84" w:rsidP="00B46301">
      <w:pPr>
        <w:keepNext/>
        <w:ind w:firstLine="0"/>
      </w:pPr>
      <w:r>
        <w:rPr>
          <w:noProof/>
          <w:lang w:eastAsia="pt-BR"/>
        </w:rPr>
        <w:lastRenderedPageBreak/>
        <w:drawing>
          <wp:inline distT="0" distB="0" distL="0" distR="0" wp14:anchorId="4B7D4721" wp14:editId="201EAAB0">
            <wp:extent cx="5760720" cy="473329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ECHAMENTO PORTAS.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4733290"/>
                    </a:xfrm>
                    <a:prstGeom prst="rect">
                      <a:avLst/>
                    </a:prstGeom>
                  </pic:spPr>
                </pic:pic>
              </a:graphicData>
            </a:graphic>
          </wp:inline>
        </w:drawing>
      </w:r>
    </w:p>
    <w:p w:rsidR="00B46301" w:rsidRDefault="00B46301" w:rsidP="008D6F51">
      <w:pPr>
        <w:pStyle w:val="figura"/>
        <w:rPr>
          <w:lang w:eastAsia="pt-BR"/>
        </w:rPr>
      </w:pPr>
      <w:bookmarkStart w:id="359" w:name="_Ref481091051"/>
      <w:bookmarkStart w:id="360" w:name="_Toc482911764"/>
      <w:r>
        <w:t xml:space="preserve">Figura </w:t>
      </w:r>
      <w:fldSimple w:instr=" SEQ Figura \* ARABIC ">
        <w:ins w:id="361" w:author="Adam" w:date="2017-05-19T13:14:00Z">
          <w:r w:rsidR="008D6F51">
            <w:rPr>
              <w:noProof/>
            </w:rPr>
            <w:t>62</w:t>
          </w:r>
        </w:ins>
        <w:del w:id="362" w:author="Adam" w:date="2017-05-19T13:13:00Z">
          <w:r w:rsidR="000A0DE6" w:rsidDel="008D6F51">
            <w:rPr>
              <w:noProof/>
            </w:rPr>
            <w:delText>59</w:delText>
          </w:r>
        </w:del>
      </w:fldSimple>
      <w:bookmarkEnd w:id="359"/>
      <w:r>
        <w:t xml:space="preserve"> </w:t>
      </w:r>
      <w:r w:rsidRPr="00973F17">
        <w:rPr>
          <w:noProof/>
        </w:rPr>
        <w:t>– Fluxograma de fechamento das portas</w:t>
      </w:r>
      <w:bookmarkEnd w:id="360"/>
    </w:p>
    <w:p w:rsidR="00B46301" w:rsidRDefault="00B46301" w:rsidP="00B711FE">
      <w:pPr>
        <w:pStyle w:val="figura"/>
      </w:pPr>
      <w:r w:rsidRPr="00962776">
        <w:t xml:space="preserve">(fonte: </w:t>
      </w:r>
      <w:r>
        <w:t>Os autores</w:t>
      </w:r>
      <w:r w:rsidRPr="00962776">
        <w:t>)</w:t>
      </w:r>
    </w:p>
    <w:p w:rsidR="00B70FDD" w:rsidRDefault="00B70FDD" w:rsidP="008D6F51">
      <w:pPr>
        <w:pStyle w:val="figura"/>
        <w:pPrChange w:id="363" w:author="Adam" w:date="2017-05-19T13:14:00Z">
          <w:pPr>
            <w:pStyle w:val="figura"/>
          </w:pPr>
        </w:pPrChange>
      </w:pPr>
    </w:p>
    <w:p w:rsidR="00975C79" w:rsidRDefault="00975C79" w:rsidP="00975C79">
      <w:pPr>
        <w:pStyle w:val="Ttulo3"/>
      </w:pPr>
      <w:bookmarkStart w:id="364" w:name="_Toc482911689"/>
      <w:r>
        <w:t>Fluxograma de Subida da Cabine</w:t>
      </w:r>
      <w:bookmarkEnd w:id="364"/>
    </w:p>
    <w:p w:rsidR="003416C6" w:rsidRDefault="0029318A" w:rsidP="0029318A">
      <w:pPr>
        <w:rPr>
          <w:lang w:eastAsia="pt-BR"/>
        </w:rPr>
      </w:pPr>
      <w:r>
        <w:rPr>
          <w:lang w:eastAsia="pt-BR"/>
        </w:rPr>
        <w:t xml:space="preserve">A </w:t>
      </w:r>
      <w:r w:rsidR="003416C6">
        <w:rPr>
          <w:lang w:eastAsia="pt-BR"/>
        </w:rPr>
        <w:fldChar w:fldCharType="begin"/>
      </w:r>
      <w:r w:rsidR="003416C6">
        <w:rPr>
          <w:lang w:eastAsia="pt-BR"/>
        </w:rPr>
        <w:instrText xml:space="preserve"> REF _Ref481091214 \h </w:instrText>
      </w:r>
      <w:r w:rsidR="003416C6">
        <w:rPr>
          <w:lang w:eastAsia="pt-BR"/>
        </w:rPr>
      </w:r>
      <w:r w:rsidR="003416C6">
        <w:rPr>
          <w:lang w:eastAsia="pt-BR"/>
        </w:rPr>
        <w:fldChar w:fldCharType="separate"/>
      </w:r>
      <w:r w:rsidR="000A0DE6">
        <w:t xml:space="preserve">Figura </w:t>
      </w:r>
      <w:r w:rsidR="000A0DE6">
        <w:rPr>
          <w:noProof/>
        </w:rPr>
        <w:t>60</w:t>
      </w:r>
      <w:r w:rsidR="003416C6">
        <w:rPr>
          <w:lang w:eastAsia="pt-BR"/>
        </w:rPr>
        <w:fldChar w:fldCharType="end"/>
      </w:r>
      <w:r w:rsidR="003416C6">
        <w:rPr>
          <w:lang w:eastAsia="pt-BR"/>
        </w:rPr>
        <w:t xml:space="preserve"> representa o fluxograma de subida da cabine, uma vez explicados os fluxos de abertura e fechamento das portas, torna-se fácil a interpretação do fluxo de subida da cabine.</w:t>
      </w:r>
    </w:p>
    <w:p w:rsidR="0029318A" w:rsidRDefault="0029318A" w:rsidP="0029318A">
      <w:pPr>
        <w:rPr>
          <w:lang w:eastAsia="pt-BR"/>
        </w:rPr>
      </w:pPr>
      <w:r>
        <w:rPr>
          <w:lang w:eastAsia="pt-BR"/>
        </w:rPr>
        <w:t>O sistema recebe comando de subida, verifica através dos sensores ultrassônicos a posição atual da cabine. Caso a cabine esteja estacionada no último pavimento o sistema apenas informa ao usuário que o movimento de subida foi terminado e então encerra o ciclo.</w:t>
      </w:r>
    </w:p>
    <w:p w:rsidR="003416C6" w:rsidRDefault="003416C6" w:rsidP="003416C6">
      <w:pPr>
        <w:rPr>
          <w:lang w:eastAsia="pt-BR"/>
        </w:rPr>
      </w:pPr>
      <w:r>
        <w:rPr>
          <w:lang w:eastAsia="pt-BR"/>
        </w:rPr>
        <w:t>No fluxograma é mostrado uma ação de parada de motor. Este comando é de fato enviado à ponte de içamento, e garante que os motores realmente sejam parados, independentemente se estão ou não em estado de repouso.</w:t>
      </w:r>
    </w:p>
    <w:p w:rsidR="0029318A" w:rsidRDefault="0029318A" w:rsidP="0029318A">
      <w:pPr>
        <w:rPr>
          <w:lang w:eastAsia="pt-BR"/>
        </w:rPr>
      </w:pPr>
      <w:r>
        <w:rPr>
          <w:lang w:eastAsia="pt-BR"/>
        </w:rPr>
        <w:lastRenderedPageBreak/>
        <w:t>Caso a cabine não se encontre estacionada no último piso, o sistema invoca a ação de fechamento das portas, então todo o ciclo inerente àquela função é executado. Ao término daquele ciclo o motor é comandado a movimentar-se em sentido de içamento até que a cabine atinja o piso mais elevado.</w:t>
      </w:r>
    </w:p>
    <w:p w:rsidR="003416C6" w:rsidRDefault="003416C6" w:rsidP="003416C6">
      <w:pPr>
        <w:rPr>
          <w:lang w:eastAsia="pt-BR"/>
        </w:rPr>
      </w:pPr>
      <w:r>
        <w:rPr>
          <w:lang w:eastAsia="pt-BR"/>
        </w:rPr>
        <w:t>O fato de a ação de fechamento ser recorrida a todo loop não impõe prejuízo ao funcionamento do sistema, uma vez que as portas se encontram fechadas o ciclo é enviado ao seu final, ou seja, não há operação efetiva de fechamento das portas. Porém esta recorrência se faz necessária para manter as portas fechadas mesmo diante de uma situação anormal que poderia fazer com que as portas se abrissem.</w:t>
      </w:r>
    </w:p>
    <w:p w:rsidR="0029318A" w:rsidRPr="0029318A" w:rsidRDefault="0029318A" w:rsidP="0029318A">
      <w:pPr>
        <w:rPr>
          <w:lang w:eastAsia="pt-BR"/>
        </w:rPr>
      </w:pPr>
    </w:p>
    <w:p w:rsidR="00B46301" w:rsidRDefault="00A11E84" w:rsidP="00A832FB">
      <w:pPr>
        <w:keepNext/>
        <w:ind w:firstLine="0"/>
        <w:jc w:val="center"/>
      </w:pPr>
      <w:r>
        <w:rPr>
          <w:noProof/>
          <w:lang w:eastAsia="pt-BR"/>
        </w:rPr>
        <w:lastRenderedPageBreak/>
        <w:drawing>
          <wp:inline distT="0" distB="0" distL="0" distR="0" wp14:anchorId="5386D26A" wp14:editId="76431A5A">
            <wp:extent cx="5760720" cy="716470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BIDA DA CABINE.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7164705"/>
                    </a:xfrm>
                    <a:prstGeom prst="rect">
                      <a:avLst/>
                    </a:prstGeom>
                  </pic:spPr>
                </pic:pic>
              </a:graphicData>
            </a:graphic>
          </wp:inline>
        </w:drawing>
      </w:r>
    </w:p>
    <w:p w:rsidR="00B46301" w:rsidRDefault="00B46301" w:rsidP="008D6F51">
      <w:pPr>
        <w:pStyle w:val="figura"/>
        <w:rPr>
          <w:lang w:eastAsia="pt-BR"/>
        </w:rPr>
      </w:pPr>
      <w:bookmarkStart w:id="365" w:name="_Ref481091214"/>
      <w:bookmarkStart w:id="366" w:name="_Toc482911765"/>
      <w:r>
        <w:t xml:space="preserve">Figura </w:t>
      </w:r>
      <w:fldSimple w:instr=" SEQ Figura \* ARABIC ">
        <w:ins w:id="367" w:author="Adam" w:date="2017-05-19T13:14:00Z">
          <w:r w:rsidR="008D6F51">
            <w:rPr>
              <w:noProof/>
            </w:rPr>
            <w:t>63</w:t>
          </w:r>
        </w:ins>
        <w:del w:id="368" w:author="Adam" w:date="2017-05-19T13:13:00Z">
          <w:r w:rsidR="000A0DE6" w:rsidDel="008D6F51">
            <w:rPr>
              <w:noProof/>
            </w:rPr>
            <w:delText>60</w:delText>
          </w:r>
        </w:del>
      </w:fldSimple>
      <w:bookmarkEnd w:id="365"/>
      <w:r>
        <w:t xml:space="preserve"> </w:t>
      </w:r>
      <w:r w:rsidRPr="000432D4">
        <w:rPr>
          <w:noProof/>
        </w:rPr>
        <w:t>– Fluxograma de subida da cabine</w:t>
      </w:r>
      <w:bookmarkEnd w:id="366"/>
    </w:p>
    <w:p w:rsidR="00B46301" w:rsidRDefault="00B46301" w:rsidP="00B711FE">
      <w:pPr>
        <w:pStyle w:val="figura"/>
      </w:pPr>
      <w:r w:rsidRPr="00962776">
        <w:t xml:space="preserve"> (fonte: </w:t>
      </w:r>
      <w:r>
        <w:t>Os autores</w:t>
      </w:r>
      <w:r w:rsidRPr="00962776">
        <w:t>)</w:t>
      </w:r>
    </w:p>
    <w:p w:rsidR="00B70FDD" w:rsidRDefault="00B70FDD" w:rsidP="008D6F51">
      <w:pPr>
        <w:pStyle w:val="figura"/>
        <w:pPrChange w:id="369" w:author="Adam" w:date="2017-05-19T13:14:00Z">
          <w:pPr>
            <w:pStyle w:val="figura"/>
          </w:pPr>
        </w:pPrChange>
      </w:pPr>
    </w:p>
    <w:p w:rsidR="00975C79" w:rsidRDefault="00975C79" w:rsidP="00975C79">
      <w:pPr>
        <w:pStyle w:val="Ttulo3"/>
      </w:pPr>
      <w:bookmarkStart w:id="370" w:name="_Toc482911690"/>
      <w:r>
        <w:t>Fluxograma de Descida da Cabine</w:t>
      </w:r>
      <w:bookmarkEnd w:id="370"/>
    </w:p>
    <w:p w:rsidR="008D3F21" w:rsidRPr="008D3F21" w:rsidRDefault="003416C6" w:rsidP="008D3F21">
      <w:pPr>
        <w:rPr>
          <w:lang w:eastAsia="pt-BR"/>
        </w:rPr>
      </w:pPr>
      <w:r w:rsidRPr="008D3F21">
        <w:rPr>
          <w:lang w:eastAsia="pt-BR"/>
        </w:rPr>
        <w:t>A sequência do fluxograma é idêntica ao fluxo de subida, invertendo-se apenas o sentido dos motores</w:t>
      </w:r>
      <w:r>
        <w:rPr>
          <w:lang w:eastAsia="pt-BR"/>
        </w:rPr>
        <w:t xml:space="preserve">. </w:t>
      </w:r>
      <w:r w:rsidR="008D3F21">
        <w:rPr>
          <w:lang w:eastAsia="pt-BR"/>
        </w:rPr>
        <w:t>A</w:t>
      </w:r>
      <w:r>
        <w:rPr>
          <w:lang w:eastAsia="pt-BR"/>
        </w:rPr>
        <w:t xml:space="preserve"> </w:t>
      </w:r>
      <w:r>
        <w:rPr>
          <w:lang w:eastAsia="pt-BR"/>
        </w:rPr>
        <w:fldChar w:fldCharType="begin"/>
      </w:r>
      <w:r>
        <w:rPr>
          <w:lang w:eastAsia="pt-BR"/>
        </w:rPr>
        <w:instrText xml:space="preserve"> REF _Ref481091408 \h </w:instrText>
      </w:r>
      <w:r>
        <w:rPr>
          <w:lang w:eastAsia="pt-BR"/>
        </w:rPr>
      </w:r>
      <w:r>
        <w:rPr>
          <w:lang w:eastAsia="pt-BR"/>
        </w:rPr>
        <w:fldChar w:fldCharType="separate"/>
      </w:r>
      <w:r w:rsidR="000A0DE6">
        <w:t xml:space="preserve">Figura </w:t>
      </w:r>
      <w:r w:rsidR="000A0DE6">
        <w:rPr>
          <w:noProof/>
        </w:rPr>
        <w:t>61</w:t>
      </w:r>
      <w:r>
        <w:rPr>
          <w:lang w:eastAsia="pt-BR"/>
        </w:rPr>
        <w:fldChar w:fldCharType="end"/>
      </w:r>
      <w:r w:rsidR="008D3F21">
        <w:rPr>
          <w:lang w:eastAsia="pt-BR"/>
        </w:rPr>
        <w:t xml:space="preserve"> apresenta o fluxograma de descida da cabine.</w:t>
      </w:r>
    </w:p>
    <w:p w:rsidR="008D3F21" w:rsidRDefault="00D93F9E" w:rsidP="00D93F9E">
      <w:pPr>
        <w:keepNext/>
        <w:ind w:firstLine="0"/>
      </w:pPr>
      <w:r>
        <w:rPr>
          <w:noProof/>
          <w:lang w:eastAsia="pt-BR"/>
        </w:rPr>
        <w:lastRenderedPageBreak/>
        <w:drawing>
          <wp:inline distT="0" distB="0" distL="0" distR="0" wp14:anchorId="0756D37A" wp14:editId="28FBAEA3">
            <wp:extent cx="5760720" cy="7124065"/>
            <wp:effectExtent l="0" t="0" r="0" b="6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CIDA.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7124065"/>
                    </a:xfrm>
                    <a:prstGeom prst="rect">
                      <a:avLst/>
                    </a:prstGeom>
                  </pic:spPr>
                </pic:pic>
              </a:graphicData>
            </a:graphic>
          </wp:inline>
        </w:drawing>
      </w:r>
    </w:p>
    <w:p w:rsidR="003E6093" w:rsidRDefault="008D3F21" w:rsidP="008D6F51">
      <w:pPr>
        <w:pStyle w:val="figura"/>
        <w:rPr>
          <w:lang w:eastAsia="pt-BR"/>
        </w:rPr>
      </w:pPr>
      <w:bookmarkStart w:id="371" w:name="_Ref481091408"/>
      <w:bookmarkStart w:id="372" w:name="_Toc482911766"/>
      <w:r>
        <w:t xml:space="preserve">Figura </w:t>
      </w:r>
      <w:fldSimple w:instr=" SEQ Figura \* ARABIC ">
        <w:ins w:id="373" w:author="Adam" w:date="2017-05-19T13:14:00Z">
          <w:r w:rsidR="008D6F51">
            <w:rPr>
              <w:noProof/>
            </w:rPr>
            <w:t>64</w:t>
          </w:r>
        </w:ins>
        <w:del w:id="374" w:author="Adam" w:date="2017-05-19T13:13:00Z">
          <w:r w:rsidR="000A0DE6" w:rsidDel="008D6F51">
            <w:rPr>
              <w:noProof/>
            </w:rPr>
            <w:delText>61</w:delText>
          </w:r>
        </w:del>
      </w:fldSimple>
      <w:bookmarkEnd w:id="371"/>
      <w:r>
        <w:t xml:space="preserve"> </w:t>
      </w:r>
      <w:r w:rsidRPr="00D2342D">
        <w:rPr>
          <w:noProof/>
        </w:rPr>
        <w:t>– Fluxograma de descida da cabine</w:t>
      </w:r>
      <w:bookmarkEnd w:id="372"/>
    </w:p>
    <w:p w:rsidR="008D3F21" w:rsidRDefault="008D3F21" w:rsidP="00B711FE">
      <w:pPr>
        <w:pStyle w:val="figura"/>
      </w:pPr>
      <w:r w:rsidRPr="00962776">
        <w:t xml:space="preserve">(fonte: </w:t>
      </w:r>
      <w:r>
        <w:t>Os autores</w:t>
      </w:r>
      <w:r w:rsidRPr="00962776">
        <w:t>)</w:t>
      </w:r>
    </w:p>
    <w:p w:rsidR="008D3F21" w:rsidRPr="00B8450D" w:rsidRDefault="008D3F21" w:rsidP="003E6093">
      <w:pPr>
        <w:rPr>
          <w:lang w:eastAsia="pt-BR"/>
        </w:rPr>
      </w:pPr>
    </w:p>
    <w:p w:rsidR="00EC6A3D" w:rsidRPr="00EC6A3D" w:rsidRDefault="00EC6A3D" w:rsidP="00283ABC">
      <w:pPr>
        <w:pStyle w:val="Ttulo3"/>
        <w:numPr>
          <w:ilvl w:val="0"/>
          <w:numId w:val="0"/>
        </w:numPr>
        <w:ind w:left="141"/>
      </w:pPr>
    </w:p>
    <w:p w:rsidR="0009147F" w:rsidRDefault="0009147F" w:rsidP="00252CF7">
      <w:pPr>
        <w:pStyle w:val="Ttulo1"/>
      </w:pPr>
      <w:bookmarkStart w:id="375" w:name="_Toc466010589"/>
      <w:bookmarkStart w:id="376" w:name="_Toc466021439"/>
      <w:bookmarkStart w:id="377" w:name="_Toc482911691"/>
      <w:r>
        <w:lastRenderedPageBreak/>
        <w:t>CONCLUSÃO</w:t>
      </w:r>
      <w:bookmarkEnd w:id="375"/>
      <w:bookmarkEnd w:id="376"/>
      <w:bookmarkEnd w:id="377"/>
    </w:p>
    <w:p w:rsidR="005E4C28" w:rsidRDefault="00E678AF" w:rsidP="00A23F9C">
      <w:bookmarkStart w:id="378" w:name="_Toc463898441"/>
      <w:bookmarkStart w:id="379" w:name="_Toc463899418"/>
      <w:bookmarkStart w:id="380" w:name="_Toc466010590"/>
      <w:bookmarkStart w:id="381" w:name="_Toc466021440"/>
      <w:r>
        <w:t>O presente trabalho consistiu-se no desenvolvimento de um protótipo de elevador e na automatização da sua respectiva cabine</w:t>
      </w:r>
      <w:r w:rsidR="0093111B">
        <w:t>, u</w:t>
      </w:r>
      <w:r>
        <w:t xml:space="preserve">tilizando a Tecnologia Assistiva a fim de </w:t>
      </w:r>
      <w:r w:rsidR="00A21F57">
        <w:t xml:space="preserve">minimizar os problemas enfrentados por pessoas com deficiência e idosos. </w:t>
      </w:r>
      <w:r w:rsidR="00107626">
        <w:t xml:space="preserve">A relevância do </w:t>
      </w:r>
      <w:r>
        <w:t xml:space="preserve">projeto </w:t>
      </w:r>
      <w:r w:rsidR="00420653">
        <w:t>partiu</w:t>
      </w:r>
      <w:r w:rsidR="00107626">
        <w:t xml:space="preserve">-se </w:t>
      </w:r>
      <w:r w:rsidR="00420653">
        <w:t xml:space="preserve">de </w:t>
      </w:r>
      <w:r w:rsidR="005E4C28">
        <w:t>ideias que futuramente poderão</w:t>
      </w:r>
      <w:r>
        <w:t xml:space="preserve"> ser</w:t>
      </w:r>
      <w:r w:rsidR="003F2CFE">
        <w:t xml:space="preserve"> estudadas e</w:t>
      </w:r>
      <w:r>
        <w:t xml:space="preserve"> </w:t>
      </w:r>
      <w:r w:rsidR="00420653">
        <w:t>utilizadas</w:t>
      </w:r>
      <w:r w:rsidR="005E4C28">
        <w:t xml:space="preserve"> por empresas deste segmento.</w:t>
      </w:r>
    </w:p>
    <w:p w:rsidR="005E4C28" w:rsidRDefault="00420653" w:rsidP="00A23F9C">
      <w:r>
        <w:t xml:space="preserve">Este protótipo apresenta as funções básicas de um elevador convencional, </w:t>
      </w:r>
      <w:r w:rsidR="00080E58">
        <w:t>utilizando-se</w:t>
      </w:r>
      <w:r w:rsidR="00F22A43">
        <w:t xml:space="preserve"> dispositivos eletr</w:t>
      </w:r>
      <w:r w:rsidR="00080E58">
        <w:t xml:space="preserve">ônicos, softwares, </w:t>
      </w:r>
      <w:r w:rsidR="00F22A43">
        <w:t>hardware</w:t>
      </w:r>
      <w:r w:rsidR="00080E58">
        <w:t xml:space="preserve">s e seus respectivos </w:t>
      </w:r>
      <w:r w:rsidR="005E4C28">
        <w:t>componentes</w:t>
      </w:r>
      <w:r w:rsidR="00080E58">
        <w:t xml:space="preserve"> de entrada e saída</w:t>
      </w:r>
      <w:r w:rsidR="00F22A43">
        <w:t xml:space="preserve">, </w:t>
      </w:r>
      <w:r w:rsidR="00E025D1">
        <w:t xml:space="preserve">e ainda </w:t>
      </w:r>
      <w:r w:rsidR="00A23F9C">
        <w:t xml:space="preserve">com </w:t>
      </w:r>
      <w:r w:rsidR="00E025D1">
        <w:t xml:space="preserve">o </w:t>
      </w:r>
      <w:r w:rsidR="00A23F9C">
        <w:t xml:space="preserve">diferencial </w:t>
      </w:r>
      <w:r w:rsidR="005E4C28">
        <w:t xml:space="preserve">da implementação de algumas categorias da Tecnologia Assistiva. </w:t>
      </w:r>
    </w:p>
    <w:p w:rsidR="00E025D1" w:rsidRDefault="00E025D1" w:rsidP="00A23F9C">
      <w:r>
        <w:t xml:space="preserve">Montou-se circuitos separados por grupos que simplificaram a sua compreensão, </w:t>
      </w:r>
      <w:r w:rsidR="00B667FC">
        <w:t xml:space="preserve">podendo </w:t>
      </w:r>
      <w:r w:rsidR="00834215">
        <w:t>aplicado</w:t>
      </w:r>
      <w:r>
        <w:t xml:space="preserve"> em ambientes escolares para apr</w:t>
      </w:r>
      <w:r w:rsidR="00F0124B">
        <w:t>i</w:t>
      </w:r>
      <w:r w:rsidR="00B667FC">
        <w:t>moramento de futuras pesquisas</w:t>
      </w:r>
      <w:r w:rsidR="0093111B">
        <w:t xml:space="preserve"> e</w:t>
      </w:r>
      <w:r w:rsidR="00D246B7">
        <w:t xml:space="preserve"> disseminação do conhecimento na área de automação, utilizando o prot</w:t>
      </w:r>
      <w:r w:rsidR="00B667FC">
        <w:t xml:space="preserve">ótipo para testes </w:t>
      </w:r>
      <w:r w:rsidR="00D23D0B">
        <w:t xml:space="preserve">e </w:t>
      </w:r>
      <w:r w:rsidR="00B667FC">
        <w:t>possibilitando a melhoria do projeto.</w:t>
      </w:r>
    </w:p>
    <w:p w:rsidR="00B667FC" w:rsidRDefault="001A1EB8" w:rsidP="00A23F9C">
      <w:r>
        <w:t>Utilizou-se softwares para promover a interface entre o usuário e o protótipo, com o desenvolvimento da progra</w:t>
      </w:r>
      <w:r w:rsidR="0093111B">
        <w:t>mação adequada para cada função e</w:t>
      </w:r>
      <w:r w:rsidR="006E4952">
        <w:t xml:space="preserve"> hardwares específicos atendendo o comando dos softwares, atuando em conjunto com os dispositivos de entrada e saída.</w:t>
      </w:r>
    </w:p>
    <w:p w:rsidR="00834215" w:rsidRDefault="00834215" w:rsidP="00834215">
      <w:r>
        <w:t>Dentre as principais categorias das Tecnologias Assistivas, abordou-se a utilização do comando de voz, display com tela de cristal líquido e touch screen com animação gráfica, interface via web e módulo reprodutor de som. Vale ressaltar que as tecnologias realizadas neste trabalho podem ser aplicadas em vários outros projetos, desde que atendam às necessidades exigidas.</w:t>
      </w:r>
    </w:p>
    <w:p w:rsidR="007C05A4" w:rsidRDefault="0093111B" w:rsidP="0093111B">
      <w:r>
        <w:t>O comando de voz possibilitou ao portador de deficiên</w:t>
      </w:r>
      <w:r w:rsidR="00834215">
        <w:t xml:space="preserve">cia física ou visual uma melhor </w:t>
      </w:r>
      <w:r w:rsidR="0099136C">
        <w:t xml:space="preserve">interação com o protótipo. Como ponto positivo observou-se a flexibilidade da quantidade de usuários, com possibilidade de selecionar o usuário em tempo real. </w:t>
      </w:r>
      <w:r w:rsidR="00254AC2">
        <w:t>Apresentou</w:t>
      </w:r>
      <w:r w:rsidR="0099136C">
        <w:t xml:space="preserve"> como ponto negativo a necessidade de se reproduzir durante o comando precisamente a mesma instrução, ou seja, mesmo ritmo e intensidade</w:t>
      </w:r>
      <w:r w:rsidR="007C05A4">
        <w:t xml:space="preserve"> em relação ao comando já gravado</w:t>
      </w:r>
      <w:r w:rsidR="0099136C">
        <w:t xml:space="preserve"> e </w:t>
      </w:r>
      <w:r w:rsidR="00254AC2">
        <w:t xml:space="preserve">também </w:t>
      </w:r>
      <w:r w:rsidR="0099136C">
        <w:t xml:space="preserve">o tempo de reconhecimento </w:t>
      </w:r>
      <w:r w:rsidR="007C05A4">
        <w:t>de voz. Houve a</w:t>
      </w:r>
      <w:r w:rsidR="00254AC2">
        <w:t xml:space="preserve">lgumas falhas no reconhecimento da voz, </w:t>
      </w:r>
      <w:r w:rsidR="007C05A4">
        <w:t>principalmente devido à ruídos.</w:t>
      </w:r>
    </w:p>
    <w:p w:rsidR="0093111B" w:rsidRDefault="0093111B" w:rsidP="0093111B">
      <w:r>
        <w:t xml:space="preserve">Instalou-se um display com tela de cristal líquido com animação gráfica para facilitar a utilização por deficientes auditivos, usuários com déficit mental e aqueles que possuem visão reduzida. Este sistema determina a localização do elevador e se </w:t>
      </w:r>
      <w:r>
        <w:lastRenderedPageBreak/>
        <w:t xml:space="preserve">o mesmo está em movimento. Este comando apresentou como limitação o uso de todas as portas do controlador, gerando mais custos, </w:t>
      </w:r>
      <w:r w:rsidR="00A801B6">
        <w:t>contudo</w:t>
      </w:r>
      <w:r>
        <w:t xml:space="preserve"> foi de suma importância para o projeto, possibilitando a interação gráfica do usuário ao protótipo.</w:t>
      </w:r>
    </w:p>
    <w:p w:rsidR="007C05A4" w:rsidRDefault="007C05A4" w:rsidP="00254AC2">
      <w:r>
        <w:t>Instalou-se uma interface via Web, que apresentou como ponto positivo a possibilidade de acessar o protótipo do elevador remotamente através de várias plataformas tecnológicas, como celular, tablete, entre outros. O ponto negativo foi que</w:t>
      </w:r>
      <w:r w:rsidR="00254AC2">
        <w:t xml:space="preserve"> demandou muito tempo para aprofundamento em sua tecnologia.</w:t>
      </w:r>
    </w:p>
    <w:p w:rsidR="00254AC2" w:rsidRDefault="007C05A4" w:rsidP="00254AC2">
      <w:r>
        <w:t>O</w:t>
      </w:r>
      <w:r w:rsidR="00254AC2">
        <w:t xml:space="preserve"> </w:t>
      </w:r>
      <w:r>
        <w:t>módulo reprodutor de som</w:t>
      </w:r>
      <w:r w:rsidR="00254AC2">
        <w:t xml:space="preserve">, </w:t>
      </w:r>
      <w:r>
        <w:t>teve</w:t>
      </w:r>
      <w:r w:rsidR="000733A1">
        <w:t xml:space="preserve"> como ponto positivo </w:t>
      </w:r>
      <w:r>
        <w:t xml:space="preserve">o baixo custo </w:t>
      </w:r>
      <w:r w:rsidR="000733A1">
        <w:t xml:space="preserve">se comparado aos demais componentes utilizados no protótipo </w:t>
      </w:r>
      <w:r>
        <w:t>e</w:t>
      </w:r>
      <w:r w:rsidR="000733A1">
        <w:t xml:space="preserve"> a </w:t>
      </w:r>
      <w:r>
        <w:t>simplicidade d</w:t>
      </w:r>
      <w:r w:rsidR="000733A1">
        <w:t>e seu</w:t>
      </w:r>
      <w:r>
        <w:t xml:space="preserve"> circuito</w:t>
      </w:r>
      <w:r w:rsidR="000733A1">
        <w:t xml:space="preserve"> e integração. A</w:t>
      </w:r>
      <w:r>
        <w:t xml:space="preserve">presentou como ponto negativo a </w:t>
      </w:r>
      <w:r w:rsidR="000733A1">
        <w:t xml:space="preserve">necessidade </w:t>
      </w:r>
      <w:r>
        <w:t>de ter que se fazer a convers</w:t>
      </w:r>
      <w:r w:rsidR="000733A1">
        <w:t>ão do formato indicado como suportado pelo fabricante (</w:t>
      </w:r>
      <w:r w:rsidR="00264B3F">
        <w:t>WAV</w:t>
      </w:r>
      <w:r w:rsidR="000733A1">
        <w:t xml:space="preserve">) para um formato AD4. </w:t>
      </w:r>
      <w:r>
        <w:t xml:space="preserve"> </w:t>
      </w:r>
      <w:r w:rsidR="000733A1">
        <w:t>E a in</w:t>
      </w:r>
      <w:r>
        <w:t>compatibilidade da memória</w:t>
      </w:r>
      <w:r w:rsidR="000733A1">
        <w:t>, no datasheet é recomendado o uso de cartões de memória de até 2GB, porém dentre quatro modelos testados apenas um funcionou, o de 1GB do fabricante SanDisk.</w:t>
      </w:r>
    </w:p>
    <w:p w:rsidR="00264B3F" w:rsidRDefault="002008C6" w:rsidP="00254AC2">
      <w:r>
        <w:t>Durante a elaboração do projeto encontr</w:t>
      </w:r>
      <w:r w:rsidR="002633FC">
        <w:t>aram</w:t>
      </w:r>
      <w:r w:rsidR="00254AC2">
        <w:t>-se</w:t>
      </w:r>
      <w:r>
        <w:t xml:space="preserve"> </w:t>
      </w:r>
      <w:r w:rsidR="00C16E5F">
        <w:t>algumas</w:t>
      </w:r>
      <w:r>
        <w:t xml:space="preserve"> dificuldades, como por exemplo</w:t>
      </w:r>
      <w:r w:rsidR="002633FC">
        <w:t xml:space="preserve">: o circuito simulado teve que por diversas vezes sofrer adaptações </w:t>
      </w:r>
      <w:r w:rsidR="00610D45">
        <w:t xml:space="preserve">para funcionamento </w:t>
      </w:r>
      <w:r w:rsidR="002633FC">
        <w:t>prátic</w:t>
      </w:r>
      <w:r w:rsidR="00610D45">
        <w:t>o</w:t>
      </w:r>
      <w:r w:rsidR="002633FC">
        <w:t>, isso culminou com a per</w:t>
      </w:r>
      <w:r w:rsidR="00254AC2">
        <w:t xml:space="preserve">da de alguns componentes, </w:t>
      </w:r>
      <w:r w:rsidR="007B47D3">
        <w:t xml:space="preserve">como </w:t>
      </w:r>
      <w:r w:rsidR="00610D45">
        <w:t>MOSFET, Triac</w:t>
      </w:r>
      <w:r w:rsidR="007B47D3">
        <w:t xml:space="preserve"> </w:t>
      </w:r>
      <w:r w:rsidR="00610D45">
        <w:t xml:space="preserve">que </w:t>
      </w:r>
      <w:r w:rsidR="007B47D3">
        <w:t xml:space="preserve">colocado </w:t>
      </w:r>
      <w:r w:rsidR="00610D45">
        <w:t>inadequadamente</w:t>
      </w:r>
      <w:r w:rsidR="007B47D3">
        <w:t xml:space="preserve"> em curto</w:t>
      </w:r>
      <w:r w:rsidR="00610D45">
        <w:t xml:space="preserve"> danificou-se </w:t>
      </w:r>
      <w:r w:rsidR="007B47D3">
        <w:t xml:space="preserve">e também até a manipulação do </w:t>
      </w:r>
      <w:r w:rsidR="00610D45">
        <w:t>transistor</w:t>
      </w:r>
      <w:r w:rsidR="007B47D3">
        <w:t xml:space="preserve"> o queimou. </w:t>
      </w:r>
      <w:r w:rsidR="00610D45">
        <w:t>Outro fato observado foi que utilizando apenas um</w:t>
      </w:r>
      <w:r w:rsidR="007B47D3">
        <w:t xml:space="preserve"> controlador não foi capaz de gerenciar as informações em tempo hábil, como por exemplo, não poderia controlar os motores e </w:t>
      </w:r>
      <w:r w:rsidR="00610D45">
        <w:t>algum outro subsistema em tempo condizente com a segurança do projeto, não se pode priorizar um subsistema em detrimento à ação dos motores ou à parada de emergência. N</w:t>
      </w:r>
      <w:r w:rsidR="007B47D3">
        <w:t>ecessitou-se de se dedicar um controla</w:t>
      </w:r>
      <w:r w:rsidR="00126AF5">
        <w:t>dor</w:t>
      </w:r>
      <w:r w:rsidR="007B47D3">
        <w:t xml:space="preserve"> </w:t>
      </w:r>
      <w:r w:rsidR="000C3374">
        <w:t>separado para se encarreg</w:t>
      </w:r>
      <w:r w:rsidR="00126AF5">
        <w:t>ar</w:t>
      </w:r>
      <w:r w:rsidR="000C3374">
        <w:t xml:space="preserve"> de </w:t>
      </w:r>
      <w:r w:rsidR="00610D45">
        <w:t>tarefas críticas.</w:t>
      </w:r>
      <w:r w:rsidR="007B47D3">
        <w:t xml:space="preserve"> </w:t>
      </w:r>
    </w:p>
    <w:p w:rsidR="00254AC2" w:rsidRDefault="00254AC2" w:rsidP="00254AC2">
      <w:r>
        <w:t xml:space="preserve">Este trabalho tornou-se bastante relevante para nossa formação profissional e crescimento pessoal, pois não se tratou da construção de um elevador convencional, e sim de um protótipo aplicado à pessoas com deficiência e idosos, o que trouxe conhecimentos também sobre Tecnologia Assistiva, um termo novo, porém que vem sendo bastante difundido. </w:t>
      </w:r>
    </w:p>
    <w:p w:rsidR="0048128A" w:rsidRDefault="007F1E79" w:rsidP="005B5316">
      <w:pPr>
        <w:pStyle w:val="Ttulo1"/>
      </w:pPr>
      <w:bookmarkStart w:id="382" w:name="_Toc482911692"/>
      <w:r>
        <w:lastRenderedPageBreak/>
        <w:t>REFERÊNCIA</w:t>
      </w:r>
      <w:r w:rsidR="00BC58C8">
        <w:t>S</w:t>
      </w:r>
      <w:bookmarkEnd w:id="382"/>
    </w:p>
    <w:p w:rsidR="009043D3" w:rsidRDefault="009043D3" w:rsidP="00815D32">
      <w:pPr>
        <w:spacing w:after="240" w:line="240" w:lineRule="auto"/>
        <w:ind w:firstLine="0"/>
      </w:pPr>
      <w:r w:rsidRPr="00C5641D">
        <w:rPr>
          <w:lang w:eastAsia="pt-BR"/>
        </w:rPr>
        <w:t>ASSOCIAÇÃO BRASILEIRA DE NORMAS TÉCNICAS.</w:t>
      </w:r>
      <w:r w:rsidR="00AC38A5">
        <w:rPr>
          <w:lang w:eastAsia="pt-BR"/>
        </w:rPr>
        <w:t xml:space="preserve"> </w:t>
      </w:r>
      <w:r w:rsidR="00AC38A5" w:rsidRPr="00311C44">
        <w:rPr>
          <w:b/>
          <w:lang w:eastAsia="pt-BR"/>
        </w:rPr>
        <w:t xml:space="preserve">Elevadores de Passageiros- </w:t>
      </w:r>
      <w:r w:rsidRPr="00311C44">
        <w:rPr>
          <w:b/>
          <w:lang w:eastAsia="pt-BR"/>
        </w:rPr>
        <w:t>Elevadores para transporte de pessoa portadora de deficiência</w:t>
      </w:r>
      <w:r w:rsidRPr="00C5641D">
        <w:rPr>
          <w:iCs/>
          <w:lang w:eastAsia="pt-BR"/>
        </w:rPr>
        <w:t xml:space="preserve">. </w:t>
      </w:r>
      <w:r w:rsidRPr="00C5641D">
        <w:rPr>
          <w:lang w:eastAsia="pt-BR"/>
        </w:rPr>
        <w:t xml:space="preserve">NBR </w:t>
      </w:r>
      <w:r>
        <w:rPr>
          <w:lang w:eastAsia="pt-BR"/>
        </w:rPr>
        <w:t>13994</w:t>
      </w:r>
      <w:r w:rsidRPr="00C5641D">
        <w:rPr>
          <w:lang w:eastAsia="pt-BR"/>
        </w:rPr>
        <w:t>:</w:t>
      </w:r>
      <w:r>
        <w:rPr>
          <w:lang w:eastAsia="pt-BR"/>
        </w:rPr>
        <w:t>2000</w:t>
      </w:r>
      <w:r w:rsidRPr="00C5641D">
        <w:rPr>
          <w:lang w:eastAsia="pt-BR"/>
        </w:rPr>
        <w:t>. Rio de Janeiro: ABNT, 200</w:t>
      </w:r>
      <w:r>
        <w:rPr>
          <w:lang w:eastAsia="pt-BR"/>
        </w:rPr>
        <w:t>0</w:t>
      </w:r>
      <w:r w:rsidRPr="00C5641D">
        <w:t>;</w:t>
      </w:r>
    </w:p>
    <w:p w:rsidR="009043D3" w:rsidRDefault="00CE347A" w:rsidP="00815D32">
      <w:pPr>
        <w:spacing w:after="240" w:line="240" w:lineRule="auto"/>
        <w:ind w:firstLine="0"/>
      </w:pPr>
      <w:r w:rsidRPr="006813C9">
        <w:rPr>
          <w:rPrChange w:id="383" w:author="Adam" w:date="2017-05-19T11:54:00Z">
            <w:rPr>
              <w:lang w:val="en-US"/>
            </w:rPr>
          </w:rPrChange>
        </w:rPr>
        <w:t>______.</w:t>
      </w:r>
      <w:r w:rsidR="009043D3">
        <w:rPr>
          <w:lang w:eastAsia="pt-BR"/>
        </w:rPr>
        <w:t xml:space="preserve"> </w:t>
      </w:r>
      <w:r w:rsidR="009043D3" w:rsidRPr="00311C44">
        <w:rPr>
          <w:b/>
          <w:lang w:eastAsia="pt-BR"/>
        </w:rPr>
        <w:t>Acessibilidade de pessoas portadoras de deficiências e edificações</w:t>
      </w:r>
      <w:r w:rsidR="009043D3" w:rsidRPr="00311C44">
        <w:rPr>
          <w:b/>
          <w:iCs/>
          <w:lang w:eastAsia="pt-BR"/>
        </w:rPr>
        <w:t>.</w:t>
      </w:r>
      <w:r w:rsidR="009043D3" w:rsidRPr="00C5641D">
        <w:rPr>
          <w:iCs/>
          <w:lang w:eastAsia="pt-BR"/>
        </w:rPr>
        <w:t xml:space="preserve"> </w:t>
      </w:r>
      <w:r w:rsidR="009043D3" w:rsidRPr="00C5641D">
        <w:rPr>
          <w:lang w:eastAsia="pt-BR"/>
        </w:rPr>
        <w:t xml:space="preserve">NBR </w:t>
      </w:r>
      <w:r w:rsidR="009043D3">
        <w:rPr>
          <w:lang w:eastAsia="pt-BR"/>
        </w:rPr>
        <w:t>9050</w:t>
      </w:r>
      <w:r w:rsidR="009043D3" w:rsidRPr="00C5641D">
        <w:rPr>
          <w:lang w:eastAsia="pt-BR"/>
        </w:rPr>
        <w:t>:</w:t>
      </w:r>
      <w:r w:rsidR="009043D3">
        <w:rPr>
          <w:lang w:eastAsia="pt-BR"/>
        </w:rPr>
        <w:t>1994</w:t>
      </w:r>
      <w:r w:rsidR="009043D3" w:rsidRPr="00C5641D">
        <w:rPr>
          <w:lang w:eastAsia="pt-BR"/>
        </w:rPr>
        <w:t>. Rio de Janeiro: ABNT</w:t>
      </w:r>
      <w:r w:rsidR="009043D3">
        <w:rPr>
          <w:lang w:eastAsia="pt-BR"/>
        </w:rPr>
        <w:t>, 1994</w:t>
      </w:r>
      <w:r w:rsidR="009043D3" w:rsidRPr="00C5641D">
        <w:t>;</w:t>
      </w:r>
    </w:p>
    <w:p w:rsidR="009043D3" w:rsidRDefault="00CE347A" w:rsidP="00815D32">
      <w:pPr>
        <w:spacing w:after="240" w:line="240" w:lineRule="auto"/>
        <w:ind w:firstLine="0"/>
      </w:pPr>
      <w:r w:rsidRPr="006813C9">
        <w:rPr>
          <w:rPrChange w:id="384" w:author="Adam" w:date="2017-05-19T11:54:00Z">
            <w:rPr>
              <w:lang w:val="en-US"/>
            </w:rPr>
          </w:rPrChange>
        </w:rPr>
        <w:t>______.</w:t>
      </w:r>
      <w:r w:rsidR="009043D3" w:rsidRPr="00311C44">
        <w:rPr>
          <w:b/>
          <w:lang w:eastAsia="pt-BR"/>
        </w:rPr>
        <w:t>Elevadores elétricos de passageiros – Requisitos de segurança para construção e instalação</w:t>
      </w:r>
      <w:r w:rsidR="009043D3" w:rsidRPr="00C5641D">
        <w:rPr>
          <w:iCs/>
          <w:lang w:eastAsia="pt-BR"/>
        </w:rPr>
        <w:t xml:space="preserve">. </w:t>
      </w:r>
      <w:r w:rsidR="009043D3">
        <w:rPr>
          <w:lang w:eastAsia="pt-BR"/>
        </w:rPr>
        <w:t>NM</w:t>
      </w:r>
      <w:r w:rsidR="009043D3" w:rsidRPr="00C5641D">
        <w:rPr>
          <w:lang w:eastAsia="pt-BR"/>
        </w:rPr>
        <w:t xml:space="preserve"> </w:t>
      </w:r>
      <w:r w:rsidR="009043D3">
        <w:rPr>
          <w:lang w:eastAsia="pt-BR"/>
        </w:rPr>
        <w:t>207</w:t>
      </w:r>
      <w:r w:rsidR="009043D3" w:rsidRPr="00C5641D">
        <w:rPr>
          <w:lang w:eastAsia="pt-BR"/>
        </w:rPr>
        <w:t>:</w:t>
      </w:r>
      <w:r w:rsidR="009043D3">
        <w:rPr>
          <w:lang w:eastAsia="pt-BR"/>
        </w:rPr>
        <w:t>1999</w:t>
      </w:r>
      <w:r w:rsidR="009043D3" w:rsidRPr="00C5641D">
        <w:rPr>
          <w:lang w:eastAsia="pt-BR"/>
        </w:rPr>
        <w:t>. Rio de Janeiro: ABNT</w:t>
      </w:r>
      <w:r w:rsidR="009043D3">
        <w:rPr>
          <w:lang w:eastAsia="pt-BR"/>
        </w:rPr>
        <w:t>, 1999</w:t>
      </w:r>
      <w:r w:rsidR="009043D3" w:rsidRPr="00C5641D">
        <w:t>;</w:t>
      </w:r>
    </w:p>
    <w:p w:rsidR="000D5BD6" w:rsidRDefault="000D5BD6" w:rsidP="00815D32">
      <w:pPr>
        <w:spacing w:after="240" w:line="240" w:lineRule="auto"/>
        <w:ind w:firstLine="0"/>
      </w:pPr>
      <w:r w:rsidRPr="006813C9">
        <w:rPr>
          <w:rPrChange w:id="385" w:author="Adam" w:date="2017-05-19T11:54:00Z">
            <w:rPr>
              <w:lang w:val="en-US"/>
            </w:rPr>
          </w:rPrChange>
        </w:rPr>
        <w:t>______.</w:t>
      </w:r>
      <w:r w:rsidRPr="00311C44">
        <w:rPr>
          <w:b/>
          <w:bCs/>
          <w:lang w:eastAsia="pt-BR"/>
        </w:rPr>
        <w:t>Instalações Elétricas de Baixa Tensão</w:t>
      </w:r>
      <w:r w:rsidRPr="00C5641D">
        <w:rPr>
          <w:bCs/>
          <w:iCs/>
          <w:lang w:eastAsia="pt-BR"/>
        </w:rPr>
        <w:t xml:space="preserve">. </w:t>
      </w:r>
      <w:r w:rsidRPr="00C5641D">
        <w:rPr>
          <w:bCs/>
          <w:lang w:eastAsia="pt-BR"/>
        </w:rPr>
        <w:t>NBR 5410:</w:t>
      </w:r>
      <w:r w:rsidRPr="00C5641D">
        <w:rPr>
          <w:lang w:eastAsia="pt-BR"/>
        </w:rPr>
        <w:t>2004. Rio de Janeiro: ABNT, 2004</w:t>
      </w:r>
      <w:r w:rsidRPr="00C5641D">
        <w:t>;</w:t>
      </w:r>
    </w:p>
    <w:p w:rsidR="00003A90" w:rsidRDefault="00003A90" w:rsidP="00815D32">
      <w:pPr>
        <w:spacing w:after="240" w:line="240" w:lineRule="auto"/>
        <w:ind w:firstLine="0"/>
      </w:pPr>
      <w:r w:rsidRPr="006813C9">
        <w:rPr>
          <w:rPrChange w:id="386" w:author="Adam" w:date="2017-05-19T11:54:00Z">
            <w:rPr>
              <w:lang w:val="en-US"/>
            </w:rPr>
          </w:rPrChange>
        </w:rPr>
        <w:t>______.</w:t>
      </w:r>
      <w:r w:rsidRPr="00815D32">
        <w:rPr>
          <w:b/>
          <w:bCs/>
          <w:lang w:eastAsia="pt-BR"/>
        </w:rPr>
        <w:t xml:space="preserve">Acessibilidade </w:t>
      </w:r>
      <w:r w:rsidR="00815D32">
        <w:rPr>
          <w:b/>
          <w:bCs/>
          <w:lang w:eastAsia="pt-BR"/>
        </w:rPr>
        <w:t>à</w:t>
      </w:r>
      <w:r w:rsidRPr="00815D32">
        <w:rPr>
          <w:b/>
          <w:bCs/>
          <w:lang w:eastAsia="pt-BR"/>
        </w:rPr>
        <w:t xml:space="preserve"> edificações, mobiliário, espaços e equipamentos urbanos</w:t>
      </w:r>
      <w:r w:rsidRPr="00C5641D">
        <w:rPr>
          <w:bCs/>
          <w:lang w:eastAsia="pt-BR"/>
        </w:rPr>
        <w:t>: NBR 9050:</w:t>
      </w:r>
      <w:r w:rsidRPr="00C5641D">
        <w:rPr>
          <w:lang w:eastAsia="pt-BR"/>
        </w:rPr>
        <w:t>2015 Rio de Janeiro: ABNT, 2015</w:t>
      </w:r>
      <w:r w:rsidRPr="00C5641D">
        <w:t>;</w:t>
      </w:r>
    </w:p>
    <w:p w:rsidR="00561806" w:rsidRPr="00C5641D" w:rsidRDefault="00561806" w:rsidP="00815D32">
      <w:pPr>
        <w:spacing w:after="240" w:line="240" w:lineRule="auto"/>
        <w:ind w:firstLine="0"/>
      </w:pPr>
      <w:r w:rsidRPr="006813C9">
        <w:rPr>
          <w:rPrChange w:id="387" w:author="Adam" w:date="2017-05-19T11:54:00Z">
            <w:rPr>
              <w:lang w:val="en-US"/>
            </w:rPr>
          </w:rPrChange>
        </w:rPr>
        <w:t>______.</w:t>
      </w:r>
      <w:r w:rsidRPr="00815D32">
        <w:rPr>
          <w:b/>
          <w:bCs/>
          <w:lang w:eastAsia="pt-BR"/>
        </w:rPr>
        <w:t xml:space="preserve">Elevadores de Passageiros </w:t>
      </w:r>
      <w:r w:rsidRPr="00815D32">
        <w:rPr>
          <w:b/>
          <w:lang w:eastAsia="pt-BR"/>
        </w:rPr>
        <w:t>–</w:t>
      </w:r>
      <w:r w:rsidRPr="00815D32">
        <w:rPr>
          <w:b/>
          <w:bCs/>
          <w:lang w:eastAsia="pt-BR"/>
        </w:rPr>
        <w:t xml:space="preserve"> Requisitos de segurança para construção e instalação </w:t>
      </w:r>
      <w:r w:rsidRPr="00815D32">
        <w:rPr>
          <w:b/>
          <w:lang w:eastAsia="pt-BR"/>
        </w:rPr>
        <w:t>– R</w:t>
      </w:r>
      <w:r w:rsidRPr="00815D32">
        <w:rPr>
          <w:b/>
          <w:bCs/>
          <w:lang w:eastAsia="pt-BR"/>
        </w:rPr>
        <w:t>equisitos particulares para acessibilidade das pessoas, incluindo pessoas com deficiência</w:t>
      </w:r>
      <w:r>
        <w:rPr>
          <w:bCs/>
          <w:lang w:eastAsia="pt-BR"/>
        </w:rPr>
        <w:t>: NM 313</w:t>
      </w:r>
      <w:r w:rsidRPr="00C5641D">
        <w:rPr>
          <w:bCs/>
          <w:lang w:eastAsia="pt-BR"/>
        </w:rPr>
        <w:t>:</w:t>
      </w:r>
      <w:r>
        <w:rPr>
          <w:lang w:eastAsia="pt-BR"/>
        </w:rPr>
        <w:t>2007 Rio de Janeiro: ABNT, 2007</w:t>
      </w:r>
      <w:r w:rsidRPr="00C5641D">
        <w:t>;</w:t>
      </w:r>
    </w:p>
    <w:p w:rsidR="00003A90" w:rsidRDefault="00003A90" w:rsidP="00815D32">
      <w:pPr>
        <w:spacing w:after="240" w:line="240" w:lineRule="auto"/>
        <w:ind w:firstLine="0"/>
      </w:pPr>
      <w:r w:rsidRPr="00C5641D">
        <w:t xml:space="preserve">AURESIDE, </w:t>
      </w:r>
      <w:r w:rsidRPr="00815D32">
        <w:rPr>
          <w:b/>
        </w:rPr>
        <w:t>Os desafios do Mercado de Automação Residencial</w:t>
      </w:r>
      <w:r>
        <w:t>. Disponível em:</w:t>
      </w:r>
      <w:r w:rsidRPr="00CE347A">
        <w:t>&lt;</w:t>
      </w:r>
      <w:hyperlink r:id="rId86" w:history="1">
        <w:r w:rsidRPr="00CE347A">
          <w:rPr>
            <w:rStyle w:val="Hyperlink"/>
            <w:rFonts w:cs="Arial"/>
            <w:color w:val="auto"/>
            <w:szCs w:val="24"/>
            <w:u w:val="none"/>
          </w:rPr>
          <w:t>http://www.aecweb.com.br/cont/a/os-desafios-do-mercado-da-automacao-residencial_8192</w:t>
        </w:r>
      </w:hyperlink>
      <w:r w:rsidRPr="00C5641D">
        <w:t>&gt;</w:t>
      </w:r>
      <w:r>
        <w:t xml:space="preserve"> </w:t>
      </w:r>
      <w:r w:rsidRPr="00C5641D">
        <w:t>Acesso:16/10/2016;</w:t>
      </w:r>
    </w:p>
    <w:p w:rsidR="00003A90" w:rsidRDefault="00003A90" w:rsidP="00815D32">
      <w:pPr>
        <w:spacing w:after="240" w:line="240" w:lineRule="auto"/>
        <w:ind w:firstLine="0"/>
        <w:rPr>
          <w:rFonts w:cs="Arial"/>
          <w:szCs w:val="24"/>
        </w:rPr>
      </w:pPr>
      <w:r>
        <w:t>BERSCH, Rita</w:t>
      </w:r>
      <w:r w:rsidRPr="003C7774">
        <w:t xml:space="preserve">, </w:t>
      </w:r>
      <w:r w:rsidRPr="00815D32">
        <w:rPr>
          <w:b/>
        </w:rPr>
        <w:t>Introdução à Tecnologia Assistiva</w:t>
      </w:r>
      <w:r>
        <w:t xml:space="preserve">. Disponível em&lt; </w:t>
      </w:r>
      <w:hyperlink r:id="rId87" w:history="1">
        <w:r w:rsidRPr="00CE347A">
          <w:rPr>
            <w:rStyle w:val="Hyperlink"/>
            <w:color w:val="auto"/>
            <w:u w:val="none"/>
          </w:rPr>
          <w:t>http://www.assistiva.com.br/Introducao_Tecnologia_Assistiva.pdf</w:t>
        </w:r>
      </w:hyperlink>
      <w:r w:rsidRPr="00CE347A">
        <w:rPr>
          <w:rFonts w:cs="Arial"/>
          <w:szCs w:val="24"/>
        </w:rPr>
        <w:t>&gt;.</w:t>
      </w:r>
      <w:r>
        <w:rPr>
          <w:rFonts w:cs="Arial"/>
          <w:szCs w:val="24"/>
        </w:rPr>
        <w:t xml:space="preserve"> Acesso em 01/01/2017;</w:t>
      </w:r>
    </w:p>
    <w:p w:rsidR="00003A90" w:rsidRDefault="00003A90" w:rsidP="00815D32">
      <w:pPr>
        <w:spacing w:after="240" w:line="240" w:lineRule="auto"/>
        <w:ind w:firstLine="0"/>
      </w:pPr>
      <w:r w:rsidRPr="004441E2">
        <w:t>BOYLESTAD, Robert L</w:t>
      </w:r>
      <w:r w:rsidRPr="004441E2">
        <w:rPr>
          <w:color w:val="000000"/>
        </w:rPr>
        <w:t>; NASHELSKY, Louis.</w:t>
      </w:r>
      <w:r w:rsidRPr="004441E2">
        <w:rPr>
          <w:rStyle w:val="apple-converted-space"/>
          <w:rFonts w:cs="Arial"/>
          <w:color w:val="000000"/>
          <w:szCs w:val="24"/>
        </w:rPr>
        <w:t> </w:t>
      </w:r>
      <w:r w:rsidRPr="00815D32">
        <w:rPr>
          <w:b/>
        </w:rPr>
        <w:t>Dispositivos eletrônicos e teoria de circuitos</w:t>
      </w:r>
      <w:r w:rsidRPr="00C5641D">
        <w:t>, 8.ed. São Paulo :Pearson Prentice Hall. 2004</w:t>
      </w:r>
      <w:r>
        <w:t>.</w:t>
      </w:r>
    </w:p>
    <w:p w:rsidR="00003A90" w:rsidRPr="00C5641D" w:rsidRDefault="00003A90" w:rsidP="00815D32">
      <w:pPr>
        <w:spacing w:after="240" w:line="240" w:lineRule="auto"/>
        <w:ind w:firstLine="0"/>
      </w:pPr>
      <w:r w:rsidRPr="00C5641D">
        <w:t xml:space="preserve">BRASIL. Decreto-Lei nº 8.213, de 24 de Julho de 1991. </w:t>
      </w:r>
      <w:r w:rsidRPr="00815D32">
        <w:rPr>
          <w:b/>
        </w:rPr>
        <w:t>Dispõe sobre os Planos de Benefícios da Previdência Social e da outras providências</w:t>
      </w:r>
      <w:r w:rsidRPr="00C5641D">
        <w:t>. Diário Oficial da República do Brasil. Poder Executivo. Brasília, 4DF, 25 jul.1991.</w:t>
      </w:r>
    </w:p>
    <w:p w:rsidR="00547279" w:rsidRDefault="00547279" w:rsidP="00815D32">
      <w:pPr>
        <w:suppressAutoHyphens/>
        <w:spacing w:after="240" w:line="240" w:lineRule="auto"/>
        <w:ind w:firstLine="0"/>
      </w:pPr>
      <w:r>
        <w:t xml:space="preserve">CREA-MG. </w:t>
      </w:r>
      <w:r w:rsidRPr="00815D32">
        <w:rPr>
          <w:b/>
        </w:rPr>
        <w:t>Cartilha do elevador</w:t>
      </w:r>
      <w:r>
        <w:t>. Disponível em:&lt;</w:t>
      </w:r>
      <w:r w:rsidR="001640AF" w:rsidRPr="001640AF">
        <w:t>http://www.crea-mg.org.br/publicacoes/Cartilha/Cartilha%20do%20Elevador.pdf</w:t>
      </w:r>
      <w:r>
        <w:t xml:space="preserve">&gt; </w:t>
      </w:r>
      <w:r w:rsidR="001640AF">
        <w:t>Acesso em :23/02/2017</w:t>
      </w:r>
    </w:p>
    <w:p w:rsidR="00AE74F6" w:rsidRDefault="00AE74F6" w:rsidP="00815D32">
      <w:pPr>
        <w:suppressAutoHyphens/>
        <w:spacing w:after="240" w:line="240" w:lineRule="auto"/>
        <w:ind w:firstLine="0"/>
      </w:pPr>
      <w:r w:rsidRPr="00C5641D">
        <w:t xml:space="preserve">FRANCHI, Claiton M. </w:t>
      </w:r>
      <w:r w:rsidRPr="00815D32">
        <w:rPr>
          <w:b/>
        </w:rPr>
        <w:t>Acionamentos Elétricos</w:t>
      </w:r>
      <w:r w:rsidRPr="00C5641D">
        <w:t xml:space="preserve">. </w:t>
      </w:r>
      <w:r w:rsidRPr="00C5641D">
        <w:rPr>
          <w:bCs/>
        </w:rPr>
        <w:t>4ª</w:t>
      </w:r>
      <w:r w:rsidRPr="00C5641D">
        <w:t xml:space="preserve"> Ed. São Paulo. Editora Érica LTDA, 2008.</w:t>
      </w:r>
    </w:p>
    <w:p w:rsidR="00AE74F6" w:rsidRDefault="00AE74F6" w:rsidP="00815D32">
      <w:pPr>
        <w:suppressAutoHyphens/>
        <w:spacing w:after="240" w:line="240" w:lineRule="auto"/>
        <w:ind w:firstLine="0"/>
      </w:pPr>
      <w:r w:rsidRPr="00C5641D">
        <w:t xml:space="preserve">FITZGERALD, A.E. et AL.Maquinas Elétricas. </w:t>
      </w:r>
      <w:r w:rsidRPr="00815D32">
        <w:rPr>
          <w:b/>
        </w:rPr>
        <w:t>Com introdução à eletrônica de potência</w:t>
      </w:r>
      <w:r w:rsidRPr="00C5641D">
        <w:t>. Porto Alegre: Bookman, 2006.</w:t>
      </w:r>
    </w:p>
    <w:p w:rsidR="00AE74F6" w:rsidRDefault="00AE74F6" w:rsidP="00F17230">
      <w:pPr>
        <w:spacing w:after="240" w:line="240" w:lineRule="auto"/>
        <w:ind w:firstLine="0"/>
        <w:jc w:val="left"/>
      </w:pPr>
      <w:r w:rsidRPr="00F17230">
        <w:rPr>
          <w:color w:val="000000" w:themeColor="text1"/>
        </w:rPr>
        <w:t>GOMES, Sinésio.</w:t>
      </w:r>
      <w:r w:rsidR="00190E91" w:rsidRPr="00F17230">
        <w:rPr>
          <w:color w:val="000000" w:themeColor="text1"/>
        </w:rPr>
        <w:t xml:space="preserve"> </w:t>
      </w:r>
      <w:r w:rsidRPr="00F17230">
        <w:rPr>
          <w:color w:val="000000" w:themeColor="text1"/>
        </w:rPr>
        <w:t>Comandos Elétricos. Disponível em:</w:t>
      </w:r>
      <w:r w:rsidR="00190E91" w:rsidRPr="00F17230">
        <w:rPr>
          <w:color w:val="000000" w:themeColor="text1"/>
        </w:rPr>
        <w:t xml:space="preserve"> </w:t>
      </w:r>
      <w:hyperlink r:id="rId88" w:history="1">
        <w:r w:rsidR="00EE5619" w:rsidRPr="00F17230">
          <w:rPr>
            <w:rStyle w:val="Hyperlink"/>
            <w:color w:val="000000" w:themeColor="text1"/>
            <w:szCs w:val="24"/>
            <w:u w:val="none"/>
            <w:shd w:val="clear" w:color="auto" w:fill="FFFFFF"/>
          </w:rPr>
          <w:t>http://comandoseletricosii.blogspot.com.br/2013/03/aula-3-botoeiras-de-comando.html</w:t>
        </w:r>
      </w:hyperlink>
      <w:r w:rsidRPr="00F17230">
        <w:rPr>
          <w:color w:val="000000" w:themeColor="text1"/>
        </w:rPr>
        <w:t>&gt; Acesso em: 14/10/16</w:t>
      </w:r>
      <w:r w:rsidRPr="00C5641D">
        <w:t>;</w:t>
      </w:r>
    </w:p>
    <w:p w:rsidR="00AE74F6" w:rsidRPr="00C5641D" w:rsidRDefault="00AE74F6" w:rsidP="00815D32">
      <w:pPr>
        <w:spacing w:after="240" w:line="240" w:lineRule="auto"/>
        <w:ind w:firstLine="0"/>
      </w:pPr>
      <w:r w:rsidRPr="00C5641D">
        <w:rPr>
          <w:lang w:eastAsia="pt-BR"/>
        </w:rPr>
        <w:lastRenderedPageBreak/>
        <w:t xml:space="preserve">IBGE: </w:t>
      </w:r>
      <w:r w:rsidRPr="00815D32">
        <w:rPr>
          <w:b/>
          <w:lang w:eastAsia="pt-BR"/>
        </w:rPr>
        <w:t>6,2% da população têm algum tipo de deficiência</w:t>
      </w:r>
      <w:r w:rsidRPr="00C5641D">
        <w:rPr>
          <w:lang w:eastAsia="pt-BR"/>
        </w:rPr>
        <w:t xml:space="preserve">. Disponível em: </w:t>
      </w:r>
      <w:r w:rsidRPr="00CE347A">
        <w:rPr>
          <w:lang w:eastAsia="pt-BR"/>
        </w:rPr>
        <w:t>&lt;</w:t>
      </w:r>
      <w:hyperlink r:id="rId89" w:history="1">
        <w:r w:rsidRPr="00CE347A">
          <w:rPr>
            <w:rStyle w:val="Hyperlink"/>
            <w:rFonts w:cs="Arial"/>
            <w:color w:val="auto"/>
            <w:szCs w:val="24"/>
            <w:u w:val="none"/>
            <w:lang w:eastAsia="pt-BR"/>
          </w:rPr>
          <w:t>http://www.ebc.com.br/noticias/2015/08/ibge-62-da-populacao-tem-algum-tipo-de-deficiencia</w:t>
        </w:r>
      </w:hyperlink>
      <w:r w:rsidRPr="00CE347A">
        <w:t>&gt;</w:t>
      </w:r>
      <w:r w:rsidRPr="00C5641D">
        <w:rPr>
          <w:lang w:eastAsia="pt-BR"/>
        </w:rPr>
        <w:t xml:space="preserve"> Acesso em: 11/10/2016;</w:t>
      </w:r>
    </w:p>
    <w:p w:rsidR="00AE74F6" w:rsidRDefault="00AE74F6" w:rsidP="00815D32">
      <w:pPr>
        <w:spacing w:after="240" w:line="240" w:lineRule="auto"/>
        <w:ind w:firstLine="0"/>
        <w:jc w:val="left"/>
      </w:pPr>
      <w:r w:rsidRPr="00C5641D">
        <w:t xml:space="preserve">IRVING L. KOSOW. </w:t>
      </w:r>
      <w:r w:rsidRPr="00815D32">
        <w:rPr>
          <w:b/>
          <w:bCs/>
        </w:rPr>
        <w:t>Máquinas Elétricas e Transformadores</w:t>
      </w:r>
      <w:r w:rsidRPr="00C5641D">
        <w:rPr>
          <w:bCs/>
        </w:rPr>
        <w:t>, 15ª</w:t>
      </w:r>
      <w:r w:rsidRPr="00C5641D">
        <w:t xml:space="preserve"> Ed. São Paulo. Editora Globo, 2005.</w:t>
      </w:r>
    </w:p>
    <w:p w:rsidR="00AE74F6" w:rsidRDefault="00AE74F6" w:rsidP="00815D32">
      <w:pPr>
        <w:spacing w:after="240" w:line="240" w:lineRule="auto"/>
        <w:ind w:firstLine="0"/>
      </w:pPr>
      <w:r w:rsidRPr="00C5641D">
        <w:t xml:space="preserve">JACQUES, Luiz. </w:t>
      </w:r>
      <w:r w:rsidRPr="00815D32">
        <w:rPr>
          <w:b/>
        </w:rPr>
        <w:t>O que é chave fim de curso e aplicações</w:t>
      </w:r>
      <w:r w:rsidRPr="00C5641D">
        <w:t>. Disponível em: &lt;</w:t>
      </w:r>
      <w:hyperlink r:id="rId90" w:history="1">
        <w:r w:rsidRPr="00CE347A">
          <w:rPr>
            <w:rStyle w:val="Hyperlink"/>
            <w:color w:val="auto"/>
            <w:szCs w:val="24"/>
            <w:u w:val="none"/>
          </w:rPr>
          <w:t>http://www.sabereletrica.com.br/chave-fim-de-curso</w:t>
        </w:r>
      </w:hyperlink>
      <w:r w:rsidRPr="00CE347A">
        <w:t>&gt;</w:t>
      </w:r>
      <w:r w:rsidRPr="00C5641D">
        <w:t xml:space="preserve"> Acesso em: 14/10/16;</w:t>
      </w:r>
    </w:p>
    <w:p w:rsidR="00AE74F6" w:rsidRDefault="00AE74F6" w:rsidP="00815D32">
      <w:pPr>
        <w:spacing w:after="240" w:line="240" w:lineRule="auto"/>
        <w:ind w:firstLine="0"/>
      </w:pPr>
      <w:r w:rsidRPr="00C5641D">
        <w:t xml:space="preserve">MCROBERTS, Michael. </w:t>
      </w:r>
      <w:r w:rsidRPr="00815D32">
        <w:rPr>
          <w:b/>
        </w:rPr>
        <w:t>Arduino básico</w:t>
      </w:r>
      <w:r w:rsidRPr="00C5641D">
        <w:t>. São Paulo, Editora: Novatec, 2011;</w:t>
      </w:r>
    </w:p>
    <w:p w:rsidR="00B869F8" w:rsidRDefault="00B869F8" w:rsidP="00815D32">
      <w:pPr>
        <w:spacing w:after="240" w:line="240" w:lineRule="auto"/>
        <w:ind w:firstLine="0"/>
      </w:pPr>
      <w:r w:rsidRPr="00C5641D">
        <w:t xml:space="preserve">MURATORI, </w:t>
      </w:r>
      <w:r w:rsidR="00CE347A">
        <w:t>José Roberto</w:t>
      </w:r>
      <w:r w:rsidRPr="00C5641D">
        <w:t xml:space="preserve">. </w:t>
      </w:r>
      <w:r w:rsidRPr="00815D32">
        <w:rPr>
          <w:b/>
        </w:rPr>
        <w:t>Os desafios do Mercado de Automação Residencial</w:t>
      </w:r>
      <w:r w:rsidRPr="00C5641D">
        <w:t>. Disponível em: &lt;</w:t>
      </w:r>
      <w:hyperlink r:id="rId91" w:history="1">
        <w:r w:rsidRPr="00CE347A">
          <w:t>http://www.aecweb.com.br/cont/a/os-desafios-do-mercado-da-automacao-residencial_8192</w:t>
        </w:r>
      </w:hyperlink>
      <w:r w:rsidRPr="00C5641D">
        <w:t>&gt; Acesso: 16/10/2016;</w:t>
      </w:r>
    </w:p>
    <w:p w:rsidR="00B869F8" w:rsidRPr="00C5641D" w:rsidRDefault="00B869F8" w:rsidP="00815D32">
      <w:pPr>
        <w:spacing w:after="240" w:line="240" w:lineRule="auto"/>
        <w:ind w:firstLine="0"/>
      </w:pPr>
      <w:r w:rsidRPr="00C5641D">
        <w:rPr>
          <w:lang w:eastAsia="pt-BR"/>
        </w:rPr>
        <w:t xml:space="preserve">MURATORI, José Roberto, DAL BÓ, Paulo Henrique. </w:t>
      </w:r>
      <w:r w:rsidRPr="00815D32">
        <w:rPr>
          <w:b/>
          <w:lang w:eastAsia="pt-BR"/>
        </w:rPr>
        <w:t>Automação Residencial: Conceitos e Aplicações</w:t>
      </w:r>
      <w:r w:rsidRPr="00C5641D">
        <w:rPr>
          <w:lang w:eastAsia="pt-BR"/>
        </w:rPr>
        <w:t>.</w:t>
      </w:r>
      <w:r w:rsidR="00815D32">
        <w:rPr>
          <w:lang w:eastAsia="pt-BR"/>
        </w:rPr>
        <w:t xml:space="preserve"> </w:t>
      </w:r>
      <w:r w:rsidRPr="00C5641D">
        <w:rPr>
          <w:lang w:eastAsia="pt-BR"/>
        </w:rPr>
        <w:t>2ª. Edição. Belo Horizonte: Editora Educere Ltda., 2014;</w:t>
      </w:r>
    </w:p>
    <w:p w:rsidR="00842692" w:rsidRPr="00C5641D" w:rsidRDefault="00842692" w:rsidP="00815D32">
      <w:pPr>
        <w:spacing w:after="240" w:line="240" w:lineRule="auto"/>
        <w:ind w:firstLine="0"/>
      </w:pPr>
      <w:r w:rsidRPr="00C5641D">
        <w:t xml:space="preserve">PRESIDÊNCA DA REPÚBLICA SECRETARIA DE DIREITOS HUMANOS SECRETARIA NACIONAL DE PROMOÇÃO DEFESA DOS DIREITOS HUMANOS. </w:t>
      </w:r>
      <w:r w:rsidRPr="00815D32">
        <w:rPr>
          <w:b/>
        </w:rPr>
        <w:t>Base de dados sobre o envelhecimento no Brasil</w:t>
      </w:r>
      <w:r w:rsidRPr="00C5641D">
        <w:t xml:space="preserve">. Disponível em </w:t>
      </w:r>
      <w:r w:rsidRPr="00CE347A">
        <w:t>&lt;</w:t>
      </w:r>
      <w:hyperlink r:id="rId92" w:history="1">
        <w:r w:rsidR="00CE347A" w:rsidRPr="00CE347A">
          <w:rPr>
            <w:rStyle w:val="Hyperlink"/>
            <w:color w:val="auto"/>
            <w:u w:val="none"/>
          </w:rPr>
          <w:t>http://www.dadossobreoenvelhecimentonoBrasil.pdf</w:t>
        </w:r>
      </w:hyperlink>
      <w:r w:rsidR="00BC3B03" w:rsidRPr="00CE347A">
        <w:t>&gt;</w:t>
      </w:r>
      <w:r w:rsidRPr="00CE347A">
        <w:t>.</w:t>
      </w:r>
      <w:r w:rsidRPr="00502EF5">
        <w:t xml:space="preserve"> Acesso 13/10/2016</w:t>
      </w:r>
      <w:r w:rsidRPr="00842692">
        <w:t>;</w:t>
      </w:r>
    </w:p>
    <w:p w:rsidR="00842692" w:rsidRPr="00C5641D" w:rsidRDefault="00842692" w:rsidP="00815D32">
      <w:pPr>
        <w:spacing w:after="240" w:line="240" w:lineRule="auto"/>
        <w:ind w:firstLine="0"/>
      </w:pPr>
      <w:r w:rsidRPr="00C5641D">
        <w:t xml:space="preserve">REDAÇÃO, </w:t>
      </w:r>
      <w:r w:rsidRPr="00815D32">
        <w:rPr>
          <w:b/>
        </w:rPr>
        <w:t>Os obstáculos enfrentados pelos Portadores de Deficiências Físicas</w:t>
      </w:r>
      <w:r w:rsidRPr="00C5641D">
        <w:t xml:space="preserve">. Disponível em </w:t>
      </w:r>
      <w:r w:rsidRPr="00CE347A">
        <w:t>&lt;</w:t>
      </w:r>
      <w:hyperlink r:id="rId93" w:history="1">
        <w:r w:rsidR="00BC3B03" w:rsidRPr="00CE347A">
          <w:rPr>
            <w:rStyle w:val="Hyperlink"/>
            <w:rFonts w:cs="Arial"/>
            <w:color w:val="auto"/>
            <w:szCs w:val="24"/>
            <w:u w:val="none"/>
          </w:rPr>
          <w:t>http://www.tribunapr.com.br/arquivo/vida-saude/os-obstaculos-enfrentados-pelo-portadores-de-deficiencia-fisica/</w:t>
        </w:r>
      </w:hyperlink>
      <w:r w:rsidR="00BC3B03" w:rsidRPr="00CE347A">
        <w:rPr>
          <w:rFonts w:cs="Arial"/>
          <w:szCs w:val="24"/>
        </w:rPr>
        <w:t>&gt;.</w:t>
      </w:r>
      <w:r w:rsidRPr="00C5641D">
        <w:t xml:space="preserve"> Acesso em 13/10/2016;</w:t>
      </w:r>
    </w:p>
    <w:p w:rsidR="00612269" w:rsidRPr="00C5641D" w:rsidRDefault="00612269" w:rsidP="00815D32">
      <w:pPr>
        <w:suppressAutoHyphens/>
        <w:spacing w:after="240" w:line="240" w:lineRule="auto"/>
        <w:ind w:firstLine="0"/>
      </w:pPr>
      <w:r w:rsidRPr="00C5641D">
        <w:t xml:space="preserve">SOUZA, Fábio. </w:t>
      </w:r>
      <w:r w:rsidRPr="00815D32">
        <w:rPr>
          <w:b/>
        </w:rPr>
        <w:t>Arduino MEGA 2560</w:t>
      </w:r>
      <w:r w:rsidRPr="00C5641D">
        <w:t>. Disponível em:</w:t>
      </w:r>
      <w:r>
        <w:t xml:space="preserve"> </w:t>
      </w:r>
      <w:r w:rsidRPr="00C5641D">
        <w:t>&lt;</w:t>
      </w:r>
      <w:hyperlink r:id="rId94" w:history="1">
        <w:r w:rsidRPr="00190E91">
          <w:rPr>
            <w:rStyle w:val="Hyperlink"/>
            <w:color w:val="000000" w:themeColor="text1"/>
            <w:szCs w:val="24"/>
            <w:u w:val="none"/>
          </w:rPr>
          <w:t>http://www.embarcados.com.br/arduino-mega-2560/</w:t>
        </w:r>
      </w:hyperlink>
      <w:r w:rsidRPr="00C5641D">
        <w:t>&gt; Acesso em: 11/10/2016;</w:t>
      </w:r>
    </w:p>
    <w:bookmarkEnd w:id="378"/>
    <w:bookmarkEnd w:id="379"/>
    <w:bookmarkEnd w:id="380"/>
    <w:bookmarkEnd w:id="381"/>
    <w:p w:rsidR="00815D32" w:rsidRDefault="00815D32">
      <w:pPr>
        <w:spacing w:line="240" w:lineRule="auto"/>
        <w:ind w:firstLine="0"/>
        <w:jc w:val="left"/>
        <w:rPr>
          <w:rFonts w:cs="Arial"/>
        </w:rPr>
      </w:pPr>
      <w:r>
        <w:rPr>
          <w:rFonts w:cs="Arial"/>
        </w:rPr>
        <w:br w:type="page"/>
      </w:r>
    </w:p>
    <w:p w:rsidR="00323E75" w:rsidRDefault="00A71B74" w:rsidP="008D6F51">
      <w:pPr>
        <w:pStyle w:val="Legenda"/>
        <w:rPr>
          <w:noProof/>
        </w:rPr>
      </w:pPr>
      <w:bookmarkStart w:id="388" w:name="_Ref481177893"/>
      <w:bookmarkStart w:id="389" w:name="_Toc481169894"/>
      <w:bookmarkStart w:id="390" w:name="_Toc481170015"/>
      <w:bookmarkStart w:id="391" w:name="_Toc482911693"/>
      <w:bookmarkStart w:id="392" w:name="_Toc482911770"/>
      <w:r>
        <w:lastRenderedPageBreak/>
        <w:t xml:space="preserve">ANEXO </w:t>
      </w:r>
      <w:fldSimple w:instr=" SEQ ANEXO \* ALPHABETIC ">
        <w:r w:rsidR="000A0DE6">
          <w:rPr>
            <w:noProof/>
          </w:rPr>
          <w:t>A</w:t>
        </w:r>
      </w:fldSimple>
      <w:bookmarkEnd w:id="388"/>
      <w:r>
        <w:t xml:space="preserve"> </w:t>
      </w:r>
      <w:r w:rsidRPr="00177D31">
        <w:rPr>
          <w:noProof/>
        </w:rPr>
        <w:t xml:space="preserve">– Características </w:t>
      </w:r>
      <w:r>
        <w:rPr>
          <w:noProof/>
        </w:rPr>
        <w:t>E</w:t>
      </w:r>
      <w:r w:rsidRPr="00177D31">
        <w:rPr>
          <w:noProof/>
        </w:rPr>
        <w:t>létricas Datasheet do REGULADOR LM350</w:t>
      </w:r>
      <w:bookmarkEnd w:id="389"/>
      <w:bookmarkEnd w:id="390"/>
      <w:bookmarkEnd w:id="391"/>
      <w:bookmarkEnd w:id="392"/>
    </w:p>
    <w:p w:rsidR="00EE5619" w:rsidRPr="00EE5619" w:rsidRDefault="00EE5619" w:rsidP="00EE5619"/>
    <w:p w:rsidR="00966E9F" w:rsidRDefault="00323E75" w:rsidP="00AC7318">
      <w:pPr>
        <w:ind w:firstLine="0"/>
      </w:pPr>
      <w:r w:rsidRPr="00323E75">
        <w:rPr>
          <w:noProof/>
          <w:lang w:eastAsia="pt-BR"/>
        </w:rPr>
        <w:drawing>
          <wp:inline distT="0" distB="0" distL="0" distR="0" wp14:anchorId="5A676959" wp14:editId="4C4155C5">
            <wp:extent cx="5557520" cy="1811462"/>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2347" cy="1813035"/>
                    </a:xfrm>
                    <a:prstGeom prst="rect">
                      <a:avLst/>
                    </a:prstGeom>
                  </pic:spPr>
                </pic:pic>
              </a:graphicData>
            </a:graphic>
          </wp:inline>
        </w:drawing>
      </w:r>
    </w:p>
    <w:p w:rsidR="00323E75" w:rsidRDefault="00323922" w:rsidP="00EE5619">
      <w:pPr>
        <w:ind w:firstLine="0"/>
        <w:jc w:val="center"/>
      </w:pPr>
      <w:r w:rsidRPr="00AC1B16">
        <w:rPr>
          <w:noProof/>
          <w:lang w:eastAsia="pt-BR"/>
        </w:rPr>
        <w:drawing>
          <wp:inline distT="0" distB="0" distL="0" distR="0" wp14:anchorId="018449A0" wp14:editId="4B09378C">
            <wp:extent cx="5459095" cy="3815718"/>
            <wp:effectExtent l="0" t="0" r="825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0890" cy="3830952"/>
                    </a:xfrm>
                    <a:prstGeom prst="rect">
                      <a:avLst/>
                    </a:prstGeom>
                  </pic:spPr>
                </pic:pic>
              </a:graphicData>
            </a:graphic>
          </wp:inline>
        </w:drawing>
      </w:r>
    </w:p>
    <w:p w:rsidR="00966E9F" w:rsidRDefault="009C39E3" w:rsidP="006D62EF">
      <w:pPr>
        <w:autoSpaceDE w:val="0"/>
        <w:autoSpaceDN w:val="0"/>
        <w:adjustRightInd w:val="0"/>
        <w:ind w:firstLine="0"/>
        <w:jc w:val="center"/>
        <w:rPr>
          <w:rFonts w:cs="Arial"/>
          <w:b/>
          <w:bCs/>
          <w:szCs w:val="24"/>
        </w:rPr>
      </w:pPr>
      <w:r w:rsidRPr="009C39E3">
        <w:rPr>
          <w:rFonts w:cs="Arial"/>
          <w:b/>
          <w:bCs/>
          <w:noProof/>
          <w:szCs w:val="24"/>
          <w:lang w:eastAsia="pt-BR"/>
        </w:rPr>
        <w:drawing>
          <wp:inline distT="0" distB="0" distL="0" distR="0" wp14:anchorId="3BA4C715" wp14:editId="3B765209">
            <wp:extent cx="5025888" cy="1875290"/>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9539" cy="1891577"/>
                    </a:xfrm>
                    <a:prstGeom prst="rect">
                      <a:avLst/>
                    </a:prstGeom>
                  </pic:spPr>
                </pic:pic>
              </a:graphicData>
            </a:graphic>
          </wp:inline>
        </w:drawing>
      </w:r>
    </w:p>
    <w:p w:rsidR="009C39E3" w:rsidRDefault="00B80A6B" w:rsidP="00B711FE">
      <w:pPr>
        <w:pStyle w:val="figura"/>
      </w:pPr>
      <w:r>
        <w:t xml:space="preserve">(fonte: </w:t>
      </w:r>
      <w:r w:rsidR="00D63CF5" w:rsidRPr="00D63CF5">
        <w:t>http://www.ti.com/lit/ds/symlink/lm350a.pdf</w:t>
      </w:r>
      <w:r>
        <w:t xml:space="preserve"> acessado em 28/04/2017)</w:t>
      </w:r>
    </w:p>
    <w:p w:rsidR="00887B61" w:rsidRDefault="00887B61" w:rsidP="008D6F51">
      <w:pPr>
        <w:pStyle w:val="Legenda"/>
        <w:pPrChange w:id="393" w:author="Adam" w:date="2017-05-19T13:14:00Z">
          <w:pPr>
            <w:pStyle w:val="Legenda"/>
          </w:pPr>
        </w:pPrChange>
      </w:pPr>
    </w:p>
    <w:p w:rsidR="00EE5619" w:rsidRPr="00EE5619" w:rsidRDefault="00EE5619" w:rsidP="00EE5619"/>
    <w:p w:rsidR="00175829" w:rsidRDefault="00887B61" w:rsidP="008D6F51">
      <w:pPr>
        <w:pStyle w:val="Legenda"/>
        <w:rPr>
          <w:noProof/>
        </w:rPr>
      </w:pPr>
      <w:bookmarkStart w:id="394" w:name="_Ref481172417"/>
      <w:bookmarkStart w:id="395" w:name="_Toc481169895"/>
      <w:bookmarkStart w:id="396" w:name="_Toc481170016"/>
      <w:bookmarkStart w:id="397" w:name="_Ref481172347"/>
      <w:bookmarkStart w:id="398" w:name="_Toc482911694"/>
      <w:bookmarkStart w:id="399" w:name="_Toc482911771"/>
      <w:r>
        <w:lastRenderedPageBreak/>
        <w:t xml:space="preserve">ANEXO </w:t>
      </w:r>
      <w:fldSimple w:instr=" SEQ ANEXO \* ALPHABETIC ">
        <w:r w:rsidR="000A0DE6">
          <w:rPr>
            <w:noProof/>
          </w:rPr>
          <w:t>B</w:t>
        </w:r>
      </w:fldSimple>
      <w:bookmarkEnd w:id="394"/>
      <w:r>
        <w:t xml:space="preserve"> </w:t>
      </w:r>
      <w:r w:rsidRPr="00D54575">
        <w:t>– Datasheet do OPTOACOPLADOR 4N25</w:t>
      </w:r>
      <w:bookmarkEnd w:id="395"/>
      <w:bookmarkEnd w:id="396"/>
      <w:bookmarkEnd w:id="397"/>
      <w:bookmarkEnd w:id="398"/>
      <w:bookmarkEnd w:id="399"/>
    </w:p>
    <w:p w:rsidR="00175829" w:rsidRPr="00175829" w:rsidRDefault="00175829" w:rsidP="00175829"/>
    <w:p w:rsidR="00175829" w:rsidRDefault="00175829" w:rsidP="008D6F51">
      <w:pPr>
        <w:pStyle w:val="Legenda"/>
        <w:pPrChange w:id="400" w:author="Adam" w:date="2017-05-19T13:14:00Z">
          <w:pPr>
            <w:pStyle w:val="Legenda"/>
            <w:jc w:val="center"/>
          </w:pPr>
        </w:pPrChange>
      </w:pPr>
      <w:bookmarkStart w:id="401" w:name="_Toc481169896"/>
      <w:bookmarkStart w:id="402" w:name="_Toc481170017"/>
      <w:bookmarkStart w:id="403" w:name="_Toc481170785"/>
      <w:bookmarkStart w:id="404" w:name="_Toc481691482"/>
      <w:bookmarkStart w:id="405" w:name="_Toc482826859"/>
      <w:bookmarkStart w:id="406" w:name="_Toc482911695"/>
      <w:r w:rsidRPr="00175829">
        <w:rPr>
          <w:noProof/>
          <w:lang w:eastAsia="pt-BR"/>
        </w:rPr>
        <w:drawing>
          <wp:inline distT="0" distB="0" distL="0" distR="0" wp14:anchorId="45360234" wp14:editId="43FF640D">
            <wp:extent cx="1745131" cy="4054191"/>
            <wp:effectExtent l="0" t="0" r="762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5131" cy="4054191"/>
                    </a:xfrm>
                    <a:prstGeom prst="rect">
                      <a:avLst/>
                    </a:prstGeom>
                  </pic:spPr>
                </pic:pic>
              </a:graphicData>
            </a:graphic>
          </wp:inline>
        </w:drawing>
      </w:r>
      <w:bookmarkEnd w:id="401"/>
      <w:bookmarkEnd w:id="402"/>
      <w:bookmarkEnd w:id="403"/>
      <w:bookmarkEnd w:id="404"/>
      <w:bookmarkEnd w:id="405"/>
      <w:bookmarkEnd w:id="406"/>
    </w:p>
    <w:p w:rsidR="00175829" w:rsidRDefault="00175829" w:rsidP="00175829">
      <w:pPr>
        <w:ind w:firstLine="0"/>
        <w:jc w:val="right"/>
      </w:pPr>
      <w:r w:rsidRPr="00175829">
        <w:rPr>
          <w:noProof/>
          <w:lang w:eastAsia="pt-BR"/>
        </w:rPr>
        <w:drawing>
          <wp:inline distT="0" distB="0" distL="0" distR="0" wp14:anchorId="37AE146D" wp14:editId="2C525AF0">
            <wp:extent cx="5760720" cy="331787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317875"/>
                    </a:xfrm>
                    <a:prstGeom prst="rect">
                      <a:avLst/>
                    </a:prstGeom>
                  </pic:spPr>
                </pic:pic>
              </a:graphicData>
            </a:graphic>
          </wp:inline>
        </w:drawing>
      </w:r>
    </w:p>
    <w:p w:rsidR="00175829" w:rsidRDefault="00D654EB" w:rsidP="008D6F51">
      <w:pPr>
        <w:pStyle w:val="figura"/>
        <w:pPrChange w:id="407" w:author="Adam" w:date="2017-05-19T13:14:00Z">
          <w:pPr>
            <w:pStyle w:val="Legenda"/>
          </w:pPr>
        </w:pPrChange>
      </w:pPr>
      <w:r>
        <w:t>(fonte: http</w:t>
      </w:r>
      <w:r w:rsidRPr="00D654EB">
        <w:t>//pdf1.alldatasheet.com/datasheet-pdf/view/2846/MOTOROLA/4N25.html</w:t>
      </w:r>
      <w:r>
        <w:t xml:space="preserve"> acessado em 28/04/2017)</w:t>
      </w:r>
      <w:r w:rsidR="00175829">
        <w:br w:type="page"/>
      </w:r>
    </w:p>
    <w:p w:rsidR="00DE5B03" w:rsidRDefault="00887B61" w:rsidP="008D6F51">
      <w:pPr>
        <w:pStyle w:val="Legenda"/>
        <w:rPr>
          <w:noProof/>
        </w:rPr>
        <w:pPrChange w:id="408" w:author="Adam" w:date="2017-05-19T13:14:00Z">
          <w:pPr>
            <w:pStyle w:val="Legenda"/>
          </w:pPr>
        </w:pPrChange>
      </w:pPr>
      <w:bookmarkStart w:id="409" w:name="_Ref481172403"/>
      <w:bookmarkStart w:id="410" w:name="_Toc481169897"/>
      <w:bookmarkStart w:id="411" w:name="_Toc481170018"/>
      <w:bookmarkStart w:id="412" w:name="_Toc482911696"/>
      <w:bookmarkStart w:id="413" w:name="_Toc482911772"/>
      <w:r>
        <w:lastRenderedPageBreak/>
        <w:t xml:space="preserve">ANEXO </w:t>
      </w:r>
      <w:fldSimple w:instr=" SEQ ANEXO \* ALPHABETIC ">
        <w:r w:rsidR="000A0DE6">
          <w:rPr>
            <w:noProof/>
          </w:rPr>
          <w:t>C</w:t>
        </w:r>
      </w:fldSimple>
      <w:bookmarkEnd w:id="409"/>
      <w:r>
        <w:t xml:space="preserve"> </w:t>
      </w:r>
      <w:r w:rsidRPr="00EB0E51">
        <w:rPr>
          <w:noProof/>
        </w:rPr>
        <w:t>– Características do Datasheet do INVERSOR 4011</w:t>
      </w:r>
      <w:bookmarkEnd w:id="410"/>
      <w:bookmarkEnd w:id="411"/>
      <w:bookmarkEnd w:id="412"/>
      <w:bookmarkEnd w:id="413"/>
    </w:p>
    <w:p w:rsidR="00DE5B03" w:rsidRPr="00DE5B03" w:rsidRDefault="00DE5B03" w:rsidP="00DE5B03"/>
    <w:p w:rsidR="00DE5B03" w:rsidRPr="00DE5B03" w:rsidRDefault="00DE5B03" w:rsidP="00DE5B03">
      <w:pPr>
        <w:ind w:firstLine="0"/>
        <w:jc w:val="center"/>
      </w:pPr>
      <w:r w:rsidRPr="00DE5B03">
        <w:rPr>
          <w:noProof/>
          <w:lang w:eastAsia="pt-BR"/>
        </w:rPr>
        <w:drawing>
          <wp:inline distT="0" distB="0" distL="0" distR="0" wp14:anchorId="2AC8217F" wp14:editId="5AB9E006">
            <wp:extent cx="1836579" cy="2522439"/>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36579" cy="2522439"/>
                    </a:xfrm>
                    <a:prstGeom prst="rect">
                      <a:avLst/>
                    </a:prstGeom>
                  </pic:spPr>
                </pic:pic>
              </a:graphicData>
            </a:graphic>
          </wp:inline>
        </w:drawing>
      </w:r>
    </w:p>
    <w:p w:rsidR="00175829" w:rsidRPr="00175829" w:rsidRDefault="00DE5B03" w:rsidP="00ED0A21">
      <w:r w:rsidRPr="00DE5B03">
        <w:rPr>
          <w:noProof/>
          <w:lang w:eastAsia="pt-BR"/>
        </w:rPr>
        <w:drawing>
          <wp:inline distT="0" distB="0" distL="0" distR="0" wp14:anchorId="27D42CAF" wp14:editId="11C2FBA3">
            <wp:extent cx="5060118" cy="868755"/>
            <wp:effectExtent l="0" t="0" r="762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0118" cy="868755"/>
                    </a:xfrm>
                    <a:prstGeom prst="rect">
                      <a:avLst/>
                    </a:prstGeom>
                  </pic:spPr>
                </pic:pic>
              </a:graphicData>
            </a:graphic>
          </wp:inline>
        </w:drawing>
      </w:r>
    </w:p>
    <w:p w:rsidR="00FB7901" w:rsidRPr="00FB7901" w:rsidRDefault="00FB7901" w:rsidP="008D6F51">
      <w:pPr>
        <w:pStyle w:val="figura"/>
      </w:pPr>
      <w:r>
        <w:t>(fonte</w:t>
      </w:r>
      <w:r w:rsidRPr="004140E3">
        <w:t xml:space="preserve">: </w:t>
      </w:r>
      <w:hyperlink r:id="rId102" w:history="1">
        <w:r w:rsidRPr="004140E3">
          <w:t>http://datasheet.octopart.com/CD4011BE-Texas-Instruments-datasheet-31923.pdf</w:t>
        </w:r>
      </w:hyperlink>
      <w:r>
        <w:t xml:space="preserve"> acessado em 28/04/2017)</w:t>
      </w:r>
    </w:p>
    <w:p w:rsidR="00DE5B03" w:rsidRDefault="00DE5B03">
      <w:pPr>
        <w:spacing w:line="240" w:lineRule="auto"/>
        <w:ind w:firstLine="0"/>
        <w:jc w:val="left"/>
        <w:rPr>
          <w:rFonts w:cs="Arial"/>
          <w:b/>
          <w:szCs w:val="24"/>
        </w:rPr>
      </w:pPr>
      <w:r>
        <w:br w:type="page"/>
      </w:r>
    </w:p>
    <w:p w:rsidR="009C39E3" w:rsidRDefault="009C39E3" w:rsidP="008D6F51">
      <w:pPr>
        <w:pStyle w:val="Legenda"/>
      </w:pPr>
      <w:bookmarkStart w:id="414" w:name="_Ref481154245"/>
      <w:bookmarkStart w:id="415" w:name="_Toc481169898"/>
      <w:bookmarkStart w:id="416" w:name="_Toc481170019"/>
      <w:bookmarkStart w:id="417" w:name="_Toc482911697"/>
      <w:bookmarkStart w:id="418" w:name="_Toc482911773"/>
      <w:r>
        <w:lastRenderedPageBreak/>
        <w:t xml:space="preserve">ANEXO </w:t>
      </w:r>
      <w:fldSimple w:instr=" SEQ ANEXO \* ALPHABETIC ">
        <w:r w:rsidR="000A0DE6">
          <w:rPr>
            <w:noProof/>
          </w:rPr>
          <w:t>D</w:t>
        </w:r>
      </w:fldSimple>
      <w:bookmarkEnd w:id="414"/>
      <w:r>
        <w:t xml:space="preserve"> </w:t>
      </w:r>
      <w:r w:rsidR="00A71B74">
        <w:t>– Características E</w:t>
      </w:r>
      <w:r w:rsidRPr="0009298A">
        <w:t>létricas segundo Datasheet do IRF 4905</w:t>
      </w:r>
      <w:bookmarkEnd w:id="415"/>
      <w:bookmarkEnd w:id="416"/>
      <w:bookmarkEnd w:id="417"/>
      <w:bookmarkEnd w:id="418"/>
    </w:p>
    <w:p w:rsidR="009C39E3" w:rsidRDefault="009C39E3" w:rsidP="009C39E3"/>
    <w:p w:rsidR="009C39E3" w:rsidRPr="009C39E3" w:rsidRDefault="00F966CD" w:rsidP="00F966CD">
      <w:pPr>
        <w:ind w:firstLine="0"/>
        <w:jc w:val="center"/>
      </w:pPr>
      <w:r>
        <w:rPr>
          <w:noProof/>
          <w:lang w:eastAsia="pt-BR"/>
        </w:rPr>
        <w:drawing>
          <wp:inline distT="0" distB="0" distL="0" distR="0" wp14:anchorId="003C4953" wp14:editId="23D5B5F8">
            <wp:extent cx="2518229" cy="1250739"/>
            <wp:effectExtent l="0" t="0" r="0" b="69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32853" cy="1258002"/>
                    </a:xfrm>
                    <a:prstGeom prst="rect">
                      <a:avLst/>
                    </a:prstGeom>
                  </pic:spPr>
                </pic:pic>
              </a:graphicData>
            </a:graphic>
          </wp:inline>
        </w:drawing>
      </w:r>
    </w:p>
    <w:p w:rsidR="009C39E3" w:rsidRDefault="00F966CD" w:rsidP="006D62EF">
      <w:pPr>
        <w:autoSpaceDE w:val="0"/>
        <w:autoSpaceDN w:val="0"/>
        <w:adjustRightInd w:val="0"/>
        <w:ind w:firstLine="0"/>
        <w:jc w:val="center"/>
        <w:rPr>
          <w:rFonts w:cs="Arial"/>
          <w:b/>
          <w:bCs/>
          <w:szCs w:val="24"/>
        </w:rPr>
      </w:pPr>
      <w:r w:rsidRPr="00F966CD">
        <w:rPr>
          <w:rFonts w:cs="Arial"/>
          <w:b/>
          <w:bCs/>
          <w:noProof/>
          <w:szCs w:val="24"/>
          <w:lang w:eastAsia="pt-BR"/>
        </w:rPr>
        <w:drawing>
          <wp:inline distT="0" distB="0" distL="0" distR="0" wp14:anchorId="58B2A324" wp14:editId="58297F35">
            <wp:extent cx="5379030" cy="231775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88202" cy="2321702"/>
                    </a:xfrm>
                    <a:prstGeom prst="rect">
                      <a:avLst/>
                    </a:prstGeom>
                  </pic:spPr>
                </pic:pic>
              </a:graphicData>
            </a:graphic>
          </wp:inline>
        </w:drawing>
      </w:r>
    </w:p>
    <w:p w:rsidR="005675B0" w:rsidRDefault="005675B0" w:rsidP="006D62EF">
      <w:pPr>
        <w:autoSpaceDE w:val="0"/>
        <w:autoSpaceDN w:val="0"/>
        <w:adjustRightInd w:val="0"/>
        <w:ind w:firstLine="0"/>
        <w:jc w:val="center"/>
        <w:rPr>
          <w:rFonts w:cs="Arial"/>
          <w:b/>
          <w:bCs/>
          <w:szCs w:val="24"/>
        </w:rPr>
      </w:pPr>
    </w:p>
    <w:p w:rsidR="005675B0" w:rsidRDefault="005675B0" w:rsidP="006D62EF">
      <w:pPr>
        <w:autoSpaceDE w:val="0"/>
        <w:autoSpaceDN w:val="0"/>
        <w:adjustRightInd w:val="0"/>
        <w:ind w:firstLine="0"/>
        <w:jc w:val="center"/>
        <w:rPr>
          <w:rFonts w:cs="Arial"/>
          <w:b/>
          <w:bCs/>
          <w:szCs w:val="24"/>
        </w:rPr>
      </w:pPr>
      <w:r w:rsidRPr="00863B0A">
        <w:rPr>
          <w:b/>
          <w:noProof/>
          <w:color w:val="00B050"/>
          <w:sz w:val="28"/>
          <w:szCs w:val="28"/>
          <w:lang w:eastAsia="pt-BR"/>
        </w:rPr>
        <w:drawing>
          <wp:inline distT="0" distB="0" distL="0" distR="0" wp14:anchorId="4B01FA02" wp14:editId="25E0EBD4">
            <wp:extent cx="5319221" cy="36045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9221" cy="3604572"/>
                    </a:xfrm>
                    <a:prstGeom prst="rect">
                      <a:avLst/>
                    </a:prstGeom>
                  </pic:spPr>
                </pic:pic>
              </a:graphicData>
            </a:graphic>
          </wp:inline>
        </w:drawing>
      </w:r>
    </w:p>
    <w:p w:rsidR="00966E9F" w:rsidRDefault="00917693" w:rsidP="008D6F51">
      <w:pPr>
        <w:pStyle w:val="figura"/>
        <w:pPrChange w:id="419" w:author="Adam" w:date="2017-05-19T13:14:00Z">
          <w:pPr>
            <w:pStyle w:val="Legenda"/>
          </w:pPr>
        </w:pPrChange>
      </w:pPr>
      <w:r>
        <w:t xml:space="preserve">(fonte: </w:t>
      </w:r>
      <w:r w:rsidRPr="00917693">
        <w:t>http://www.alldatasheet.com/view_datasheet.jsp?Searchword=IRF4905</w:t>
      </w:r>
      <w:r>
        <w:t xml:space="preserve"> acessado em 28/04/2017)</w:t>
      </w:r>
    </w:p>
    <w:p w:rsidR="00966E9F" w:rsidRDefault="00966E9F" w:rsidP="00B711FE">
      <w:pPr>
        <w:pStyle w:val="figura"/>
      </w:pPr>
    </w:p>
    <w:p w:rsidR="007F36E7" w:rsidRDefault="007F36E7">
      <w:pPr>
        <w:spacing w:line="240" w:lineRule="auto"/>
        <w:ind w:firstLine="0"/>
        <w:jc w:val="left"/>
        <w:rPr>
          <w:rFonts w:cs="Arial"/>
          <w:b/>
          <w:bCs/>
          <w:szCs w:val="24"/>
        </w:rPr>
      </w:pPr>
      <w:r>
        <w:rPr>
          <w:rFonts w:cs="Arial"/>
          <w:b/>
          <w:bCs/>
          <w:szCs w:val="24"/>
        </w:rPr>
        <w:br w:type="page"/>
      </w:r>
    </w:p>
    <w:p w:rsidR="007F36E7" w:rsidRDefault="007F36E7" w:rsidP="008D6F51">
      <w:pPr>
        <w:pStyle w:val="Legenda"/>
      </w:pPr>
      <w:bookmarkStart w:id="420" w:name="_Ref481154309"/>
      <w:bookmarkStart w:id="421" w:name="_Toc481169899"/>
      <w:bookmarkStart w:id="422" w:name="_Toc481170020"/>
      <w:bookmarkStart w:id="423" w:name="_Toc482911698"/>
      <w:bookmarkStart w:id="424" w:name="_Toc482911774"/>
      <w:r>
        <w:lastRenderedPageBreak/>
        <w:t xml:space="preserve">ANEXO </w:t>
      </w:r>
      <w:fldSimple w:instr=" SEQ ANEXO \* ALPHABETIC ">
        <w:r w:rsidR="000A0DE6">
          <w:rPr>
            <w:noProof/>
          </w:rPr>
          <w:t>E</w:t>
        </w:r>
      </w:fldSimple>
      <w:bookmarkEnd w:id="420"/>
      <w:r>
        <w:t xml:space="preserve"> </w:t>
      </w:r>
      <w:r w:rsidRPr="002B43E6">
        <w:t xml:space="preserve">– Características </w:t>
      </w:r>
      <w:r w:rsidR="00A71B74">
        <w:t>e</w:t>
      </w:r>
      <w:r w:rsidRPr="002B43E6">
        <w:t>létricas segundo Datasheet do IRF 3205</w:t>
      </w:r>
      <w:bookmarkEnd w:id="421"/>
      <w:bookmarkEnd w:id="422"/>
      <w:bookmarkEnd w:id="423"/>
      <w:bookmarkEnd w:id="424"/>
    </w:p>
    <w:p w:rsidR="007F36E7" w:rsidRPr="007F36E7" w:rsidRDefault="007F36E7" w:rsidP="007F36E7"/>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40C3FA55" wp14:editId="3967724F">
            <wp:extent cx="2827265" cy="1348857"/>
            <wp:effectExtent l="0" t="0" r="0" b="381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7265" cy="1348857"/>
                    </a:xfrm>
                    <a:prstGeom prst="rect">
                      <a:avLst/>
                    </a:prstGeom>
                  </pic:spPr>
                </pic:pic>
              </a:graphicData>
            </a:graphic>
          </wp:inline>
        </w:drawing>
      </w:r>
    </w:p>
    <w:p w:rsidR="00966E9F" w:rsidRDefault="007F36E7" w:rsidP="006D62EF">
      <w:pPr>
        <w:autoSpaceDE w:val="0"/>
        <w:autoSpaceDN w:val="0"/>
        <w:adjustRightInd w:val="0"/>
        <w:ind w:firstLine="0"/>
        <w:jc w:val="center"/>
        <w:rPr>
          <w:rFonts w:cs="Arial"/>
          <w:b/>
          <w:bCs/>
          <w:szCs w:val="24"/>
        </w:rPr>
      </w:pPr>
      <w:r w:rsidRPr="007F36E7">
        <w:rPr>
          <w:rFonts w:cs="Arial"/>
          <w:b/>
          <w:bCs/>
          <w:noProof/>
          <w:szCs w:val="24"/>
          <w:lang w:eastAsia="pt-BR"/>
        </w:rPr>
        <w:drawing>
          <wp:inline distT="0" distB="0" distL="0" distR="0" wp14:anchorId="50991BF6" wp14:editId="1CD28F5A">
            <wp:extent cx="5738357" cy="397036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8357" cy="3970364"/>
                    </a:xfrm>
                    <a:prstGeom prst="rect">
                      <a:avLst/>
                    </a:prstGeom>
                  </pic:spPr>
                </pic:pic>
              </a:graphicData>
            </a:graphic>
          </wp:inline>
        </w:drawing>
      </w:r>
    </w:p>
    <w:p w:rsidR="00966E9F" w:rsidRDefault="00917693" w:rsidP="00B711FE">
      <w:pPr>
        <w:pStyle w:val="figura"/>
      </w:pPr>
      <w:r>
        <w:t xml:space="preserve">(fonte: </w:t>
      </w:r>
      <w:r w:rsidRPr="00917693">
        <w:t>http://www.alldatasheet.com/view_datasheet.jsp?Searchword=IRF3205&amp;sField=4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7F36E7" w:rsidRDefault="007F36E7">
      <w:pPr>
        <w:spacing w:line="240" w:lineRule="auto"/>
        <w:ind w:firstLine="0"/>
        <w:jc w:val="left"/>
        <w:rPr>
          <w:rFonts w:cs="Arial"/>
          <w:b/>
          <w:bCs/>
          <w:szCs w:val="24"/>
        </w:rPr>
      </w:pPr>
      <w:r>
        <w:rPr>
          <w:rFonts w:cs="Arial"/>
          <w:b/>
          <w:bCs/>
          <w:szCs w:val="24"/>
        </w:rPr>
        <w:br w:type="page"/>
      </w:r>
    </w:p>
    <w:p w:rsidR="00E24959" w:rsidRDefault="00E24959" w:rsidP="008D6F51">
      <w:pPr>
        <w:pStyle w:val="Legenda"/>
      </w:pPr>
      <w:bookmarkStart w:id="425" w:name="_Ref481154795"/>
      <w:bookmarkStart w:id="426" w:name="_Toc481169900"/>
      <w:bookmarkStart w:id="427" w:name="_Toc481170021"/>
      <w:bookmarkStart w:id="428" w:name="_Toc482911699"/>
      <w:bookmarkStart w:id="429" w:name="_Toc482911775"/>
      <w:r>
        <w:lastRenderedPageBreak/>
        <w:t xml:space="preserve">ANEXO </w:t>
      </w:r>
      <w:fldSimple w:instr=" SEQ ANEXO \* ALPHABETIC ">
        <w:r w:rsidR="000A0DE6">
          <w:rPr>
            <w:noProof/>
          </w:rPr>
          <w:t>F</w:t>
        </w:r>
      </w:fldSimple>
      <w:bookmarkEnd w:id="425"/>
      <w:r>
        <w:t xml:space="preserve"> </w:t>
      </w:r>
      <w:r w:rsidRPr="009A3546">
        <w:rPr>
          <w:noProof/>
        </w:rPr>
        <w:t xml:space="preserve">– Características </w:t>
      </w:r>
      <w:r w:rsidR="00A71B74">
        <w:rPr>
          <w:noProof/>
        </w:rPr>
        <w:t>e</w:t>
      </w:r>
      <w:r w:rsidRPr="009A3546">
        <w:rPr>
          <w:noProof/>
        </w:rPr>
        <w:t>létricas segundo Datasheet do Driver L293</w:t>
      </w:r>
      <w:r>
        <w:rPr>
          <w:noProof/>
        </w:rPr>
        <w:t>D</w:t>
      </w:r>
      <w:bookmarkEnd w:id="426"/>
      <w:bookmarkEnd w:id="427"/>
      <w:bookmarkEnd w:id="428"/>
      <w:bookmarkEnd w:id="429"/>
    </w:p>
    <w:p w:rsidR="00E24959" w:rsidRDefault="00E24959">
      <w:pPr>
        <w:spacing w:line="240" w:lineRule="auto"/>
        <w:ind w:firstLine="0"/>
        <w:jc w:val="left"/>
        <w:rPr>
          <w:rFonts w:cs="Arial"/>
          <w:b/>
          <w:bCs/>
          <w:szCs w:val="24"/>
        </w:rPr>
      </w:pPr>
    </w:p>
    <w:p w:rsidR="00966E9F"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54D22126" wp14:editId="1C4E8427">
            <wp:extent cx="5806440" cy="3266440"/>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06440" cy="3266440"/>
                    </a:xfrm>
                    <a:prstGeom prst="rect">
                      <a:avLst/>
                    </a:prstGeom>
                  </pic:spPr>
                </pic:pic>
              </a:graphicData>
            </a:graphic>
          </wp:inline>
        </w:drawing>
      </w:r>
    </w:p>
    <w:p w:rsidR="00B55114" w:rsidRDefault="00B55114" w:rsidP="006D62EF">
      <w:pPr>
        <w:autoSpaceDE w:val="0"/>
        <w:autoSpaceDN w:val="0"/>
        <w:adjustRightInd w:val="0"/>
        <w:ind w:firstLine="0"/>
        <w:jc w:val="center"/>
        <w:rPr>
          <w:rFonts w:cs="Arial"/>
          <w:b/>
          <w:bCs/>
          <w:szCs w:val="24"/>
        </w:rPr>
      </w:pPr>
      <w:r w:rsidRPr="00B55114">
        <w:rPr>
          <w:rFonts w:cs="Arial"/>
          <w:b/>
          <w:bCs/>
          <w:noProof/>
          <w:szCs w:val="24"/>
          <w:lang w:eastAsia="pt-BR"/>
        </w:rPr>
        <w:drawing>
          <wp:inline distT="0" distB="0" distL="0" distR="0" wp14:anchorId="0B307B60" wp14:editId="5DF9D5FC">
            <wp:extent cx="5760720" cy="2320925"/>
            <wp:effectExtent l="0" t="0" r="0"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20925"/>
                    </a:xfrm>
                    <a:prstGeom prst="rect">
                      <a:avLst/>
                    </a:prstGeom>
                  </pic:spPr>
                </pic:pic>
              </a:graphicData>
            </a:graphic>
          </wp:inline>
        </w:drawing>
      </w:r>
    </w:p>
    <w:p w:rsidR="00B55114" w:rsidRDefault="00917693" w:rsidP="00B711FE">
      <w:pPr>
        <w:pStyle w:val="figura"/>
      </w:pPr>
      <w:r>
        <w:t xml:space="preserve">(fonte: </w:t>
      </w:r>
      <w:r w:rsidRPr="00917693">
        <w:t>http://www.alldatasheet.com/view_datasheet.jsp?Searchword=L293D&amp;sField=4</w:t>
      </w:r>
      <w:r>
        <w:t xml:space="preserve"> acessado em 28/04/2017)</w:t>
      </w: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966E9F" w:rsidRDefault="00966E9F" w:rsidP="006D62EF">
      <w:pPr>
        <w:autoSpaceDE w:val="0"/>
        <w:autoSpaceDN w:val="0"/>
        <w:adjustRightInd w:val="0"/>
        <w:ind w:firstLine="0"/>
        <w:jc w:val="center"/>
        <w:rPr>
          <w:rFonts w:cs="Arial"/>
          <w:b/>
          <w:bCs/>
          <w:szCs w:val="24"/>
        </w:rPr>
      </w:pPr>
    </w:p>
    <w:p w:rsidR="00E24959" w:rsidRDefault="00E24959">
      <w:pPr>
        <w:spacing w:line="240" w:lineRule="auto"/>
        <w:ind w:firstLine="0"/>
        <w:jc w:val="left"/>
        <w:rPr>
          <w:rFonts w:cs="Arial"/>
          <w:b/>
          <w:bCs/>
          <w:szCs w:val="24"/>
        </w:rPr>
      </w:pPr>
      <w:r>
        <w:rPr>
          <w:rFonts w:cs="Arial"/>
          <w:b/>
          <w:bCs/>
          <w:szCs w:val="24"/>
        </w:rPr>
        <w:br w:type="page"/>
      </w:r>
    </w:p>
    <w:p w:rsidR="00A771D4" w:rsidRDefault="00A771D4" w:rsidP="008D6F51">
      <w:pPr>
        <w:pStyle w:val="Legenda"/>
      </w:pPr>
      <w:bookmarkStart w:id="430" w:name="_Ref481156195"/>
      <w:bookmarkStart w:id="431" w:name="_Toc481169901"/>
      <w:bookmarkStart w:id="432" w:name="_Toc481170022"/>
      <w:bookmarkStart w:id="433" w:name="_Toc482911700"/>
      <w:bookmarkStart w:id="434" w:name="_Toc482911776"/>
      <w:r>
        <w:lastRenderedPageBreak/>
        <w:t xml:space="preserve">ANEXO </w:t>
      </w:r>
      <w:fldSimple w:instr=" SEQ ANEXO \* ALPHABETIC ">
        <w:r w:rsidR="000A0DE6">
          <w:rPr>
            <w:noProof/>
          </w:rPr>
          <w:t>G</w:t>
        </w:r>
      </w:fldSimple>
      <w:bookmarkEnd w:id="430"/>
      <w:r>
        <w:t xml:space="preserve"> </w:t>
      </w:r>
      <w:r w:rsidR="00A71B74">
        <w:rPr>
          <w:noProof/>
        </w:rPr>
        <w:t>– Comando de v</w:t>
      </w:r>
      <w:r w:rsidRPr="009D1D34">
        <w:rPr>
          <w:noProof/>
        </w:rPr>
        <w:t>oz módulo V3.1 Fabricante Elechouse</w:t>
      </w:r>
      <w:bookmarkEnd w:id="431"/>
      <w:bookmarkEnd w:id="432"/>
      <w:bookmarkEnd w:id="433"/>
      <w:bookmarkEnd w:id="434"/>
    </w:p>
    <w:p w:rsidR="00E24959" w:rsidRDefault="00E24959" w:rsidP="006D62EF">
      <w:pPr>
        <w:autoSpaceDE w:val="0"/>
        <w:autoSpaceDN w:val="0"/>
        <w:adjustRightInd w:val="0"/>
        <w:ind w:firstLine="0"/>
        <w:jc w:val="center"/>
        <w:rPr>
          <w:rFonts w:cs="Arial"/>
          <w:b/>
          <w:bCs/>
          <w:szCs w:val="24"/>
        </w:rPr>
      </w:pPr>
      <w:r w:rsidRPr="00E24959">
        <w:rPr>
          <w:rFonts w:cs="Arial"/>
          <w:b/>
          <w:bCs/>
          <w:noProof/>
          <w:szCs w:val="24"/>
          <w:lang w:eastAsia="pt-BR"/>
        </w:rPr>
        <w:drawing>
          <wp:inline distT="0" distB="0" distL="0" distR="0" wp14:anchorId="549302A8" wp14:editId="26D9C644">
            <wp:extent cx="5760720" cy="2165985"/>
            <wp:effectExtent l="0" t="0" r="0" b="571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165985"/>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0B97F360" wp14:editId="5F606717">
            <wp:extent cx="5760720" cy="99631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99631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105FC68F" wp14:editId="45511053">
            <wp:extent cx="4853940" cy="234696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4" cy="234716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1EC18B8" wp14:editId="697D1924">
            <wp:extent cx="4813300" cy="1794980"/>
            <wp:effectExtent l="0" t="0" r="635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1252" cy="1801675"/>
                    </a:xfrm>
                    <a:prstGeom prst="rect">
                      <a:avLst/>
                    </a:prstGeom>
                  </pic:spPr>
                </pic:pic>
              </a:graphicData>
            </a:graphic>
          </wp:inline>
        </w:drawing>
      </w: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F3A7329" wp14:editId="0060DA1E">
            <wp:extent cx="4709568" cy="46486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9568" cy="464860"/>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E9C6BDF" wp14:editId="71E2FB9D">
            <wp:extent cx="4572396" cy="3086367"/>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396" cy="308636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BDBA7B4" wp14:editId="24BD6D00">
            <wp:extent cx="5174428" cy="3078747"/>
            <wp:effectExtent l="0" t="0" r="762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4428" cy="3078747"/>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120B4CDA" wp14:editId="56901558">
            <wp:extent cx="4625741" cy="3375953"/>
            <wp:effectExtent l="0" t="0" r="381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5741" cy="3375953"/>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708FBC1D" wp14:editId="55309AFF">
            <wp:extent cx="5265876" cy="44199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5876" cy="441998"/>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4B70938" wp14:editId="3CE9885A">
            <wp:extent cx="4442845" cy="3063505"/>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2845" cy="3063505"/>
                    </a:xfrm>
                    <a:prstGeom prst="rect">
                      <a:avLst/>
                    </a:prstGeom>
                  </pic:spPr>
                </pic:pic>
              </a:graphicData>
            </a:graphic>
          </wp:inline>
        </w:drawing>
      </w:r>
    </w:p>
    <w:p w:rsidR="00A771D4" w:rsidRDefault="00A771D4" w:rsidP="00A771D4">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6620CAD2" wp14:editId="1311CA3C">
            <wp:extent cx="4564776" cy="1592718"/>
            <wp:effectExtent l="0" t="0" r="7620" b="762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4776" cy="1592718"/>
                    </a:xfrm>
                    <a:prstGeom prst="rect">
                      <a:avLst/>
                    </a:prstGeom>
                  </pic:spPr>
                </pic:pic>
              </a:graphicData>
            </a:graphic>
          </wp:inline>
        </w:drawing>
      </w: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2C882183" wp14:editId="7D7A5D87">
            <wp:extent cx="4442845" cy="1691787"/>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42845" cy="1691787"/>
                    </a:xfrm>
                    <a:prstGeom prst="rect">
                      <a:avLst/>
                    </a:prstGeom>
                  </pic:spPr>
                </pic:pic>
              </a:graphicData>
            </a:graphic>
          </wp:inline>
        </w:drawing>
      </w:r>
    </w:p>
    <w:p w:rsidR="00966E9F" w:rsidRDefault="00966E9F" w:rsidP="006D62EF">
      <w:pPr>
        <w:autoSpaceDE w:val="0"/>
        <w:autoSpaceDN w:val="0"/>
        <w:adjustRightInd w:val="0"/>
        <w:ind w:firstLine="0"/>
        <w:jc w:val="center"/>
        <w:rPr>
          <w:rFonts w:cs="Arial"/>
          <w:b/>
          <w:bCs/>
          <w:szCs w:val="24"/>
        </w:rPr>
      </w:pPr>
    </w:p>
    <w:p w:rsidR="00966E9F"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5A62F40F" wp14:editId="2139D292">
            <wp:extent cx="4366638" cy="1882303"/>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6638" cy="1882303"/>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drawing>
          <wp:inline distT="0" distB="0" distL="0" distR="0" wp14:anchorId="424FECD4" wp14:editId="0F3D46ED">
            <wp:extent cx="4381880" cy="275105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1880" cy="2751058"/>
                    </a:xfrm>
                    <a:prstGeom prst="rect">
                      <a:avLst/>
                    </a:prstGeom>
                  </pic:spPr>
                </pic:pic>
              </a:graphicData>
            </a:graphic>
          </wp:inline>
        </w:drawing>
      </w:r>
    </w:p>
    <w:p w:rsidR="00A771D4" w:rsidRDefault="00A771D4" w:rsidP="006D62EF">
      <w:pPr>
        <w:autoSpaceDE w:val="0"/>
        <w:autoSpaceDN w:val="0"/>
        <w:adjustRightInd w:val="0"/>
        <w:ind w:firstLine="0"/>
        <w:jc w:val="center"/>
        <w:rPr>
          <w:rFonts w:cs="Arial"/>
          <w:b/>
          <w:bCs/>
          <w:szCs w:val="24"/>
        </w:rPr>
      </w:pPr>
      <w:r w:rsidRPr="00A771D4">
        <w:rPr>
          <w:rFonts w:cs="Arial"/>
          <w:b/>
          <w:bCs/>
          <w:noProof/>
          <w:szCs w:val="24"/>
          <w:lang w:eastAsia="pt-BR"/>
        </w:rPr>
        <w:lastRenderedPageBreak/>
        <w:drawing>
          <wp:inline distT="0" distB="0" distL="0" distR="0" wp14:anchorId="3CD6B7A2" wp14:editId="144F8AE9">
            <wp:extent cx="4938188" cy="129551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8188" cy="1295512"/>
                    </a:xfrm>
                    <a:prstGeom prst="rect">
                      <a:avLst/>
                    </a:prstGeom>
                  </pic:spPr>
                </pic:pic>
              </a:graphicData>
            </a:graphic>
          </wp:inline>
        </w:drawing>
      </w:r>
    </w:p>
    <w:p w:rsidR="00014390" w:rsidRPr="00014390" w:rsidRDefault="00014390" w:rsidP="008D6F51">
      <w:pPr>
        <w:pStyle w:val="figura"/>
      </w:pPr>
      <w:r>
        <w:t>(fonte</w:t>
      </w:r>
      <w:r w:rsidRPr="00A60BDD">
        <w:t xml:space="preserve">: </w:t>
      </w:r>
      <w:hyperlink r:id="rId125" w:history="1">
        <w:r w:rsidRPr="00A60BDD">
          <w:t>https://www.elechouse.com/elechouse/images/product/VR3/VR3_manual.pdf</w:t>
        </w:r>
      </w:hyperlink>
      <w:r>
        <w:t xml:space="preserve"> acessado em 28/04/2017)</w:t>
      </w:r>
      <w:r w:rsidRPr="00014390">
        <w:t xml:space="preserve"> </w:t>
      </w:r>
    </w:p>
    <w:p w:rsidR="00014390" w:rsidRDefault="00014390">
      <w:pPr>
        <w:spacing w:line="240" w:lineRule="auto"/>
        <w:ind w:firstLine="0"/>
        <w:jc w:val="left"/>
        <w:rPr>
          <w:rFonts w:cs="Arial"/>
          <w:b/>
          <w:bCs/>
          <w:szCs w:val="24"/>
        </w:rPr>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D6F51">
      <w:pPr>
        <w:pStyle w:val="Legenda"/>
      </w:pPr>
      <w:bookmarkStart w:id="435" w:name="_Ref481157580"/>
      <w:bookmarkStart w:id="436" w:name="_Toc481169902"/>
      <w:bookmarkStart w:id="437" w:name="_Toc481170023"/>
      <w:bookmarkStart w:id="438" w:name="_Toc482911701"/>
      <w:bookmarkStart w:id="439" w:name="_Toc482911777"/>
      <w:r>
        <w:lastRenderedPageBreak/>
        <w:t xml:space="preserve">ANEXO </w:t>
      </w:r>
      <w:fldSimple w:instr=" SEQ ANEXO \* ALPHABETIC ">
        <w:r w:rsidR="000A0DE6">
          <w:rPr>
            <w:noProof/>
          </w:rPr>
          <w:t>H</w:t>
        </w:r>
      </w:fldSimple>
      <w:bookmarkEnd w:id="435"/>
      <w:r>
        <w:t xml:space="preserve"> </w:t>
      </w:r>
      <w:r w:rsidRPr="00321968">
        <w:rPr>
          <w:noProof/>
        </w:rPr>
        <w:t>– Pinos e Características elétricas do Display ILI 9325</w:t>
      </w:r>
      <w:bookmarkEnd w:id="436"/>
      <w:bookmarkEnd w:id="437"/>
      <w:bookmarkEnd w:id="438"/>
      <w:bookmarkEnd w:id="439"/>
    </w:p>
    <w:p w:rsidR="00C30A98" w:rsidRDefault="00C30A98" w:rsidP="006D62EF">
      <w:pPr>
        <w:autoSpaceDE w:val="0"/>
        <w:autoSpaceDN w:val="0"/>
        <w:adjustRightInd w:val="0"/>
        <w:ind w:firstLine="0"/>
        <w:jc w:val="center"/>
        <w:rPr>
          <w:rFonts w:cs="Arial"/>
          <w:b/>
          <w:bCs/>
          <w:szCs w:val="24"/>
        </w:rPr>
      </w:pP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4A90C3F1" wp14:editId="2EB9D057">
            <wp:extent cx="5760720" cy="292481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92481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297A60A4" wp14:editId="56DA2E8C">
            <wp:extent cx="5760720" cy="28581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85813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0B3888D4" wp14:editId="12E5E9EF">
            <wp:extent cx="5760720" cy="216090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16090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194C4327" wp14:editId="1DB8F408">
            <wp:extent cx="5760720" cy="330962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30962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5B76879C" wp14:editId="6D3D480E">
            <wp:extent cx="5760720" cy="28657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6575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63023FDD" wp14:editId="6858E802">
            <wp:extent cx="5760720" cy="20548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05486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35C9960E" wp14:editId="118E5E32">
            <wp:extent cx="5760720" cy="3001645"/>
            <wp:effectExtent l="0" t="0" r="0" b="825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001645"/>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1DC0661A" wp14:editId="7919C749">
            <wp:extent cx="5760720" cy="274828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48280"/>
                    </a:xfrm>
                    <a:prstGeom prst="rect">
                      <a:avLst/>
                    </a:prstGeom>
                  </pic:spPr>
                </pic:pic>
              </a:graphicData>
            </a:graphic>
          </wp:inline>
        </w:drawing>
      </w:r>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6CFF4589" wp14:editId="181B8917">
            <wp:extent cx="5586706" cy="305562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7014" cy="3061258"/>
                    </a:xfrm>
                    <a:prstGeom prst="rect">
                      <a:avLst/>
                    </a:prstGeom>
                  </pic:spPr>
                </pic:pic>
              </a:graphicData>
            </a:graphic>
          </wp:inline>
        </w:drawing>
      </w:r>
    </w:p>
    <w:p w:rsidR="00014390" w:rsidRDefault="00014390" w:rsidP="008D6F51">
      <w:pPr>
        <w:pStyle w:val="figura"/>
        <w:rPr>
          <w:rFonts w:asciiTheme="minorHAnsi" w:hAnsiTheme="minorHAnsi"/>
          <w:sz w:val="22"/>
          <w:szCs w:val="22"/>
        </w:rPr>
      </w:pPr>
      <w:r>
        <w:t>(fonte: https://www.rockbox.org/wiki/pub/Main/SansaFuzePlus/ILI9325.pdf acessado em 28/04/2017)</w:t>
      </w:r>
    </w:p>
    <w:p w:rsidR="00C30A98" w:rsidRDefault="00C30A98" w:rsidP="00B711FE">
      <w:pPr>
        <w:pStyle w:val="figura"/>
      </w:pPr>
    </w:p>
    <w:p w:rsidR="00C30A98" w:rsidRDefault="00C30A98">
      <w:pPr>
        <w:spacing w:line="240" w:lineRule="auto"/>
        <w:ind w:firstLine="0"/>
        <w:jc w:val="left"/>
        <w:rPr>
          <w:rFonts w:cs="Arial"/>
          <w:b/>
          <w:bCs/>
          <w:szCs w:val="24"/>
        </w:rPr>
      </w:pPr>
      <w:r>
        <w:rPr>
          <w:rFonts w:cs="Arial"/>
          <w:b/>
          <w:bCs/>
          <w:szCs w:val="24"/>
        </w:rPr>
        <w:br w:type="page"/>
      </w:r>
    </w:p>
    <w:p w:rsidR="00C30A98" w:rsidRDefault="00C30A98" w:rsidP="008D6F51">
      <w:pPr>
        <w:pStyle w:val="Legenda"/>
      </w:pPr>
      <w:bookmarkStart w:id="440" w:name="_Ref481158527"/>
      <w:bookmarkStart w:id="441" w:name="_Toc481169903"/>
      <w:bookmarkStart w:id="442" w:name="_Toc481170024"/>
      <w:bookmarkStart w:id="443" w:name="_Toc482911702"/>
      <w:bookmarkStart w:id="444" w:name="_Toc482911778"/>
      <w:r>
        <w:lastRenderedPageBreak/>
        <w:t xml:space="preserve">ANEXO </w:t>
      </w:r>
      <w:fldSimple w:instr=" SEQ ANEXO \* ALPHABETIC ">
        <w:r w:rsidR="000A0DE6">
          <w:rPr>
            <w:noProof/>
          </w:rPr>
          <w:t>I</w:t>
        </w:r>
      </w:fldSimple>
      <w:bookmarkEnd w:id="440"/>
      <w:r>
        <w:t xml:space="preserve"> </w:t>
      </w:r>
      <w:r w:rsidRPr="00EE5A9A">
        <w:rPr>
          <w:noProof/>
        </w:rPr>
        <w:t>– Pinos do módulo de som WTV 020</w:t>
      </w:r>
      <w:bookmarkEnd w:id="441"/>
      <w:bookmarkEnd w:id="442"/>
      <w:bookmarkEnd w:id="443"/>
      <w:bookmarkEnd w:id="444"/>
    </w:p>
    <w:p w:rsidR="00C30A98"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drawing>
          <wp:inline distT="0" distB="0" distL="0" distR="0" wp14:anchorId="7366F59E" wp14:editId="4FE9AC6D">
            <wp:extent cx="2141406" cy="2049958"/>
            <wp:effectExtent l="0" t="0" r="0" b="762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41406" cy="2049958"/>
                    </a:xfrm>
                    <a:prstGeom prst="rect">
                      <a:avLst/>
                    </a:prstGeom>
                  </pic:spPr>
                </pic:pic>
              </a:graphicData>
            </a:graphic>
          </wp:inline>
        </w:drawing>
      </w:r>
    </w:p>
    <w:p w:rsidR="00264B3F" w:rsidRDefault="00264B3F" w:rsidP="006D62EF">
      <w:pPr>
        <w:autoSpaceDE w:val="0"/>
        <w:autoSpaceDN w:val="0"/>
        <w:adjustRightInd w:val="0"/>
        <w:ind w:firstLine="0"/>
        <w:jc w:val="center"/>
        <w:rPr>
          <w:rFonts w:cs="Arial"/>
          <w:b/>
          <w:bCs/>
          <w:szCs w:val="24"/>
        </w:rPr>
      </w:pPr>
      <w:r w:rsidRPr="00264B3F">
        <w:rPr>
          <w:rFonts w:cs="Arial"/>
          <w:b/>
          <w:bCs/>
          <w:noProof/>
          <w:szCs w:val="24"/>
          <w:lang w:eastAsia="pt-BR"/>
        </w:rPr>
        <w:drawing>
          <wp:inline distT="0" distB="0" distL="0" distR="0" wp14:anchorId="0E70A60E" wp14:editId="7521352B">
            <wp:extent cx="5760720" cy="3025775"/>
            <wp:effectExtent l="0" t="0" r="0" b="317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25775"/>
                    </a:xfrm>
                    <a:prstGeom prst="rect">
                      <a:avLst/>
                    </a:prstGeom>
                  </pic:spPr>
                </pic:pic>
              </a:graphicData>
            </a:graphic>
          </wp:inline>
        </w:drawing>
      </w:r>
    </w:p>
    <w:p w:rsidR="00966E9F" w:rsidRDefault="00C30A98" w:rsidP="006D62EF">
      <w:pPr>
        <w:autoSpaceDE w:val="0"/>
        <w:autoSpaceDN w:val="0"/>
        <w:adjustRightInd w:val="0"/>
        <w:ind w:firstLine="0"/>
        <w:jc w:val="center"/>
        <w:rPr>
          <w:rFonts w:cs="Arial"/>
          <w:b/>
          <w:bCs/>
          <w:szCs w:val="24"/>
        </w:rPr>
      </w:pPr>
      <w:r w:rsidRPr="00C30A98">
        <w:rPr>
          <w:rFonts w:cs="Arial"/>
          <w:b/>
          <w:bCs/>
          <w:noProof/>
          <w:szCs w:val="24"/>
          <w:lang w:eastAsia="pt-BR"/>
        </w:rPr>
        <w:lastRenderedPageBreak/>
        <w:drawing>
          <wp:inline distT="0" distB="0" distL="0" distR="0" wp14:anchorId="5288BF84" wp14:editId="632816B3">
            <wp:extent cx="5303980" cy="3482642"/>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03980" cy="3482642"/>
                    </a:xfrm>
                    <a:prstGeom prst="rect">
                      <a:avLst/>
                    </a:prstGeom>
                  </pic:spPr>
                </pic:pic>
              </a:graphicData>
            </a:graphic>
          </wp:inline>
        </w:drawing>
      </w:r>
    </w:p>
    <w:p w:rsidR="00014390" w:rsidRPr="001E3CB1" w:rsidRDefault="00014390" w:rsidP="008D6F51">
      <w:pPr>
        <w:pStyle w:val="figura"/>
      </w:pPr>
      <w:r w:rsidRPr="001E3CB1">
        <w:t>(fonte: https://www.emartee.com/Attachment.php?name=41835.pdf acessado em 28/04/2017)</w:t>
      </w:r>
    </w:p>
    <w:p w:rsidR="00966E9F" w:rsidRDefault="00966E9F" w:rsidP="006D62EF">
      <w:pPr>
        <w:autoSpaceDE w:val="0"/>
        <w:autoSpaceDN w:val="0"/>
        <w:adjustRightInd w:val="0"/>
        <w:ind w:firstLine="0"/>
        <w:jc w:val="center"/>
        <w:rPr>
          <w:rFonts w:cs="Arial"/>
          <w:b/>
          <w:bCs/>
          <w:szCs w:val="24"/>
        </w:rPr>
      </w:pPr>
    </w:p>
    <w:p w:rsidR="00422CE0" w:rsidRDefault="00422CE0">
      <w:pPr>
        <w:spacing w:line="240" w:lineRule="auto"/>
        <w:ind w:firstLine="0"/>
        <w:jc w:val="left"/>
        <w:rPr>
          <w:rFonts w:cs="Arial"/>
          <w:b/>
          <w:bCs/>
          <w:szCs w:val="24"/>
        </w:rPr>
      </w:pPr>
      <w:r>
        <w:rPr>
          <w:rFonts w:cs="Arial"/>
          <w:b/>
          <w:bCs/>
          <w:szCs w:val="24"/>
        </w:rPr>
        <w:br w:type="page"/>
      </w:r>
    </w:p>
    <w:p w:rsidR="00867E33" w:rsidRDefault="00867E33" w:rsidP="008D6F51">
      <w:pPr>
        <w:pStyle w:val="Legenda"/>
      </w:pPr>
      <w:bookmarkStart w:id="445" w:name="_Toc482911703"/>
      <w:bookmarkStart w:id="446" w:name="_Toc482911767"/>
      <w:r>
        <w:lastRenderedPageBreak/>
        <w:t xml:space="preserve">APÊNDICE </w:t>
      </w:r>
      <w:fldSimple w:instr=" SEQ APÊNDICE \* ALPHABETIC ">
        <w:r w:rsidR="00B51721">
          <w:rPr>
            <w:noProof/>
          </w:rPr>
          <w:t>A</w:t>
        </w:r>
      </w:fldSimple>
      <w:r>
        <w:t xml:space="preserve"> </w:t>
      </w:r>
      <w:r w:rsidRPr="00EE5A9A">
        <w:rPr>
          <w:noProof/>
        </w:rPr>
        <w:t>–</w:t>
      </w:r>
      <w:r>
        <w:rPr>
          <w:noProof/>
        </w:rPr>
        <w:t xml:space="preserve"> </w:t>
      </w:r>
      <w:r>
        <w:t>Programação do Arduino Nano</w:t>
      </w:r>
      <w:r w:rsidR="00B51721">
        <w:t xml:space="preserve"> Motores</w:t>
      </w:r>
      <w:bookmarkEnd w:id="445"/>
      <w:bookmarkEnd w:id="446"/>
    </w:p>
    <w:p w:rsidR="00867E33" w:rsidRPr="00867E33" w:rsidRDefault="00867E33" w:rsidP="00867E33"/>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//Porta Serial extra</w:t>
            </w:r>
          </w:p>
          <w:p w:rsidR="004F465E" w:rsidRPr="00F21085"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rPr>
            </w:pPr>
            <w:r w:rsidRPr="00F21085">
              <w:rPr>
                <w:rFonts w:ascii="Courier New" w:hAnsi="Courier New" w:cs="Courier New"/>
                <w:color w:val="804000"/>
                <w:sz w:val="18"/>
                <w:szCs w:val="18"/>
                <w:highlight w:val="white"/>
              </w:rPr>
              <w:t>#include &lt;AltSoftSerial.h&gt;</w:t>
            </w: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AltSoftSerial serialExtra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//TX=9 RX=8</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//Ultrassonico</w:t>
            </w:r>
          </w:p>
          <w:p w:rsidR="004F465E" w:rsidRPr="006813C9" w:rsidRDefault="004F465E" w:rsidP="004F465E">
            <w:pPr>
              <w:widowControl w:val="0"/>
              <w:autoSpaceDE w:val="0"/>
              <w:autoSpaceDN w:val="0"/>
              <w:adjustRightInd w:val="0"/>
              <w:spacing w:line="240" w:lineRule="auto"/>
              <w:rPr>
                <w:rFonts w:ascii="Courier New" w:hAnsi="Courier New" w:cs="Courier New"/>
                <w:color w:val="804000"/>
                <w:sz w:val="18"/>
                <w:szCs w:val="18"/>
                <w:highlight w:val="white"/>
                <w:lang w:val="en-US"/>
                <w:rPrChange w:id="447" w:author="Adam" w:date="2017-05-19T11:54: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448" w:author="Adam" w:date="2017-05-19T11:54:00Z">
                  <w:rPr>
                    <w:rFonts w:ascii="Courier New" w:hAnsi="Courier New" w:cs="Courier New"/>
                    <w:color w:val="804000"/>
                    <w:sz w:val="18"/>
                    <w:szCs w:val="18"/>
                    <w:highlight w:val="white"/>
                  </w:rPr>
                </w:rPrChange>
              </w:rPr>
              <w:t>#include &lt;Ultrasonic.h&gt;</w:t>
            </w:r>
          </w:p>
          <w:p w:rsidR="004F465E" w:rsidRPr="006813C9"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lang w:val="en-US"/>
                <w:rPrChange w:id="449"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450" w:author="Adam" w:date="2017-05-19T11:54:00Z">
                  <w:rPr>
                    <w:rFonts w:ascii="Courier New" w:hAnsi="Courier New" w:cs="Courier New"/>
                    <w:color w:val="804000"/>
                    <w:sz w:val="18"/>
                    <w:szCs w:val="18"/>
                    <w:highlight w:val="white"/>
                  </w:rPr>
                </w:rPrChange>
              </w:rPr>
              <w:t xml:space="preserve">#define TRIGGER_PIN  6   </w:t>
            </w:r>
            <w:r w:rsidRPr="006813C9">
              <w:rPr>
                <w:rFonts w:ascii="Courier New" w:hAnsi="Courier New" w:cs="Courier New"/>
                <w:color w:val="008000"/>
                <w:sz w:val="18"/>
                <w:szCs w:val="18"/>
                <w:highlight w:val="white"/>
                <w:lang w:val="en-US"/>
                <w:rPrChange w:id="451" w:author="Adam" w:date="2017-05-19T11:54:00Z">
                  <w:rPr>
                    <w:rFonts w:ascii="Courier New" w:hAnsi="Courier New" w:cs="Courier New"/>
                    <w:color w:val="008000"/>
                    <w:sz w:val="18"/>
                    <w:szCs w:val="18"/>
                    <w:highlight w:val="white"/>
                  </w:rPr>
                </w:rPrChange>
              </w:rPr>
              <w:t xml:space="preserve">// </w:t>
            </w:r>
          </w:p>
          <w:p w:rsidR="004F465E" w:rsidRPr="006813C9"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lang w:val="en-US"/>
                <w:rPrChange w:id="452"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453" w:author="Adam" w:date="2017-05-19T11:54:00Z">
                  <w:rPr>
                    <w:rFonts w:ascii="Courier New" w:hAnsi="Courier New" w:cs="Courier New"/>
                    <w:color w:val="804000"/>
                    <w:sz w:val="18"/>
                    <w:szCs w:val="18"/>
                    <w:highlight w:val="white"/>
                  </w:rPr>
                </w:rPrChange>
              </w:rPr>
              <w:t xml:space="preserve">#define ECHO_PIN     7   </w:t>
            </w:r>
            <w:r w:rsidRPr="006813C9">
              <w:rPr>
                <w:rFonts w:ascii="Courier New" w:hAnsi="Courier New" w:cs="Courier New"/>
                <w:color w:val="008000"/>
                <w:sz w:val="18"/>
                <w:szCs w:val="18"/>
                <w:highlight w:val="white"/>
                <w:lang w:val="en-US"/>
                <w:rPrChange w:id="454" w:author="Adam" w:date="2017-05-19T11:54:00Z">
                  <w:rPr>
                    <w:rFonts w:ascii="Courier New" w:hAnsi="Courier New" w:cs="Courier New"/>
                    <w:color w:val="00800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lang w:val="en-US"/>
                <w:rPrChange w:id="455"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456" w:author="Adam" w:date="2017-05-19T11:54:00Z">
                  <w:rPr>
                    <w:rFonts w:ascii="Courier New" w:hAnsi="Courier New" w:cs="Courier New"/>
                    <w:color w:val="804000"/>
                    <w:sz w:val="18"/>
                    <w:szCs w:val="18"/>
                    <w:highlight w:val="white"/>
                  </w:rPr>
                </w:rPrChange>
              </w:rPr>
              <w:t xml:space="preserve">#define TRIGGER2_PIN  18 </w:t>
            </w:r>
            <w:r w:rsidRPr="006813C9">
              <w:rPr>
                <w:rFonts w:ascii="Courier New" w:hAnsi="Courier New" w:cs="Courier New"/>
                <w:color w:val="008000"/>
                <w:sz w:val="18"/>
                <w:szCs w:val="18"/>
                <w:highlight w:val="white"/>
                <w:lang w:val="en-US"/>
                <w:rPrChange w:id="457" w:author="Adam" w:date="2017-05-19T11:54:00Z">
                  <w:rPr>
                    <w:rFonts w:ascii="Courier New" w:hAnsi="Courier New" w:cs="Courier New"/>
                    <w:color w:val="008000"/>
                    <w:sz w:val="18"/>
                    <w:szCs w:val="18"/>
                    <w:highlight w:val="white"/>
                  </w:rPr>
                </w:rPrChange>
              </w:rPr>
              <w:t>// A04</w:t>
            </w:r>
          </w:p>
          <w:p w:rsidR="004F465E" w:rsidRPr="00851D32"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lang w:val="en-US"/>
                <w:rPrChange w:id="458"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804000"/>
                <w:sz w:val="18"/>
                <w:szCs w:val="18"/>
                <w:highlight w:val="white"/>
                <w:lang w:val="en-US"/>
                <w:rPrChange w:id="459" w:author="Adam" w:date="2017-05-19T13:16:00Z">
                  <w:rPr>
                    <w:rFonts w:ascii="Courier New" w:hAnsi="Courier New" w:cs="Courier New"/>
                    <w:color w:val="804000"/>
                    <w:sz w:val="18"/>
                    <w:szCs w:val="18"/>
                    <w:highlight w:val="white"/>
                  </w:rPr>
                </w:rPrChange>
              </w:rPr>
              <w:t xml:space="preserve">#define ECHO2_PIN     19  </w:t>
            </w:r>
            <w:r w:rsidRPr="00851D32">
              <w:rPr>
                <w:rFonts w:ascii="Courier New" w:hAnsi="Courier New" w:cs="Courier New"/>
                <w:color w:val="008000"/>
                <w:sz w:val="18"/>
                <w:szCs w:val="18"/>
                <w:highlight w:val="white"/>
                <w:lang w:val="en-US"/>
                <w:rPrChange w:id="460" w:author="Adam" w:date="2017-05-19T13:16:00Z">
                  <w:rPr>
                    <w:rFonts w:ascii="Courier New" w:hAnsi="Courier New" w:cs="Courier New"/>
                    <w:color w:val="008000"/>
                    <w:sz w:val="18"/>
                    <w:szCs w:val="18"/>
                    <w:highlight w:val="white"/>
                  </w:rPr>
                </w:rPrChange>
              </w:rPr>
              <w:t>// A05</w:t>
            </w:r>
          </w:p>
          <w:p w:rsidR="004F465E" w:rsidRPr="00851D32"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46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62" w:author="Adam" w:date="2017-05-19T13:16:00Z">
                  <w:rPr>
                    <w:rFonts w:ascii="Courier New" w:hAnsi="Courier New" w:cs="Courier New"/>
                    <w:color w:val="000000"/>
                    <w:sz w:val="18"/>
                    <w:szCs w:val="18"/>
                    <w:highlight w:val="white"/>
                  </w:rPr>
                </w:rPrChange>
              </w:rPr>
              <w:t>Ultrasonic sensorDistancia</w:t>
            </w:r>
            <w:r w:rsidRPr="00851D32">
              <w:rPr>
                <w:rFonts w:ascii="Courier New" w:hAnsi="Courier New" w:cs="Courier New"/>
                <w:b/>
                <w:bCs/>
                <w:color w:val="000080"/>
                <w:sz w:val="18"/>
                <w:szCs w:val="18"/>
                <w:highlight w:val="white"/>
                <w:lang w:val="en-US"/>
                <w:rPrChange w:id="46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64" w:author="Adam" w:date="2017-05-19T13:16:00Z">
                  <w:rPr>
                    <w:rFonts w:ascii="Courier New" w:hAnsi="Courier New" w:cs="Courier New"/>
                    <w:color w:val="000000"/>
                    <w:sz w:val="18"/>
                    <w:szCs w:val="18"/>
                    <w:highlight w:val="white"/>
                  </w:rPr>
                </w:rPrChange>
              </w:rPr>
              <w:t>TRIGGER_PIN</w:t>
            </w:r>
            <w:r w:rsidRPr="00851D32">
              <w:rPr>
                <w:rFonts w:ascii="Courier New" w:hAnsi="Courier New" w:cs="Courier New"/>
                <w:b/>
                <w:bCs/>
                <w:color w:val="000080"/>
                <w:sz w:val="18"/>
                <w:szCs w:val="18"/>
                <w:highlight w:val="white"/>
                <w:lang w:val="en-US"/>
                <w:rPrChange w:id="46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66" w:author="Adam" w:date="2017-05-19T13:16:00Z">
                  <w:rPr>
                    <w:rFonts w:ascii="Courier New" w:hAnsi="Courier New" w:cs="Courier New"/>
                    <w:color w:val="000000"/>
                    <w:sz w:val="18"/>
                    <w:szCs w:val="18"/>
                    <w:highlight w:val="white"/>
                  </w:rPr>
                </w:rPrChange>
              </w:rPr>
              <w:t xml:space="preserve"> ECHO_PIN</w:t>
            </w:r>
            <w:r w:rsidRPr="00851D32">
              <w:rPr>
                <w:rFonts w:ascii="Courier New" w:hAnsi="Courier New" w:cs="Courier New"/>
                <w:b/>
                <w:bCs/>
                <w:color w:val="000080"/>
                <w:sz w:val="18"/>
                <w:szCs w:val="18"/>
                <w:highlight w:val="white"/>
                <w:lang w:val="en-US"/>
                <w:rPrChange w:id="467" w:author="Adam" w:date="2017-05-19T13:16:00Z">
                  <w:rPr>
                    <w:rFonts w:ascii="Courier New" w:hAnsi="Courier New" w:cs="Courier New"/>
                    <w:b/>
                    <w:bCs/>
                    <w:color w:val="000080"/>
                    <w:sz w:val="18"/>
                    <w:szCs w:val="18"/>
                    <w:highlight w:val="white"/>
                  </w:rPr>
                </w:rPrChange>
              </w:rPr>
              <w:t>);</w:t>
            </w:r>
          </w:p>
          <w:p w:rsidR="004F465E" w:rsidRPr="00851D32"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468"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69" w:author="Adam" w:date="2017-05-19T13:16:00Z">
                  <w:rPr>
                    <w:rFonts w:ascii="Courier New" w:hAnsi="Courier New" w:cs="Courier New"/>
                    <w:color w:val="000000"/>
                    <w:sz w:val="18"/>
                    <w:szCs w:val="18"/>
                    <w:highlight w:val="white"/>
                  </w:rPr>
                </w:rPrChange>
              </w:rPr>
              <w:t>Ultrasonic sensorDistancia2</w:t>
            </w:r>
            <w:r w:rsidRPr="00851D32">
              <w:rPr>
                <w:rFonts w:ascii="Courier New" w:hAnsi="Courier New" w:cs="Courier New"/>
                <w:b/>
                <w:bCs/>
                <w:color w:val="000080"/>
                <w:sz w:val="18"/>
                <w:szCs w:val="18"/>
                <w:highlight w:val="white"/>
                <w:lang w:val="en-US"/>
                <w:rPrChange w:id="47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71" w:author="Adam" w:date="2017-05-19T13:16:00Z">
                  <w:rPr>
                    <w:rFonts w:ascii="Courier New" w:hAnsi="Courier New" w:cs="Courier New"/>
                    <w:color w:val="000000"/>
                    <w:sz w:val="18"/>
                    <w:szCs w:val="18"/>
                    <w:highlight w:val="white"/>
                  </w:rPr>
                </w:rPrChange>
              </w:rPr>
              <w:t>TRIGGER2_PIN</w:t>
            </w:r>
            <w:r w:rsidRPr="00851D32">
              <w:rPr>
                <w:rFonts w:ascii="Courier New" w:hAnsi="Courier New" w:cs="Courier New"/>
                <w:b/>
                <w:bCs/>
                <w:color w:val="000080"/>
                <w:sz w:val="18"/>
                <w:szCs w:val="18"/>
                <w:highlight w:val="white"/>
                <w:lang w:val="en-US"/>
                <w:rPrChange w:id="47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73" w:author="Adam" w:date="2017-05-19T13:16:00Z">
                  <w:rPr>
                    <w:rFonts w:ascii="Courier New" w:hAnsi="Courier New" w:cs="Courier New"/>
                    <w:color w:val="000000"/>
                    <w:sz w:val="18"/>
                    <w:szCs w:val="18"/>
                    <w:highlight w:val="white"/>
                  </w:rPr>
                </w:rPrChange>
              </w:rPr>
              <w:t xml:space="preserve"> ECHO2_PIN</w:t>
            </w:r>
            <w:r w:rsidRPr="00851D32">
              <w:rPr>
                <w:rFonts w:ascii="Courier New" w:hAnsi="Courier New" w:cs="Courier New"/>
                <w:b/>
                <w:bCs/>
                <w:color w:val="000080"/>
                <w:sz w:val="18"/>
                <w:szCs w:val="18"/>
                <w:highlight w:val="white"/>
                <w:lang w:val="en-US"/>
                <w:rPrChange w:id="474" w:author="Adam" w:date="2017-05-19T13:16: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47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476"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47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478" w:author="Adam" w:date="2017-05-19T11:54:00Z">
                  <w:rPr>
                    <w:rFonts w:ascii="Courier New" w:hAnsi="Courier New" w:cs="Courier New"/>
                    <w:color w:val="8000FF"/>
                    <w:sz w:val="18"/>
                    <w:szCs w:val="18"/>
                    <w:highlight w:val="white"/>
                  </w:rPr>
                </w:rPrChange>
              </w:rPr>
              <w:t>long</w:t>
            </w:r>
            <w:r w:rsidRPr="006813C9">
              <w:rPr>
                <w:rFonts w:ascii="Courier New" w:hAnsi="Courier New" w:cs="Courier New"/>
                <w:color w:val="000000"/>
                <w:sz w:val="18"/>
                <w:szCs w:val="18"/>
                <w:highlight w:val="white"/>
                <w:lang w:val="en-US"/>
                <w:rPrChange w:id="479" w:author="Adam" w:date="2017-05-19T11:54:00Z">
                  <w:rPr>
                    <w:rFonts w:ascii="Courier New" w:hAnsi="Courier New" w:cs="Courier New"/>
                    <w:color w:val="000000"/>
                    <w:sz w:val="18"/>
                    <w:szCs w:val="18"/>
                    <w:highlight w:val="white"/>
                  </w:rPr>
                </w:rPrChange>
              </w:rPr>
              <w:t xml:space="preserve"> microsec </w:t>
            </w:r>
            <w:r w:rsidRPr="006813C9">
              <w:rPr>
                <w:rFonts w:ascii="Courier New" w:hAnsi="Courier New" w:cs="Courier New"/>
                <w:b/>
                <w:bCs/>
                <w:color w:val="000080"/>
                <w:sz w:val="18"/>
                <w:szCs w:val="18"/>
                <w:highlight w:val="white"/>
                <w:lang w:val="en-US"/>
                <w:rPrChange w:id="48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81" w:author="Adam" w:date="2017-05-19T11:54:00Z">
                  <w:rPr>
                    <w:rFonts w:ascii="Courier New" w:hAnsi="Courier New" w:cs="Courier New"/>
                    <w:color w:val="000000"/>
                    <w:sz w:val="18"/>
                    <w:szCs w:val="18"/>
                    <w:highlight w:val="white"/>
                  </w:rPr>
                </w:rPrChange>
              </w:rPr>
              <w:t xml:space="preserve"> sensorDistancia</w:t>
            </w:r>
            <w:r w:rsidRPr="006813C9">
              <w:rPr>
                <w:rFonts w:ascii="Courier New" w:hAnsi="Courier New" w:cs="Courier New"/>
                <w:b/>
                <w:bCs/>
                <w:color w:val="000080"/>
                <w:sz w:val="18"/>
                <w:szCs w:val="18"/>
                <w:highlight w:val="white"/>
                <w:lang w:val="en-US"/>
                <w:rPrChange w:id="48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83" w:author="Adam" w:date="2017-05-19T11:54:00Z">
                  <w:rPr>
                    <w:rFonts w:ascii="Courier New" w:hAnsi="Courier New" w:cs="Courier New"/>
                    <w:color w:val="000000"/>
                    <w:sz w:val="18"/>
                    <w:szCs w:val="18"/>
                    <w:highlight w:val="white"/>
                  </w:rPr>
                </w:rPrChange>
              </w:rPr>
              <w:t>timing</w:t>
            </w:r>
            <w:r w:rsidRPr="006813C9">
              <w:rPr>
                <w:rFonts w:ascii="Courier New" w:hAnsi="Courier New" w:cs="Courier New"/>
                <w:b/>
                <w:bCs/>
                <w:color w:val="000080"/>
                <w:sz w:val="18"/>
                <w:szCs w:val="18"/>
                <w:highlight w:val="white"/>
                <w:lang w:val="en-US"/>
                <w:rPrChange w:id="484"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48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486"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48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488"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489" w:author="Adam" w:date="2017-05-19T11:54:00Z">
                  <w:rPr>
                    <w:rFonts w:ascii="Courier New" w:hAnsi="Courier New" w:cs="Courier New"/>
                    <w:color w:val="000000"/>
                    <w:sz w:val="18"/>
                    <w:szCs w:val="18"/>
                    <w:highlight w:val="white"/>
                  </w:rPr>
                </w:rPrChange>
              </w:rPr>
              <w:t xml:space="preserve"> distancia </w:t>
            </w:r>
            <w:r w:rsidRPr="006813C9">
              <w:rPr>
                <w:rFonts w:ascii="Courier New" w:hAnsi="Courier New" w:cs="Courier New"/>
                <w:b/>
                <w:bCs/>
                <w:color w:val="000080"/>
                <w:sz w:val="18"/>
                <w:szCs w:val="18"/>
                <w:highlight w:val="white"/>
                <w:lang w:val="en-US"/>
                <w:rPrChange w:id="49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91" w:author="Adam" w:date="2017-05-19T11:54:00Z">
                  <w:rPr>
                    <w:rFonts w:ascii="Courier New" w:hAnsi="Courier New" w:cs="Courier New"/>
                    <w:color w:val="000000"/>
                    <w:sz w:val="18"/>
                    <w:szCs w:val="18"/>
                    <w:highlight w:val="white"/>
                  </w:rPr>
                </w:rPrChange>
              </w:rPr>
              <w:t xml:space="preserve"> sensorDistancia</w:t>
            </w:r>
            <w:r w:rsidRPr="006813C9">
              <w:rPr>
                <w:rFonts w:ascii="Courier New" w:hAnsi="Courier New" w:cs="Courier New"/>
                <w:b/>
                <w:bCs/>
                <w:color w:val="000080"/>
                <w:sz w:val="18"/>
                <w:szCs w:val="18"/>
                <w:highlight w:val="white"/>
                <w:lang w:val="en-US"/>
                <w:rPrChange w:id="49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93" w:author="Adam" w:date="2017-05-19T11:54:00Z">
                  <w:rPr>
                    <w:rFonts w:ascii="Courier New" w:hAnsi="Courier New" w:cs="Courier New"/>
                    <w:color w:val="000000"/>
                    <w:sz w:val="18"/>
                    <w:szCs w:val="18"/>
                    <w:highlight w:val="white"/>
                  </w:rPr>
                </w:rPrChange>
              </w:rPr>
              <w:t>convert</w:t>
            </w:r>
            <w:r w:rsidRPr="006813C9">
              <w:rPr>
                <w:rFonts w:ascii="Courier New" w:hAnsi="Courier New" w:cs="Courier New"/>
                <w:b/>
                <w:bCs/>
                <w:color w:val="000080"/>
                <w:sz w:val="18"/>
                <w:szCs w:val="18"/>
                <w:highlight w:val="white"/>
                <w:lang w:val="en-US"/>
                <w:rPrChange w:id="49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95" w:author="Adam" w:date="2017-05-19T11:54:00Z">
                  <w:rPr>
                    <w:rFonts w:ascii="Courier New" w:hAnsi="Courier New" w:cs="Courier New"/>
                    <w:color w:val="000000"/>
                    <w:sz w:val="18"/>
                    <w:szCs w:val="18"/>
                    <w:highlight w:val="white"/>
                  </w:rPr>
                </w:rPrChange>
              </w:rPr>
              <w:t>microsec</w:t>
            </w:r>
            <w:r w:rsidRPr="006813C9">
              <w:rPr>
                <w:rFonts w:ascii="Courier New" w:hAnsi="Courier New" w:cs="Courier New"/>
                <w:b/>
                <w:bCs/>
                <w:color w:val="000080"/>
                <w:sz w:val="18"/>
                <w:szCs w:val="18"/>
                <w:highlight w:val="white"/>
                <w:lang w:val="en-US"/>
                <w:rPrChange w:id="49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97" w:author="Adam" w:date="2017-05-19T11:54:00Z">
                  <w:rPr>
                    <w:rFonts w:ascii="Courier New" w:hAnsi="Courier New" w:cs="Courier New"/>
                    <w:color w:val="000000"/>
                    <w:sz w:val="18"/>
                    <w:szCs w:val="18"/>
                    <w:highlight w:val="white"/>
                  </w:rPr>
                </w:rPrChange>
              </w:rPr>
              <w:t xml:space="preserve"> Ultrasonic</w:t>
            </w:r>
            <w:r w:rsidRPr="006813C9">
              <w:rPr>
                <w:rFonts w:ascii="Courier New" w:hAnsi="Courier New" w:cs="Courier New"/>
                <w:b/>
                <w:bCs/>
                <w:color w:val="000080"/>
                <w:sz w:val="18"/>
                <w:szCs w:val="18"/>
                <w:highlight w:val="white"/>
                <w:lang w:val="en-US"/>
                <w:rPrChange w:id="49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99" w:author="Adam" w:date="2017-05-19T11:54:00Z">
                  <w:rPr>
                    <w:rFonts w:ascii="Courier New" w:hAnsi="Courier New" w:cs="Courier New"/>
                    <w:color w:val="000000"/>
                    <w:sz w:val="18"/>
                    <w:szCs w:val="18"/>
                    <w:highlight w:val="white"/>
                  </w:rPr>
                </w:rPrChange>
              </w:rPr>
              <w:t>CM</w:t>
            </w:r>
            <w:r w:rsidRPr="006813C9">
              <w:rPr>
                <w:rFonts w:ascii="Courier New" w:hAnsi="Courier New" w:cs="Courier New"/>
                <w:b/>
                <w:bCs/>
                <w:color w:val="000080"/>
                <w:sz w:val="18"/>
                <w:szCs w:val="18"/>
                <w:highlight w:val="white"/>
                <w:lang w:val="en-US"/>
                <w:rPrChange w:id="500"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0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02"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0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504" w:author="Adam" w:date="2017-05-19T11:54:00Z">
                  <w:rPr>
                    <w:rFonts w:ascii="Courier New" w:hAnsi="Courier New" w:cs="Courier New"/>
                    <w:color w:val="8000FF"/>
                    <w:sz w:val="18"/>
                    <w:szCs w:val="18"/>
                    <w:highlight w:val="white"/>
                  </w:rPr>
                </w:rPrChange>
              </w:rPr>
              <w:t>long</w:t>
            </w:r>
            <w:r w:rsidRPr="006813C9">
              <w:rPr>
                <w:rFonts w:ascii="Courier New" w:hAnsi="Courier New" w:cs="Courier New"/>
                <w:color w:val="000000"/>
                <w:sz w:val="18"/>
                <w:szCs w:val="18"/>
                <w:highlight w:val="white"/>
                <w:lang w:val="en-US"/>
                <w:rPrChange w:id="505" w:author="Adam" w:date="2017-05-19T11:54:00Z">
                  <w:rPr>
                    <w:rFonts w:ascii="Courier New" w:hAnsi="Courier New" w:cs="Courier New"/>
                    <w:color w:val="000000"/>
                    <w:sz w:val="18"/>
                    <w:szCs w:val="18"/>
                    <w:highlight w:val="white"/>
                  </w:rPr>
                </w:rPrChange>
              </w:rPr>
              <w:t xml:space="preserve"> microsec2 </w:t>
            </w:r>
            <w:r w:rsidRPr="006813C9">
              <w:rPr>
                <w:rFonts w:ascii="Courier New" w:hAnsi="Courier New" w:cs="Courier New"/>
                <w:b/>
                <w:bCs/>
                <w:color w:val="000080"/>
                <w:sz w:val="18"/>
                <w:szCs w:val="18"/>
                <w:highlight w:val="white"/>
                <w:lang w:val="en-US"/>
                <w:rPrChange w:id="50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07" w:author="Adam" w:date="2017-05-19T11:54:00Z">
                  <w:rPr>
                    <w:rFonts w:ascii="Courier New" w:hAnsi="Courier New" w:cs="Courier New"/>
                    <w:color w:val="000000"/>
                    <w:sz w:val="18"/>
                    <w:szCs w:val="18"/>
                    <w:highlight w:val="white"/>
                  </w:rPr>
                </w:rPrChange>
              </w:rPr>
              <w:t xml:space="preserve"> sensorDistancia2</w:t>
            </w:r>
            <w:r w:rsidRPr="006813C9">
              <w:rPr>
                <w:rFonts w:ascii="Courier New" w:hAnsi="Courier New" w:cs="Courier New"/>
                <w:b/>
                <w:bCs/>
                <w:color w:val="000080"/>
                <w:sz w:val="18"/>
                <w:szCs w:val="18"/>
                <w:highlight w:val="white"/>
                <w:lang w:val="en-US"/>
                <w:rPrChange w:id="50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09" w:author="Adam" w:date="2017-05-19T11:54:00Z">
                  <w:rPr>
                    <w:rFonts w:ascii="Courier New" w:hAnsi="Courier New" w:cs="Courier New"/>
                    <w:color w:val="000000"/>
                    <w:sz w:val="18"/>
                    <w:szCs w:val="18"/>
                    <w:highlight w:val="white"/>
                  </w:rPr>
                </w:rPrChange>
              </w:rPr>
              <w:t>timing</w:t>
            </w:r>
            <w:r w:rsidRPr="006813C9">
              <w:rPr>
                <w:rFonts w:ascii="Courier New" w:hAnsi="Courier New" w:cs="Courier New"/>
                <w:b/>
                <w:bCs/>
                <w:color w:val="000080"/>
                <w:sz w:val="18"/>
                <w:szCs w:val="18"/>
                <w:highlight w:val="white"/>
                <w:lang w:val="en-US"/>
                <w:rPrChange w:id="510" w:author="Adam" w:date="2017-05-19T11:54:00Z">
                  <w:rPr>
                    <w:rFonts w:ascii="Courier New" w:hAnsi="Courier New" w:cs="Courier New"/>
                    <w:b/>
                    <w:bCs/>
                    <w:color w:val="000080"/>
                    <w:sz w:val="18"/>
                    <w:szCs w:val="18"/>
                    <w:highlight w:val="white"/>
                  </w:rPr>
                </w:rPrChang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static</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float</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p>
          <w:p w:rsidR="004F465E" w:rsidRPr="00F21085" w:rsidRDefault="004F465E" w:rsidP="004F465E">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//Demais variaveis</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1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12"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1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514"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515" w:author="Adam" w:date="2017-05-19T11:54:00Z">
                  <w:rPr>
                    <w:rFonts w:ascii="Courier New" w:hAnsi="Courier New" w:cs="Courier New"/>
                    <w:color w:val="000000"/>
                    <w:sz w:val="18"/>
                    <w:szCs w:val="18"/>
                    <w:highlight w:val="white"/>
                  </w:rPr>
                </w:rPrChange>
              </w:rPr>
              <w:t xml:space="preserve"> tempoInicial </w:t>
            </w:r>
            <w:r w:rsidRPr="006813C9">
              <w:rPr>
                <w:rFonts w:ascii="Courier New" w:hAnsi="Courier New" w:cs="Courier New"/>
                <w:b/>
                <w:bCs/>
                <w:color w:val="000080"/>
                <w:sz w:val="18"/>
                <w:szCs w:val="18"/>
                <w:highlight w:val="white"/>
                <w:lang w:val="en-US"/>
                <w:rPrChange w:id="51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1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518"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519"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2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21"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2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523"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524" w:author="Adam" w:date="2017-05-19T11:54:00Z">
                  <w:rPr>
                    <w:rFonts w:ascii="Courier New" w:hAnsi="Courier New" w:cs="Courier New"/>
                    <w:color w:val="000000"/>
                    <w:sz w:val="18"/>
                    <w:szCs w:val="18"/>
                    <w:highlight w:val="white"/>
                  </w:rPr>
                </w:rPrChange>
              </w:rPr>
              <w:t xml:space="preserve"> tempoFinal </w:t>
            </w:r>
            <w:r w:rsidRPr="006813C9">
              <w:rPr>
                <w:rFonts w:ascii="Courier New" w:hAnsi="Courier New" w:cs="Courier New"/>
                <w:b/>
                <w:bCs/>
                <w:color w:val="000080"/>
                <w:sz w:val="18"/>
                <w:szCs w:val="18"/>
                <w:highlight w:val="white"/>
                <w:lang w:val="en-US"/>
                <w:rPrChange w:id="52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2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527"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528" w:author="Adam" w:date="2017-05-19T11:54:00Z">
                  <w:rPr>
                    <w:rFonts w:ascii="Courier New" w:hAnsi="Courier New" w:cs="Courier New"/>
                    <w:b/>
                    <w:bCs/>
                    <w:color w:val="000080"/>
                    <w:sz w:val="18"/>
                    <w:szCs w:val="18"/>
                    <w:highlight w:val="white"/>
                  </w:rPr>
                </w:rPrChang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comandoFechamentoEsquerda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comandoAberturaDireita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F21085"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boolean comandoFechamentoDireita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2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30"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31" w:author="Adam" w:date="2017-05-19T11:54:00Z">
                  <w:rPr>
                    <w:rFonts w:ascii="Courier New" w:hAnsi="Courier New" w:cs="Courier New"/>
                    <w:color w:val="000000"/>
                    <w:sz w:val="18"/>
                    <w:szCs w:val="18"/>
                    <w:highlight w:val="white"/>
                  </w:rPr>
                </w:rPrChange>
              </w:rPr>
              <w:t xml:space="preserve"> boolean pdf </w:t>
            </w:r>
            <w:r w:rsidRPr="006813C9">
              <w:rPr>
                <w:rFonts w:ascii="Courier New" w:hAnsi="Courier New" w:cs="Courier New"/>
                <w:b/>
                <w:bCs/>
                <w:color w:val="000080"/>
                <w:sz w:val="18"/>
                <w:szCs w:val="18"/>
                <w:highlight w:val="white"/>
                <w:lang w:val="en-US"/>
                <w:rPrChange w:id="53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3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34"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35"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36"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37"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38" w:author="Adam" w:date="2017-05-19T11:54:00Z">
                  <w:rPr>
                    <w:rFonts w:ascii="Courier New" w:hAnsi="Courier New" w:cs="Courier New"/>
                    <w:color w:val="000000"/>
                    <w:sz w:val="18"/>
                    <w:szCs w:val="18"/>
                    <w:highlight w:val="white"/>
                  </w:rPr>
                </w:rPrChange>
              </w:rPr>
              <w:t xml:space="preserve"> boolean pda </w:t>
            </w:r>
            <w:r w:rsidRPr="006813C9">
              <w:rPr>
                <w:rFonts w:ascii="Courier New" w:hAnsi="Courier New" w:cs="Courier New"/>
                <w:b/>
                <w:bCs/>
                <w:color w:val="000080"/>
                <w:sz w:val="18"/>
                <w:szCs w:val="18"/>
                <w:highlight w:val="white"/>
                <w:lang w:val="en-US"/>
                <w:rPrChange w:id="53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4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41"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42"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4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44"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45" w:author="Adam" w:date="2017-05-19T11:54:00Z">
                  <w:rPr>
                    <w:rFonts w:ascii="Courier New" w:hAnsi="Courier New" w:cs="Courier New"/>
                    <w:color w:val="000000"/>
                    <w:sz w:val="18"/>
                    <w:szCs w:val="18"/>
                    <w:highlight w:val="white"/>
                  </w:rPr>
                </w:rPrChange>
              </w:rPr>
              <w:t xml:space="preserve"> boolean pea </w:t>
            </w:r>
            <w:r w:rsidRPr="006813C9">
              <w:rPr>
                <w:rFonts w:ascii="Courier New" w:hAnsi="Courier New" w:cs="Courier New"/>
                <w:b/>
                <w:bCs/>
                <w:color w:val="000080"/>
                <w:sz w:val="18"/>
                <w:szCs w:val="18"/>
                <w:highlight w:val="white"/>
                <w:lang w:val="en-US"/>
                <w:rPrChange w:id="54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4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48"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49"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5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51"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52" w:author="Adam" w:date="2017-05-19T11:54:00Z">
                  <w:rPr>
                    <w:rFonts w:ascii="Courier New" w:hAnsi="Courier New" w:cs="Courier New"/>
                    <w:color w:val="000000"/>
                    <w:sz w:val="18"/>
                    <w:szCs w:val="18"/>
                    <w:highlight w:val="white"/>
                  </w:rPr>
                </w:rPrChange>
              </w:rPr>
              <w:t xml:space="preserve"> boolean pef </w:t>
            </w:r>
            <w:r w:rsidRPr="006813C9">
              <w:rPr>
                <w:rFonts w:ascii="Courier New" w:hAnsi="Courier New" w:cs="Courier New"/>
                <w:b/>
                <w:bCs/>
                <w:color w:val="000080"/>
                <w:sz w:val="18"/>
                <w:szCs w:val="18"/>
                <w:highlight w:val="white"/>
                <w:lang w:val="en-US"/>
                <w:rPrChange w:id="55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5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55"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56"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57"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58"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59" w:author="Adam" w:date="2017-05-19T11:54:00Z">
                  <w:rPr>
                    <w:rFonts w:ascii="Courier New" w:hAnsi="Courier New" w:cs="Courier New"/>
                    <w:color w:val="000000"/>
                    <w:sz w:val="18"/>
                    <w:szCs w:val="18"/>
                    <w:highlight w:val="white"/>
                  </w:rPr>
                </w:rPrChange>
              </w:rPr>
              <w:t xml:space="preserve"> boolean comandoSobe </w:t>
            </w:r>
            <w:r w:rsidRPr="006813C9">
              <w:rPr>
                <w:rFonts w:ascii="Courier New" w:hAnsi="Courier New" w:cs="Courier New"/>
                <w:b/>
                <w:bCs/>
                <w:color w:val="000080"/>
                <w:sz w:val="18"/>
                <w:szCs w:val="18"/>
                <w:highlight w:val="white"/>
                <w:lang w:val="en-US"/>
                <w:rPrChange w:id="56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6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62"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63"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64"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65"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66" w:author="Adam" w:date="2017-05-19T11:54:00Z">
                  <w:rPr>
                    <w:rFonts w:ascii="Courier New" w:hAnsi="Courier New" w:cs="Courier New"/>
                    <w:color w:val="000000"/>
                    <w:sz w:val="18"/>
                    <w:szCs w:val="18"/>
                    <w:highlight w:val="white"/>
                  </w:rPr>
                </w:rPrChange>
              </w:rPr>
              <w:t xml:space="preserve"> boolean comandoDesce </w:t>
            </w:r>
            <w:r w:rsidRPr="006813C9">
              <w:rPr>
                <w:rFonts w:ascii="Courier New" w:hAnsi="Courier New" w:cs="Courier New"/>
                <w:b/>
                <w:bCs/>
                <w:color w:val="000080"/>
                <w:sz w:val="18"/>
                <w:szCs w:val="18"/>
                <w:highlight w:val="white"/>
                <w:lang w:val="en-US"/>
                <w:rPrChange w:id="56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6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69"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70"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7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72"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73" w:author="Adam" w:date="2017-05-19T11:54:00Z">
                  <w:rPr>
                    <w:rFonts w:ascii="Courier New" w:hAnsi="Courier New" w:cs="Courier New"/>
                    <w:color w:val="000000"/>
                    <w:sz w:val="18"/>
                    <w:szCs w:val="18"/>
                    <w:highlight w:val="white"/>
                  </w:rPr>
                </w:rPrChange>
              </w:rPr>
              <w:t xml:space="preserve"> boolean permissividade </w:t>
            </w:r>
            <w:r w:rsidRPr="006813C9">
              <w:rPr>
                <w:rFonts w:ascii="Courier New" w:hAnsi="Courier New" w:cs="Courier New"/>
                <w:b/>
                <w:bCs/>
                <w:color w:val="000080"/>
                <w:sz w:val="18"/>
                <w:szCs w:val="18"/>
                <w:highlight w:val="white"/>
                <w:lang w:val="en-US"/>
                <w:rPrChange w:id="57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7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76"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77"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78"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79"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580" w:author="Adam" w:date="2017-05-19T11:54:00Z">
                  <w:rPr>
                    <w:rFonts w:ascii="Courier New" w:hAnsi="Courier New" w:cs="Courier New"/>
                    <w:color w:val="000000"/>
                    <w:sz w:val="18"/>
                    <w:szCs w:val="18"/>
                    <w:highlight w:val="white"/>
                  </w:rPr>
                </w:rPrChange>
              </w:rPr>
              <w:t xml:space="preserve"> boolean fechadas </w:t>
            </w:r>
            <w:r w:rsidRPr="006813C9">
              <w:rPr>
                <w:rFonts w:ascii="Courier New" w:hAnsi="Courier New" w:cs="Courier New"/>
                <w:b/>
                <w:bCs/>
                <w:color w:val="000080"/>
                <w:sz w:val="18"/>
                <w:szCs w:val="18"/>
                <w:highlight w:val="white"/>
                <w:lang w:val="en-US"/>
                <w:rPrChange w:id="58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8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583" w:author="Adam" w:date="2017-05-19T11:54:00Z">
                  <w:rPr>
                    <w:rFonts w:ascii="Courier New" w:hAnsi="Courier New" w:cs="Courier New"/>
                    <w:b/>
                    <w:bCs/>
                    <w:color w:val="0000FF"/>
                    <w:sz w:val="18"/>
                    <w:szCs w:val="18"/>
                    <w:highlight w:val="white"/>
                  </w:rPr>
                </w:rPrChange>
              </w:rPr>
              <w:t>false</w:t>
            </w:r>
            <w:r w:rsidRPr="006813C9">
              <w:rPr>
                <w:rFonts w:ascii="Courier New" w:hAnsi="Courier New" w:cs="Courier New"/>
                <w:b/>
                <w:bCs/>
                <w:color w:val="000080"/>
                <w:sz w:val="18"/>
                <w:szCs w:val="18"/>
                <w:highlight w:val="white"/>
                <w:lang w:val="en-US"/>
                <w:rPrChange w:id="584"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8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86"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587" w:author="Adam" w:date="2017-05-19T11:54:00Z">
                  <w:rPr>
                    <w:rFonts w:ascii="Courier New" w:hAnsi="Courier New" w:cs="Courier New"/>
                    <w:color w:val="000000"/>
                    <w:sz w:val="18"/>
                    <w:szCs w:val="18"/>
                    <w:highlight w:val="white"/>
                  </w:rPr>
                </w:rPrChange>
              </w:rPr>
              <w:t xml:space="preserve"> pinoPEA </w:t>
            </w:r>
            <w:r w:rsidRPr="006813C9">
              <w:rPr>
                <w:rFonts w:ascii="Courier New" w:hAnsi="Courier New" w:cs="Courier New"/>
                <w:b/>
                <w:bCs/>
                <w:color w:val="000080"/>
                <w:sz w:val="18"/>
                <w:szCs w:val="18"/>
                <w:highlight w:val="white"/>
                <w:lang w:val="en-US"/>
                <w:rPrChange w:id="58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8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590"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591"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92"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593"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594" w:author="Adam" w:date="2017-05-19T11:54:00Z">
                  <w:rPr>
                    <w:rFonts w:ascii="Courier New" w:hAnsi="Courier New" w:cs="Courier New"/>
                    <w:color w:val="000000"/>
                    <w:sz w:val="18"/>
                    <w:szCs w:val="18"/>
                    <w:highlight w:val="white"/>
                  </w:rPr>
                </w:rPrChange>
              </w:rPr>
              <w:t xml:space="preserve"> pinoPEF </w:t>
            </w:r>
            <w:r w:rsidRPr="006813C9">
              <w:rPr>
                <w:rFonts w:ascii="Courier New" w:hAnsi="Courier New" w:cs="Courier New"/>
                <w:b/>
                <w:bCs/>
                <w:color w:val="000080"/>
                <w:sz w:val="18"/>
                <w:szCs w:val="18"/>
                <w:highlight w:val="white"/>
                <w:lang w:val="en-US"/>
                <w:rPrChange w:id="59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59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597"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598"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59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00"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01" w:author="Adam" w:date="2017-05-19T11:54:00Z">
                  <w:rPr>
                    <w:rFonts w:ascii="Courier New" w:hAnsi="Courier New" w:cs="Courier New"/>
                    <w:color w:val="000000"/>
                    <w:sz w:val="18"/>
                    <w:szCs w:val="18"/>
                    <w:highlight w:val="white"/>
                  </w:rPr>
                </w:rPrChange>
              </w:rPr>
              <w:t xml:space="preserve"> pinoPDA </w:t>
            </w:r>
            <w:r w:rsidRPr="006813C9">
              <w:rPr>
                <w:rFonts w:ascii="Courier New" w:hAnsi="Courier New" w:cs="Courier New"/>
                <w:b/>
                <w:bCs/>
                <w:color w:val="000080"/>
                <w:sz w:val="18"/>
                <w:szCs w:val="18"/>
                <w:highlight w:val="white"/>
                <w:lang w:val="en-US"/>
                <w:rPrChange w:id="60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0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04"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05"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06"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07"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08" w:author="Adam" w:date="2017-05-19T11:54:00Z">
                  <w:rPr>
                    <w:rFonts w:ascii="Courier New" w:hAnsi="Courier New" w:cs="Courier New"/>
                    <w:color w:val="000000"/>
                    <w:sz w:val="18"/>
                    <w:szCs w:val="18"/>
                    <w:highlight w:val="white"/>
                  </w:rPr>
                </w:rPrChange>
              </w:rPr>
              <w:t xml:space="preserve"> pinoPDF </w:t>
            </w:r>
            <w:r w:rsidRPr="006813C9">
              <w:rPr>
                <w:rFonts w:ascii="Courier New" w:hAnsi="Courier New" w:cs="Courier New"/>
                <w:b/>
                <w:bCs/>
                <w:color w:val="000080"/>
                <w:sz w:val="18"/>
                <w:szCs w:val="18"/>
                <w:highlight w:val="white"/>
                <w:lang w:val="en-US"/>
                <w:rPrChange w:id="60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1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11"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12"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1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14"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15" w:author="Adam" w:date="2017-05-19T11:54:00Z">
                  <w:rPr>
                    <w:rFonts w:ascii="Courier New" w:hAnsi="Courier New" w:cs="Courier New"/>
                    <w:color w:val="000000"/>
                    <w:sz w:val="18"/>
                    <w:szCs w:val="18"/>
                    <w:highlight w:val="white"/>
                  </w:rPr>
                </w:rPrChange>
              </w:rPr>
              <w:t xml:space="preserve"> saidaAMD </w:t>
            </w:r>
            <w:r w:rsidRPr="006813C9">
              <w:rPr>
                <w:rFonts w:ascii="Courier New" w:hAnsi="Courier New" w:cs="Courier New"/>
                <w:b/>
                <w:bCs/>
                <w:color w:val="000080"/>
                <w:sz w:val="18"/>
                <w:szCs w:val="18"/>
                <w:highlight w:val="white"/>
                <w:lang w:val="en-US"/>
                <w:rPrChange w:id="61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1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18"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19"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2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21"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22" w:author="Adam" w:date="2017-05-19T11:54:00Z">
                  <w:rPr>
                    <w:rFonts w:ascii="Courier New" w:hAnsi="Courier New" w:cs="Courier New"/>
                    <w:color w:val="000000"/>
                    <w:sz w:val="18"/>
                    <w:szCs w:val="18"/>
                    <w:highlight w:val="white"/>
                  </w:rPr>
                </w:rPrChange>
              </w:rPr>
              <w:t xml:space="preserve"> saidaBMD </w:t>
            </w:r>
            <w:r w:rsidRPr="006813C9">
              <w:rPr>
                <w:rFonts w:ascii="Courier New" w:hAnsi="Courier New" w:cs="Courier New"/>
                <w:b/>
                <w:bCs/>
                <w:color w:val="000080"/>
                <w:sz w:val="18"/>
                <w:szCs w:val="18"/>
                <w:highlight w:val="white"/>
                <w:lang w:val="en-US"/>
                <w:rPrChange w:id="62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2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25"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26"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27"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28"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29" w:author="Adam" w:date="2017-05-19T11:54:00Z">
                  <w:rPr>
                    <w:rFonts w:ascii="Courier New" w:hAnsi="Courier New" w:cs="Courier New"/>
                    <w:color w:val="000000"/>
                    <w:sz w:val="18"/>
                    <w:szCs w:val="18"/>
                    <w:highlight w:val="white"/>
                  </w:rPr>
                </w:rPrChange>
              </w:rPr>
              <w:t xml:space="preserve"> saidaAME </w:t>
            </w:r>
            <w:r w:rsidRPr="006813C9">
              <w:rPr>
                <w:rFonts w:ascii="Courier New" w:hAnsi="Courier New" w:cs="Courier New"/>
                <w:b/>
                <w:bCs/>
                <w:color w:val="000080"/>
                <w:sz w:val="18"/>
                <w:szCs w:val="18"/>
                <w:highlight w:val="white"/>
                <w:lang w:val="en-US"/>
                <w:rPrChange w:id="63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3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32"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33"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34"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35"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36" w:author="Adam" w:date="2017-05-19T11:54:00Z">
                  <w:rPr>
                    <w:rFonts w:ascii="Courier New" w:hAnsi="Courier New" w:cs="Courier New"/>
                    <w:color w:val="000000"/>
                    <w:sz w:val="18"/>
                    <w:szCs w:val="18"/>
                    <w:highlight w:val="white"/>
                  </w:rPr>
                </w:rPrChange>
              </w:rPr>
              <w:t xml:space="preserve"> saidaBME </w:t>
            </w:r>
            <w:r w:rsidRPr="006813C9">
              <w:rPr>
                <w:rFonts w:ascii="Courier New" w:hAnsi="Courier New" w:cs="Courier New"/>
                <w:b/>
                <w:bCs/>
                <w:color w:val="000080"/>
                <w:sz w:val="18"/>
                <w:szCs w:val="18"/>
                <w:highlight w:val="white"/>
                <w:lang w:val="en-US"/>
                <w:rPrChange w:id="63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3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39"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40"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4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42" w:author="Adam" w:date="2017-05-19T11:54:00Z">
                  <w:rPr>
                    <w:rFonts w:ascii="Courier New" w:hAnsi="Courier New" w:cs="Courier New"/>
                    <w:color w:val="8000FF"/>
                    <w:sz w:val="18"/>
                    <w:szCs w:val="18"/>
                    <w:highlight w:val="white"/>
                  </w:rPr>
                </w:rPrChange>
              </w:rPr>
              <w:t>volatile</w:t>
            </w:r>
            <w:r w:rsidRPr="006813C9">
              <w:rPr>
                <w:rFonts w:ascii="Courier New" w:hAnsi="Courier New" w:cs="Courier New"/>
                <w:color w:val="000000"/>
                <w:sz w:val="18"/>
                <w:szCs w:val="18"/>
                <w:highlight w:val="white"/>
                <w:lang w:val="en-US"/>
                <w:rPrChange w:id="64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644"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645" w:author="Adam" w:date="2017-05-19T11:54:00Z">
                  <w:rPr>
                    <w:rFonts w:ascii="Courier New" w:hAnsi="Courier New" w:cs="Courier New"/>
                    <w:color w:val="000000"/>
                    <w:sz w:val="18"/>
                    <w:szCs w:val="18"/>
                    <w:highlight w:val="white"/>
                  </w:rPr>
                </w:rPrChange>
              </w:rPr>
              <w:t xml:space="preserve"> deltaT </w:t>
            </w:r>
            <w:r w:rsidRPr="006813C9">
              <w:rPr>
                <w:rFonts w:ascii="Courier New" w:hAnsi="Courier New" w:cs="Courier New"/>
                <w:b/>
                <w:bCs/>
                <w:color w:val="000080"/>
                <w:sz w:val="18"/>
                <w:szCs w:val="18"/>
                <w:highlight w:val="white"/>
                <w:lang w:val="en-US"/>
                <w:rPrChange w:id="64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4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48" w:author="Adam" w:date="2017-05-19T11:54:00Z">
                  <w:rPr>
                    <w:rFonts w:ascii="Courier New" w:hAnsi="Courier New" w:cs="Courier New"/>
                    <w:color w:val="FF8000"/>
                    <w:sz w:val="18"/>
                    <w:szCs w:val="18"/>
                    <w:highlight w:val="white"/>
                  </w:rPr>
                </w:rPrChange>
              </w:rPr>
              <w:t>0.00</w:t>
            </w:r>
            <w:r w:rsidRPr="006813C9">
              <w:rPr>
                <w:rFonts w:ascii="Courier New" w:hAnsi="Courier New" w:cs="Courier New"/>
                <w:b/>
                <w:bCs/>
                <w:color w:val="000080"/>
                <w:sz w:val="18"/>
                <w:szCs w:val="18"/>
                <w:highlight w:val="white"/>
                <w:lang w:val="en-US"/>
                <w:rPrChange w:id="649"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5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51" w:author="Adam" w:date="2017-05-19T11:54:00Z">
                  <w:rPr>
                    <w:rFonts w:ascii="Courier New" w:hAnsi="Courier New" w:cs="Courier New"/>
                    <w:color w:val="8000FF"/>
                    <w:sz w:val="18"/>
                    <w:szCs w:val="18"/>
                    <w:highlight w:val="white"/>
                  </w:rPr>
                </w:rPrChange>
              </w:rPr>
              <w:t>volatile</w:t>
            </w:r>
            <w:r w:rsidRPr="006813C9">
              <w:rPr>
                <w:rFonts w:ascii="Courier New" w:hAnsi="Courier New" w:cs="Courier New"/>
                <w:color w:val="000000"/>
                <w:sz w:val="18"/>
                <w:szCs w:val="18"/>
                <w:highlight w:val="white"/>
                <w:lang w:val="en-US"/>
                <w:rPrChange w:id="65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653"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654" w:author="Adam" w:date="2017-05-19T11:54:00Z">
                  <w:rPr>
                    <w:rFonts w:ascii="Courier New" w:hAnsi="Courier New" w:cs="Courier New"/>
                    <w:color w:val="000000"/>
                    <w:sz w:val="18"/>
                    <w:szCs w:val="18"/>
                    <w:highlight w:val="white"/>
                  </w:rPr>
                </w:rPrChange>
              </w:rPr>
              <w:t xml:space="preserve"> deltaD </w:t>
            </w:r>
            <w:r w:rsidRPr="006813C9">
              <w:rPr>
                <w:rFonts w:ascii="Courier New" w:hAnsi="Courier New" w:cs="Courier New"/>
                <w:b/>
                <w:bCs/>
                <w:color w:val="000080"/>
                <w:sz w:val="18"/>
                <w:szCs w:val="18"/>
                <w:highlight w:val="white"/>
                <w:lang w:val="en-US"/>
                <w:rPrChange w:id="65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5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57" w:author="Adam" w:date="2017-05-19T11:54:00Z">
                  <w:rPr>
                    <w:rFonts w:ascii="Courier New" w:hAnsi="Courier New" w:cs="Courier New"/>
                    <w:color w:val="FF8000"/>
                    <w:sz w:val="18"/>
                    <w:szCs w:val="18"/>
                    <w:highlight w:val="white"/>
                  </w:rPr>
                </w:rPrChange>
              </w:rPr>
              <w:t>0.00</w:t>
            </w:r>
            <w:r w:rsidRPr="006813C9">
              <w:rPr>
                <w:rFonts w:ascii="Courier New" w:hAnsi="Courier New" w:cs="Courier New"/>
                <w:b/>
                <w:bCs/>
                <w:color w:val="000080"/>
                <w:sz w:val="18"/>
                <w:szCs w:val="18"/>
                <w:highlight w:val="white"/>
                <w:lang w:val="en-US"/>
                <w:rPrChange w:id="658"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color w:val="000000"/>
                <w:sz w:val="18"/>
                <w:szCs w:val="18"/>
                <w:highlight w:val="white"/>
                <w:lang w:val="en-US"/>
                <w:rPrChange w:id="65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60"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66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662"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663" w:author="Adam" w:date="2017-05-19T11:54:00Z">
                  <w:rPr>
                    <w:rFonts w:ascii="Courier New" w:hAnsi="Courier New" w:cs="Courier New"/>
                    <w:color w:val="000000"/>
                    <w:sz w:val="18"/>
                    <w:szCs w:val="18"/>
                    <w:highlight w:val="white"/>
                  </w:rPr>
                </w:rPrChange>
              </w:rPr>
              <w:t xml:space="preserve"> dInicial </w:t>
            </w:r>
            <w:r w:rsidRPr="006813C9">
              <w:rPr>
                <w:rFonts w:ascii="Courier New" w:hAnsi="Courier New" w:cs="Courier New"/>
                <w:b/>
                <w:bCs/>
                <w:color w:val="000080"/>
                <w:sz w:val="18"/>
                <w:szCs w:val="18"/>
                <w:highlight w:val="white"/>
                <w:lang w:val="en-US"/>
                <w:rPrChange w:id="66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6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66" w:author="Adam" w:date="2017-05-19T11:54:00Z">
                  <w:rPr>
                    <w:rFonts w:ascii="Courier New" w:hAnsi="Courier New" w:cs="Courier New"/>
                    <w:color w:val="FF8000"/>
                    <w:sz w:val="18"/>
                    <w:szCs w:val="18"/>
                    <w:highlight w:val="white"/>
                  </w:rPr>
                </w:rPrChange>
              </w:rPr>
              <w:t>0.00</w:t>
            </w:r>
            <w:r w:rsidRPr="006813C9">
              <w:rPr>
                <w:rFonts w:ascii="Courier New" w:hAnsi="Courier New" w:cs="Courier New"/>
                <w:b/>
                <w:bCs/>
                <w:color w:val="000080"/>
                <w:sz w:val="18"/>
                <w:szCs w:val="18"/>
                <w:highlight w:val="white"/>
                <w:lang w:val="en-US"/>
                <w:rPrChange w:id="667" w:author="Adam" w:date="2017-05-19T11:54:00Z">
                  <w:rPr>
                    <w:rFonts w:ascii="Courier New" w:hAnsi="Courier New" w:cs="Courier New"/>
                    <w:b/>
                    <w:bCs/>
                    <w:color w:val="000080"/>
                    <w:sz w:val="18"/>
                    <w:szCs w:val="18"/>
                    <w:highlight w:val="white"/>
                  </w:rPr>
                </w:rPrChange>
              </w:rPr>
              <w:t>;</w:t>
            </w:r>
          </w:p>
          <w:p w:rsidR="004F465E" w:rsidRPr="006813C9" w:rsidRDefault="004F465E" w:rsidP="004F465E">
            <w:pPr>
              <w:widowControl w:val="0"/>
              <w:autoSpaceDE w:val="0"/>
              <w:autoSpaceDN w:val="0"/>
              <w:adjustRightInd w:val="0"/>
              <w:spacing w:line="240" w:lineRule="auto"/>
              <w:rPr>
                <w:rFonts w:ascii="Courier New" w:hAnsi="Courier New" w:cs="Courier New"/>
                <w:b/>
                <w:bCs/>
                <w:color w:val="000080"/>
                <w:sz w:val="18"/>
                <w:szCs w:val="18"/>
                <w:highlight w:val="white"/>
                <w:lang w:val="en-US"/>
                <w:rPrChange w:id="668" w:author="Adam" w:date="2017-05-19T11:54:00Z">
                  <w:rPr>
                    <w:rFonts w:ascii="Courier New" w:hAnsi="Courier New" w:cs="Courier New"/>
                    <w:b/>
                    <w:bCs/>
                    <w:color w:val="000080"/>
                    <w:sz w:val="18"/>
                    <w:szCs w:val="18"/>
                    <w:highlight w:val="white"/>
                  </w:rPr>
                </w:rPrChange>
              </w:rPr>
            </w:pPr>
            <w:r w:rsidRPr="006813C9">
              <w:rPr>
                <w:rFonts w:ascii="Courier New" w:hAnsi="Courier New" w:cs="Courier New"/>
                <w:color w:val="8000FF"/>
                <w:sz w:val="18"/>
                <w:szCs w:val="18"/>
                <w:highlight w:val="white"/>
                <w:lang w:val="en-US"/>
                <w:rPrChange w:id="669"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67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671"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672" w:author="Adam" w:date="2017-05-19T11:54:00Z">
                  <w:rPr>
                    <w:rFonts w:ascii="Courier New" w:hAnsi="Courier New" w:cs="Courier New"/>
                    <w:color w:val="000000"/>
                    <w:sz w:val="18"/>
                    <w:szCs w:val="18"/>
                    <w:highlight w:val="white"/>
                  </w:rPr>
                </w:rPrChange>
              </w:rPr>
              <w:t xml:space="preserve"> dFinal </w:t>
            </w:r>
            <w:r w:rsidRPr="006813C9">
              <w:rPr>
                <w:rFonts w:ascii="Courier New" w:hAnsi="Courier New" w:cs="Courier New"/>
                <w:b/>
                <w:bCs/>
                <w:color w:val="000080"/>
                <w:sz w:val="18"/>
                <w:szCs w:val="18"/>
                <w:highlight w:val="white"/>
                <w:lang w:val="en-US"/>
                <w:rPrChange w:id="67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7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75" w:author="Adam" w:date="2017-05-19T11:54:00Z">
                  <w:rPr>
                    <w:rFonts w:ascii="Courier New" w:hAnsi="Courier New" w:cs="Courier New"/>
                    <w:color w:val="FF8000"/>
                    <w:sz w:val="18"/>
                    <w:szCs w:val="18"/>
                    <w:highlight w:val="white"/>
                  </w:rPr>
                </w:rPrChange>
              </w:rPr>
              <w:t>0.00</w:t>
            </w:r>
            <w:r w:rsidRPr="006813C9">
              <w:rPr>
                <w:rFonts w:ascii="Courier New" w:hAnsi="Courier New" w:cs="Courier New"/>
                <w:b/>
                <w:bCs/>
                <w:color w:val="000080"/>
                <w:sz w:val="18"/>
                <w:szCs w:val="18"/>
                <w:highlight w:val="white"/>
                <w:lang w:val="en-US"/>
                <w:rPrChange w:id="676"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677"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78" w:author="Adam" w:date="2017-05-19T11:54:00Z">
                  <w:rPr>
                    <w:rFonts w:ascii="Courier New" w:hAnsi="Courier New" w:cs="Courier New"/>
                    <w:color w:val="8000FF"/>
                    <w:sz w:val="18"/>
                    <w:szCs w:val="18"/>
                    <w:highlight w:val="white"/>
                  </w:rPr>
                </w:rPrChange>
              </w:rPr>
              <w:t>volatile</w:t>
            </w:r>
            <w:r w:rsidRPr="006813C9">
              <w:rPr>
                <w:rFonts w:ascii="Courier New" w:hAnsi="Courier New" w:cs="Courier New"/>
                <w:color w:val="000000"/>
                <w:sz w:val="18"/>
                <w:szCs w:val="18"/>
                <w:highlight w:val="white"/>
                <w:lang w:val="en-US"/>
                <w:rPrChange w:id="67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680"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681" w:author="Adam" w:date="2017-05-19T11:54:00Z">
                  <w:rPr>
                    <w:rFonts w:ascii="Courier New" w:hAnsi="Courier New" w:cs="Courier New"/>
                    <w:color w:val="000000"/>
                    <w:sz w:val="18"/>
                    <w:szCs w:val="18"/>
                    <w:highlight w:val="white"/>
                  </w:rPr>
                </w:rPrChange>
              </w:rPr>
              <w:t xml:space="preserve"> codigoPergunta </w:t>
            </w:r>
            <w:r w:rsidRPr="006813C9">
              <w:rPr>
                <w:rFonts w:ascii="Courier New" w:hAnsi="Courier New" w:cs="Courier New"/>
                <w:b/>
                <w:bCs/>
                <w:color w:val="000080"/>
                <w:sz w:val="18"/>
                <w:szCs w:val="18"/>
                <w:highlight w:val="white"/>
                <w:lang w:val="en-US"/>
                <w:rPrChange w:id="68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8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684"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685" w:author="Adam" w:date="2017-05-19T11:54:00Z">
                  <w:rPr>
                    <w:rFonts w:ascii="Courier New" w:hAnsi="Courier New" w:cs="Courier New"/>
                    <w:b/>
                    <w:bCs/>
                    <w:color w:val="000080"/>
                    <w:sz w:val="18"/>
                    <w:szCs w:val="18"/>
                    <w:highlight w:val="white"/>
                  </w:rPr>
                </w:rPrChang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volatile</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00FF"/>
                <w:sz w:val="18"/>
                <w:szCs w:val="18"/>
                <w:highlight w:val="white"/>
              </w:rPr>
              <w:t>int</w:t>
            </w:r>
            <w:r w:rsidRPr="00F21085">
              <w:rPr>
                <w:rFonts w:ascii="Courier New" w:hAnsi="Courier New" w:cs="Courier New"/>
                <w:color w:val="000000"/>
                <w:sz w:val="18"/>
                <w:szCs w:val="18"/>
                <w:highlight w:val="white"/>
              </w:rPr>
              <w:t xml:space="preserve"> valorPergunta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0</w:t>
            </w:r>
            <w:r w:rsidRPr="00F21085">
              <w:rPr>
                <w:rFonts w:ascii="Courier New" w:hAnsi="Courier New" w:cs="Courier New"/>
                <w:b/>
                <w:bCs/>
                <w:color w:val="000080"/>
                <w:sz w:val="18"/>
                <w:szCs w:val="18"/>
                <w:highlight w:val="white"/>
              </w:rPr>
              <w:t>;</w:t>
            </w:r>
          </w:p>
          <w:p w:rsidR="00575C8B" w:rsidRDefault="00575C8B" w:rsidP="00575C8B">
            <w:pPr>
              <w:widowControl w:val="0"/>
              <w:autoSpaceDE w:val="0"/>
              <w:autoSpaceDN w:val="0"/>
              <w:adjustRightInd w:val="0"/>
              <w:spacing w:line="240" w:lineRule="auto"/>
              <w:rPr>
                <w:rFonts w:ascii="Courier New" w:hAnsi="Courier New" w:cs="Courier New"/>
                <w:color w:val="008000"/>
                <w:sz w:val="20"/>
                <w:szCs w:val="20"/>
                <w:highlight w:val="white"/>
              </w:rPr>
            </w:pPr>
            <w:r w:rsidRPr="00F21085">
              <w:rPr>
                <w:rFonts w:ascii="Courier New" w:hAnsi="Courier New" w:cs="Courier New"/>
                <w:color w:val="008000"/>
                <w:sz w:val="18"/>
                <w:szCs w:val="18"/>
                <w:highlight w:val="white"/>
              </w:rPr>
              <w:t>// Pre compilacao dos metodos</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SETUP</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4F465E" w:rsidRDefault="004F465E" w:rsidP="00575C8B">
            <w:pPr>
              <w:widowControl w:val="0"/>
              <w:autoSpaceDE w:val="0"/>
              <w:autoSpaceDN w:val="0"/>
              <w:adjustRightInd w:val="0"/>
              <w:spacing w:line="240" w:lineRule="auto"/>
            </w:pPr>
          </w:p>
        </w:tc>
      </w:tr>
    </w:tbl>
    <w:p w:rsidR="00E75861" w:rsidRDefault="00E75861" w:rsidP="004F465E">
      <w:pPr>
        <w:jc w:val="left"/>
      </w:pPr>
    </w:p>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686"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687" w:author="Adam" w:date="2017-05-19T11:54:00Z">
                  <w:rPr>
                    <w:rFonts w:ascii="Courier New" w:hAnsi="Courier New" w:cs="Courier New"/>
                    <w:color w:val="8000FF"/>
                    <w:sz w:val="18"/>
                    <w:szCs w:val="18"/>
                    <w:highlight w:val="white"/>
                  </w:rPr>
                </w:rPrChange>
              </w:rPr>
              <w:t>void</w:t>
            </w:r>
            <w:r w:rsidRPr="006813C9">
              <w:rPr>
                <w:rFonts w:ascii="Courier New" w:hAnsi="Courier New" w:cs="Courier New"/>
                <w:color w:val="000000"/>
                <w:sz w:val="18"/>
                <w:szCs w:val="18"/>
                <w:highlight w:val="white"/>
                <w:lang w:val="en-US"/>
                <w:rPrChange w:id="688" w:author="Adam" w:date="2017-05-19T11:54:00Z">
                  <w:rPr>
                    <w:rFonts w:ascii="Courier New" w:hAnsi="Courier New" w:cs="Courier New"/>
                    <w:color w:val="000000"/>
                    <w:sz w:val="18"/>
                    <w:szCs w:val="18"/>
                    <w:highlight w:val="white"/>
                  </w:rPr>
                </w:rPrChange>
              </w:rPr>
              <w:t xml:space="preserve"> setup</w:t>
            </w:r>
            <w:r w:rsidRPr="006813C9">
              <w:rPr>
                <w:rFonts w:ascii="Courier New" w:hAnsi="Courier New" w:cs="Courier New"/>
                <w:b/>
                <w:bCs/>
                <w:color w:val="000080"/>
                <w:sz w:val="18"/>
                <w:szCs w:val="18"/>
                <w:highlight w:val="white"/>
                <w:lang w:val="en-US"/>
                <w:rPrChange w:id="68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9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691"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692" w:author="Adam" w:date="2017-05-19T11:54:00Z">
                  <w:rPr>
                    <w:rFonts w:ascii="Courier New" w:hAnsi="Courier New" w:cs="Courier New"/>
                    <w:color w:val="000000"/>
                    <w:sz w:val="18"/>
                    <w:szCs w:val="18"/>
                    <w:highlight w:val="white"/>
                  </w:rPr>
                </w:rPrChange>
              </w:rPr>
            </w:pP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69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694" w:author="Adam" w:date="2017-05-19T11:54: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69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696" w:author="Adam" w:date="2017-05-19T11:54: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69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698" w:author="Adam" w:date="2017-05-19T11:54:00Z">
                  <w:rPr>
                    <w:rFonts w:ascii="Courier New" w:hAnsi="Courier New" w:cs="Courier New"/>
                    <w:color w:val="FF8000"/>
                    <w:sz w:val="18"/>
                    <w:szCs w:val="18"/>
                    <w:highlight w:val="white"/>
                  </w:rPr>
                </w:rPrChange>
              </w:rPr>
              <w:t>9600</w:t>
            </w:r>
            <w:r w:rsidRPr="006813C9">
              <w:rPr>
                <w:rFonts w:ascii="Courier New" w:hAnsi="Courier New" w:cs="Courier New"/>
                <w:b/>
                <w:bCs/>
                <w:color w:val="000080"/>
                <w:sz w:val="18"/>
                <w:szCs w:val="18"/>
                <w:highlight w:val="white"/>
                <w:lang w:val="en-US"/>
                <w:rPrChange w:id="699"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70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01" w:author="Adam" w:date="2017-05-19T11:54:00Z">
                  <w:rPr>
                    <w:rFonts w:ascii="Courier New" w:hAnsi="Courier New" w:cs="Courier New"/>
                    <w:color w:val="000000"/>
                    <w:sz w:val="18"/>
                    <w:szCs w:val="18"/>
                    <w:highlight w:val="white"/>
                  </w:rPr>
                </w:rPrChange>
              </w:rPr>
              <w:t xml:space="preserve">  serialExtra</w:t>
            </w:r>
            <w:r w:rsidRPr="006813C9">
              <w:rPr>
                <w:rFonts w:ascii="Courier New" w:hAnsi="Courier New" w:cs="Courier New"/>
                <w:b/>
                <w:bCs/>
                <w:color w:val="000080"/>
                <w:sz w:val="18"/>
                <w:szCs w:val="18"/>
                <w:highlight w:val="white"/>
                <w:lang w:val="en-US"/>
                <w:rPrChange w:id="70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03" w:author="Adam" w:date="2017-05-19T11:54: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70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705" w:author="Adam" w:date="2017-05-19T11:54:00Z">
                  <w:rPr>
                    <w:rFonts w:ascii="Courier New" w:hAnsi="Courier New" w:cs="Courier New"/>
                    <w:color w:val="FF8000"/>
                    <w:sz w:val="18"/>
                    <w:szCs w:val="18"/>
                    <w:highlight w:val="white"/>
                  </w:rPr>
                </w:rPrChange>
              </w:rPr>
              <w:t>9600</w:t>
            </w:r>
            <w:r w:rsidRPr="006813C9">
              <w:rPr>
                <w:rFonts w:ascii="Courier New" w:hAnsi="Courier New" w:cs="Courier New"/>
                <w:b/>
                <w:bCs/>
                <w:color w:val="000080"/>
                <w:sz w:val="18"/>
                <w:szCs w:val="18"/>
                <w:highlight w:val="white"/>
                <w:lang w:val="en-US"/>
                <w:rPrChange w:id="706"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707" w:author="Adam" w:date="2017-05-19T11:54:00Z">
                  <w:rPr>
                    <w:rFonts w:ascii="Courier New" w:hAnsi="Courier New" w:cs="Courier New"/>
                    <w:color w:val="000000"/>
                    <w:sz w:val="18"/>
                    <w:szCs w:val="18"/>
                    <w:highlight w:val="white"/>
                  </w:rPr>
                </w:rPrChang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708"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"Nano - motores"</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de fim de curso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pinoPEF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esquerda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fechada (NA)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pinoPDA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pinoPDA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 de porta da direita aberta (NF)</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//Pinos digitais declarados acima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/*Pino digital 6 vai para o trigger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7 vai para o echo do ulrassonico superior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Pino digital 8 e o RX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 xml:space="preserve">    Pino digital 9 e o TX extra - Comunicacao com Uno*/</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//Motores das portas</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11</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direita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saidaAME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12</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saidaAME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saidaBME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13</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saidaBME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B do motor da esquerda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para o circuito de icamento</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//Permissividade para a ponte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subida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OUTPUT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//Saida A' - Sentido de descida</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//Sensores dos diodos laser</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pinMode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A3</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INPUT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//Vem da porta AND de 4 entradas</w:t>
            </w:r>
          </w:p>
          <w:p w:rsidR="00575C8B" w:rsidRPr="00F21085"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FECHAMENTO</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//FECHAMENTO</w:t>
            </w:r>
          </w:p>
          <w:p w:rsidR="004F465E"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//Fecha ambas portas caso ambas estejam abertas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09" w:author="Adam" w:date="2017-05-19T11:54: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710" w:author="Adam" w:date="2017-05-19T11:54:00Z">
                  <w:rPr>
                    <w:rFonts w:ascii="Courier New" w:hAnsi="Courier New" w:cs="Courier New"/>
                    <w:color w:val="000000"/>
                    <w:sz w:val="18"/>
                    <w:szCs w:val="18"/>
                    <w:highlight w:val="white"/>
                  </w:rPr>
                </w:rPrChange>
              </w:rPr>
              <w:t xml:space="preserve">pea </w:t>
            </w:r>
            <w:r w:rsidRPr="006813C9">
              <w:rPr>
                <w:rFonts w:ascii="Courier New" w:hAnsi="Courier New" w:cs="Courier New"/>
                <w:b/>
                <w:bCs/>
                <w:color w:val="000080"/>
                <w:sz w:val="18"/>
                <w:szCs w:val="18"/>
                <w:highlight w:val="white"/>
                <w:lang w:val="en-US"/>
                <w:rPrChange w:id="71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12"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71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14" w:author="Adam" w:date="2017-05-19T11:54:00Z">
                  <w:rPr>
                    <w:rFonts w:ascii="Courier New" w:hAnsi="Courier New" w:cs="Courier New"/>
                    <w:color w:val="000000"/>
                    <w:sz w:val="18"/>
                    <w:szCs w:val="18"/>
                    <w:highlight w:val="white"/>
                  </w:rPr>
                </w:rPrChange>
              </w:rPr>
              <w:t>pinoPEA</w:t>
            </w:r>
            <w:r w:rsidRPr="006813C9">
              <w:rPr>
                <w:rFonts w:ascii="Courier New" w:hAnsi="Courier New" w:cs="Courier New"/>
                <w:b/>
                <w:bCs/>
                <w:color w:val="000080"/>
                <w:sz w:val="18"/>
                <w:szCs w:val="18"/>
                <w:highlight w:val="white"/>
                <w:lang w:val="en-US"/>
                <w:rPrChange w:id="715"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16"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17" w:author="Adam" w:date="2017-05-19T11:54:00Z">
                  <w:rPr>
                    <w:rFonts w:ascii="Courier New" w:hAnsi="Courier New" w:cs="Courier New"/>
                    <w:color w:val="000000"/>
                    <w:sz w:val="18"/>
                    <w:szCs w:val="18"/>
                    <w:highlight w:val="white"/>
                  </w:rPr>
                </w:rPrChange>
              </w:rPr>
              <w:t xml:space="preserve">  pef </w:t>
            </w:r>
            <w:r w:rsidRPr="006813C9">
              <w:rPr>
                <w:rFonts w:ascii="Courier New" w:hAnsi="Courier New" w:cs="Courier New"/>
                <w:b/>
                <w:bCs/>
                <w:color w:val="000080"/>
                <w:sz w:val="18"/>
                <w:szCs w:val="18"/>
                <w:highlight w:val="white"/>
                <w:lang w:val="en-US"/>
                <w:rPrChange w:id="71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1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72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21"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72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23" w:author="Adam" w:date="2017-05-19T11:54:00Z">
                  <w:rPr>
                    <w:rFonts w:ascii="Courier New" w:hAnsi="Courier New" w:cs="Courier New"/>
                    <w:color w:val="000000"/>
                    <w:sz w:val="18"/>
                    <w:szCs w:val="18"/>
                    <w:highlight w:val="white"/>
                  </w:rPr>
                </w:rPrChange>
              </w:rPr>
              <w:t>pinoPEF</w:t>
            </w:r>
            <w:r w:rsidRPr="006813C9">
              <w:rPr>
                <w:rFonts w:ascii="Courier New" w:hAnsi="Courier New" w:cs="Courier New"/>
                <w:b/>
                <w:bCs/>
                <w:color w:val="000080"/>
                <w:sz w:val="18"/>
                <w:szCs w:val="18"/>
                <w:highlight w:val="white"/>
                <w:lang w:val="en-US"/>
                <w:rPrChange w:id="724"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2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26" w:author="Adam" w:date="2017-05-19T11:54:00Z">
                  <w:rPr>
                    <w:rFonts w:ascii="Courier New" w:hAnsi="Courier New" w:cs="Courier New"/>
                    <w:color w:val="000000"/>
                    <w:sz w:val="18"/>
                    <w:szCs w:val="18"/>
                    <w:highlight w:val="white"/>
                  </w:rPr>
                </w:rPrChange>
              </w:rPr>
              <w:t xml:space="preserve">  pdf </w:t>
            </w:r>
            <w:r w:rsidRPr="006813C9">
              <w:rPr>
                <w:rFonts w:ascii="Courier New" w:hAnsi="Courier New" w:cs="Courier New"/>
                <w:b/>
                <w:bCs/>
                <w:color w:val="000080"/>
                <w:sz w:val="18"/>
                <w:szCs w:val="18"/>
                <w:highlight w:val="white"/>
                <w:lang w:val="en-US"/>
                <w:rPrChange w:id="72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2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72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30"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73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32" w:author="Adam" w:date="2017-05-19T11:54:00Z">
                  <w:rPr>
                    <w:rFonts w:ascii="Courier New" w:hAnsi="Courier New" w:cs="Courier New"/>
                    <w:color w:val="000000"/>
                    <w:sz w:val="18"/>
                    <w:szCs w:val="18"/>
                    <w:highlight w:val="white"/>
                  </w:rPr>
                </w:rPrChange>
              </w:rPr>
              <w:t>pinoPDF</w:t>
            </w:r>
            <w:r w:rsidRPr="006813C9">
              <w:rPr>
                <w:rFonts w:ascii="Courier New" w:hAnsi="Courier New" w:cs="Courier New"/>
                <w:b/>
                <w:bCs/>
                <w:color w:val="000080"/>
                <w:sz w:val="18"/>
                <w:szCs w:val="18"/>
                <w:highlight w:val="white"/>
                <w:lang w:val="en-US"/>
                <w:rPrChange w:id="733"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34"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35" w:author="Adam" w:date="2017-05-19T11:54:00Z">
                  <w:rPr>
                    <w:rFonts w:ascii="Courier New" w:hAnsi="Courier New" w:cs="Courier New"/>
                    <w:color w:val="000000"/>
                    <w:sz w:val="18"/>
                    <w:szCs w:val="18"/>
                    <w:highlight w:val="white"/>
                  </w:rPr>
                </w:rPrChange>
              </w:rPr>
              <w:t xml:space="preserve">  pda </w:t>
            </w:r>
            <w:r w:rsidRPr="006813C9">
              <w:rPr>
                <w:rFonts w:ascii="Courier New" w:hAnsi="Courier New" w:cs="Courier New"/>
                <w:b/>
                <w:bCs/>
                <w:color w:val="000080"/>
                <w:sz w:val="18"/>
                <w:szCs w:val="18"/>
                <w:highlight w:val="white"/>
                <w:lang w:val="en-US"/>
                <w:rPrChange w:id="73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37"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73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39" w:author="Adam" w:date="2017-05-19T11:54:00Z">
                  <w:rPr>
                    <w:rFonts w:ascii="Courier New" w:hAnsi="Courier New" w:cs="Courier New"/>
                    <w:color w:val="000000"/>
                    <w:sz w:val="18"/>
                    <w:szCs w:val="18"/>
                    <w:highlight w:val="white"/>
                  </w:rPr>
                </w:rPrChange>
              </w:rPr>
              <w:t>pinoPDA</w:t>
            </w:r>
            <w:r w:rsidRPr="006813C9">
              <w:rPr>
                <w:rFonts w:ascii="Courier New" w:hAnsi="Courier New" w:cs="Courier New"/>
                <w:b/>
                <w:bCs/>
                <w:color w:val="000080"/>
                <w:sz w:val="18"/>
                <w:szCs w:val="18"/>
                <w:highlight w:val="white"/>
                <w:lang w:val="en-US"/>
                <w:rPrChange w:id="740"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41" w:author="Adam" w:date="2017-05-19T11:54:00Z">
                  <w:rPr>
                    <w:rFonts w:ascii="Courier New" w:hAnsi="Courier New" w:cs="Courier New"/>
                    <w:color w:val="000000"/>
                    <w:sz w:val="18"/>
                    <w:szCs w:val="18"/>
                    <w:highlight w:val="white"/>
                  </w:rPr>
                </w:rPrChang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742"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pdf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fechada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fechamento"</w:t>
            </w:r>
            <w:r w:rsidRPr="00F21085">
              <w:rPr>
                <w:rFonts w:ascii="Courier New" w:hAnsi="Courier New" w:cs="Courier New"/>
                <w:b/>
                <w:bCs/>
                <w:color w:val="000080"/>
                <w:sz w:val="18"/>
                <w:szCs w:val="18"/>
                <w:highlight w:val="whit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43" w:author="Adam" w:date="2017-05-19T11:54: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744" w:author="Adam" w:date="2017-05-19T11:54:00Z">
                  <w:rPr>
                    <w:rFonts w:ascii="Courier New" w:hAnsi="Courier New" w:cs="Courier New"/>
                    <w:color w:val="000000"/>
                    <w:sz w:val="18"/>
                    <w:szCs w:val="18"/>
                    <w:highlight w:val="white"/>
                  </w:rPr>
                </w:rPrChange>
              </w:rPr>
              <w:t xml:space="preserve">pea </w:t>
            </w:r>
            <w:r w:rsidRPr="006813C9">
              <w:rPr>
                <w:rFonts w:ascii="Courier New" w:hAnsi="Courier New" w:cs="Courier New"/>
                <w:b/>
                <w:bCs/>
                <w:color w:val="000080"/>
                <w:sz w:val="18"/>
                <w:szCs w:val="18"/>
                <w:highlight w:val="white"/>
                <w:lang w:val="en-US"/>
                <w:rPrChange w:id="74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46"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74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48" w:author="Adam" w:date="2017-05-19T11:54:00Z">
                  <w:rPr>
                    <w:rFonts w:ascii="Courier New" w:hAnsi="Courier New" w:cs="Courier New"/>
                    <w:color w:val="000000"/>
                    <w:sz w:val="18"/>
                    <w:szCs w:val="18"/>
                    <w:highlight w:val="white"/>
                  </w:rPr>
                </w:rPrChange>
              </w:rPr>
              <w:t>pinoPEA</w:t>
            </w:r>
            <w:r w:rsidRPr="006813C9">
              <w:rPr>
                <w:rFonts w:ascii="Courier New" w:hAnsi="Courier New" w:cs="Courier New"/>
                <w:b/>
                <w:bCs/>
                <w:color w:val="000080"/>
                <w:sz w:val="18"/>
                <w:szCs w:val="18"/>
                <w:highlight w:val="white"/>
                <w:lang w:val="en-US"/>
                <w:rPrChange w:id="749"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5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51" w:author="Adam" w:date="2017-05-19T11:54:00Z">
                  <w:rPr>
                    <w:rFonts w:ascii="Courier New" w:hAnsi="Courier New" w:cs="Courier New"/>
                    <w:color w:val="000000"/>
                    <w:sz w:val="18"/>
                    <w:szCs w:val="18"/>
                    <w:highlight w:val="white"/>
                  </w:rPr>
                </w:rPrChange>
              </w:rPr>
              <w:t xml:space="preserve">    pef </w:t>
            </w:r>
            <w:r w:rsidRPr="006813C9">
              <w:rPr>
                <w:rFonts w:ascii="Courier New" w:hAnsi="Courier New" w:cs="Courier New"/>
                <w:b/>
                <w:bCs/>
                <w:color w:val="000080"/>
                <w:sz w:val="18"/>
                <w:szCs w:val="18"/>
                <w:highlight w:val="white"/>
                <w:lang w:val="en-US"/>
                <w:rPrChange w:id="75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5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75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55"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75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57" w:author="Adam" w:date="2017-05-19T11:54:00Z">
                  <w:rPr>
                    <w:rFonts w:ascii="Courier New" w:hAnsi="Courier New" w:cs="Courier New"/>
                    <w:color w:val="000000"/>
                    <w:sz w:val="18"/>
                    <w:szCs w:val="18"/>
                    <w:highlight w:val="white"/>
                  </w:rPr>
                </w:rPrChange>
              </w:rPr>
              <w:t>pinoPEF</w:t>
            </w:r>
            <w:r w:rsidRPr="006813C9">
              <w:rPr>
                <w:rFonts w:ascii="Courier New" w:hAnsi="Courier New" w:cs="Courier New"/>
                <w:b/>
                <w:bCs/>
                <w:color w:val="000080"/>
                <w:sz w:val="18"/>
                <w:szCs w:val="18"/>
                <w:highlight w:val="white"/>
                <w:lang w:val="en-US"/>
                <w:rPrChange w:id="758"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5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60" w:author="Adam" w:date="2017-05-19T11:54:00Z">
                  <w:rPr>
                    <w:rFonts w:ascii="Courier New" w:hAnsi="Courier New" w:cs="Courier New"/>
                    <w:color w:val="000000"/>
                    <w:sz w:val="18"/>
                    <w:szCs w:val="18"/>
                    <w:highlight w:val="white"/>
                  </w:rPr>
                </w:rPrChange>
              </w:rPr>
              <w:t xml:space="preserve">    pdf </w:t>
            </w:r>
            <w:r w:rsidRPr="006813C9">
              <w:rPr>
                <w:rFonts w:ascii="Courier New" w:hAnsi="Courier New" w:cs="Courier New"/>
                <w:b/>
                <w:bCs/>
                <w:color w:val="000080"/>
                <w:sz w:val="18"/>
                <w:szCs w:val="18"/>
                <w:highlight w:val="white"/>
                <w:lang w:val="en-US"/>
                <w:rPrChange w:id="76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6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76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64"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76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66" w:author="Adam" w:date="2017-05-19T11:54:00Z">
                  <w:rPr>
                    <w:rFonts w:ascii="Courier New" w:hAnsi="Courier New" w:cs="Courier New"/>
                    <w:color w:val="000000"/>
                    <w:sz w:val="18"/>
                    <w:szCs w:val="18"/>
                    <w:highlight w:val="white"/>
                  </w:rPr>
                </w:rPrChange>
              </w:rPr>
              <w:t>pinoPDF</w:t>
            </w:r>
            <w:r w:rsidRPr="006813C9">
              <w:rPr>
                <w:rFonts w:ascii="Courier New" w:hAnsi="Courier New" w:cs="Courier New"/>
                <w:b/>
                <w:bCs/>
                <w:color w:val="000080"/>
                <w:sz w:val="18"/>
                <w:szCs w:val="18"/>
                <w:highlight w:val="white"/>
                <w:lang w:val="en-US"/>
                <w:rPrChange w:id="767"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768"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69" w:author="Adam" w:date="2017-05-19T11:54:00Z">
                  <w:rPr>
                    <w:rFonts w:ascii="Courier New" w:hAnsi="Courier New" w:cs="Courier New"/>
                    <w:color w:val="000000"/>
                    <w:sz w:val="18"/>
                    <w:szCs w:val="18"/>
                    <w:highlight w:val="white"/>
                  </w:rPr>
                </w:rPrChange>
              </w:rPr>
              <w:t xml:space="preserve">    pda </w:t>
            </w:r>
            <w:r w:rsidRPr="006813C9">
              <w:rPr>
                <w:rFonts w:ascii="Courier New" w:hAnsi="Courier New" w:cs="Courier New"/>
                <w:b/>
                <w:bCs/>
                <w:color w:val="000080"/>
                <w:sz w:val="18"/>
                <w:szCs w:val="18"/>
                <w:highlight w:val="white"/>
                <w:lang w:val="en-US"/>
                <w:rPrChange w:id="77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71"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77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73" w:author="Adam" w:date="2017-05-19T11:54:00Z">
                  <w:rPr>
                    <w:rFonts w:ascii="Courier New" w:hAnsi="Courier New" w:cs="Courier New"/>
                    <w:color w:val="000000"/>
                    <w:sz w:val="18"/>
                    <w:szCs w:val="18"/>
                    <w:highlight w:val="white"/>
                  </w:rPr>
                </w:rPrChange>
              </w:rPr>
              <w:t>pinoPDA</w:t>
            </w:r>
            <w:r w:rsidRPr="006813C9">
              <w:rPr>
                <w:rFonts w:ascii="Courier New" w:hAnsi="Courier New" w:cs="Courier New"/>
                <w:b/>
                <w:bCs/>
                <w:color w:val="000080"/>
                <w:sz w:val="18"/>
                <w:szCs w:val="18"/>
                <w:highlight w:val="white"/>
                <w:lang w:val="en-US"/>
                <w:rPrChange w:id="774" w:author="Adam" w:date="2017-05-19T11:54: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//Testa se o usuario cortou a cortina de luz (1=cortina ativada)</w:t>
            </w:r>
          </w:p>
          <w:p w:rsidR="00F21085" w:rsidRPr="00575C8B" w:rsidRDefault="00F21085" w:rsidP="00575C8B">
            <w:pPr>
              <w:widowControl w:val="0"/>
              <w:autoSpaceDE w:val="0"/>
              <w:autoSpaceDN w:val="0"/>
              <w:adjustRightInd w:val="0"/>
              <w:spacing w:line="240" w:lineRule="auto"/>
              <w:rPr>
                <w:rFonts w:ascii="Courier New" w:hAnsi="Courier New" w:cs="Courier New"/>
                <w:color w:val="008000"/>
                <w:sz w:val="20"/>
                <w:szCs w:val="20"/>
                <w:highlight w:val="white"/>
              </w:rPr>
            </w:pPr>
          </w:p>
        </w:tc>
      </w:tr>
    </w:tbl>
    <w:p w:rsidR="00575C8B" w:rsidRDefault="00575C8B" w:rsidP="004F465E">
      <w:pPr>
        <w:jc w:val="right"/>
        <w:rPr>
          <w:sz w:val="20"/>
          <w:szCs w:val="20"/>
        </w:rPr>
      </w:pPr>
    </w:p>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if (!digitalRead(A3))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Serial.println("Cortina de luz interrompida!");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 Para o fechamento das portas e as reabre</w:t>
            </w:r>
          </w:p>
          <w:p w:rsidR="00575C8B" w:rsidRPr="006813C9"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lang w:val="en-US"/>
                <w:rPrChange w:id="775" w:author="Adam" w:date="2017-05-19T11:54:00Z">
                  <w:rPr>
                    <w:rFonts w:ascii="Courier New" w:hAnsi="Courier New" w:cs="Courier New"/>
                    <w:color w:val="008000"/>
                    <w:sz w:val="18"/>
                    <w:szCs w:val="18"/>
                    <w:highlight w:val="white"/>
                  </w:rPr>
                </w:rPrChange>
              </w:rPr>
            </w:pPr>
            <w:r w:rsidRPr="00F21085">
              <w:rPr>
                <w:rFonts w:ascii="Courier New" w:hAnsi="Courier New" w:cs="Courier New"/>
                <w:color w:val="000000"/>
                <w:sz w:val="18"/>
                <w:szCs w:val="18"/>
                <w:highlight w:val="white"/>
              </w:rPr>
              <w:t xml:space="preserve">    </w:t>
            </w:r>
            <w:r w:rsidRPr="006813C9">
              <w:rPr>
                <w:rFonts w:ascii="Courier New" w:hAnsi="Courier New" w:cs="Courier New"/>
                <w:color w:val="008000"/>
                <w:sz w:val="18"/>
                <w:szCs w:val="18"/>
                <w:highlight w:val="white"/>
                <w:lang w:val="en-US"/>
                <w:rPrChange w:id="776" w:author="Adam" w:date="2017-05-19T11:54:00Z">
                  <w:rPr>
                    <w:rFonts w:ascii="Courier New" w:hAnsi="Courier New" w:cs="Courier New"/>
                    <w:color w:val="008000"/>
                    <w:sz w:val="18"/>
                    <w:szCs w:val="18"/>
                    <w:highlight w:val="white"/>
                  </w:rPr>
                </w:rPrChange>
              </w:rPr>
              <w:t>//      digitalWrite(saidaAME, LOW);</w:t>
            </w:r>
          </w:p>
          <w:p w:rsidR="00575C8B" w:rsidRPr="006813C9"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lang w:val="en-US"/>
                <w:rPrChange w:id="777"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77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779" w:author="Adam" w:date="2017-05-19T11:54:00Z">
                  <w:rPr>
                    <w:rFonts w:ascii="Courier New" w:hAnsi="Courier New" w:cs="Courier New"/>
                    <w:color w:val="008000"/>
                    <w:sz w:val="18"/>
                    <w:szCs w:val="18"/>
                    <w:highlight w:val="white"/>
                  </w:rPr>
                </w:rPrChange>
              </w:rPr>
              <w:t>//      digitalWrite(saidaBME, LOW);</w:t>
            </w:r>
          </w:p>
          <w:p w:rsidR="00575C8B" w:rsidRPr="006813C9"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lang w:val="en-US"/>
                <w:rPrChange w:id="780"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78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782" w:author="Adam" w:date="2017-05-19T11:54:00Z">
                  <w:rPr>
                    <w:rFonts w:ascii="Courier New" w:hAnsi="Courier New" w:cs="Courier New"/>
                    <w:color w:val="008000"/>
                    <w:sz w:val="18"/>
                    <w:szCs w:val="18"/>
                    <w:highlight w:val="white"/>
                  </w:rPr>
                </w:rPrChange>
              </w:rPr>
              <w:t>//      digitalWrite(saidaAMD, LOW);</w:t>
            </w:r>
          </w:p>
          <w:p w:rsidR="00575C8B" w:rsidRPr="006813C9"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lang w:val="en-US"/>
                <w:rPrChange w:id="783"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78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785" w:author="Adam" w:date="2017-05-19T11:54:00Z">
                  <w:rPr>
                    <w:rFonts w:ascii="Courier New" w:hAnsi="Courier New" w:cs="Courier New"/>
                    <w:color w:val="008000"/>
                    <w:sz w:val="18"/>
                    <w:szCs w:val="18"/>
                    <w:highlight w:val="white"/>
                  </w:rPr>
                </w:rPrChange>
              </w:rPr>
              <w:t>//      digitalWrite(saidaBMD, LOW);</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786"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color w:val="008000"/>
                <w:sz w:val="18"/>
                <w:szCs w:val="18"/>
                <w:highlight w:val="white"/>
              </w:rPr>
              <w:t>//      abertura();</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break;</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pdf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fechamento.</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787" w:author="Adam" w:date="2017-05-19T13:16: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788" w:author="Adam" w:date="2017-05-19T13:16: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789"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79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791"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79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93" w:author="Adam" w:date="2017-05-19T11:54:00Z">
                  <w:rPr>
                    <w:rFonts w:ascii="Courier New" w:hAnsi="Courier New" w:cs="Courier New"/>
                    <w:color w:val="000000"/>
                    <w:sz w:val="18"/>
                    <w:szCs w:val="18"/>
                    <w:highlight w:val="white"/>
                  </w:rPr>
                </w:rPrChange>
              </w:rPr>
              <w:t>saidaAMD</w:t>
            </w:r>
            <w:r w:rsidRPr="006813C9">
              <w:rPr>
                <w:rFonts w:ascii="Courier New" w:hAnsi="Courier New" w:cs="Courier New"/>
                <w:b/>
                <w:bCs/>
                <w:color w:val="000080"/>
                <w:sz w:val="18"/>
                <w:szCs w:val="18"/>
                <w:highlight w:val="white"/>
                <w:lang w:val="en-US"/>
                <w:rPrChange w:id="79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795"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796"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797"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798"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79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00" w:author="Adam" w:date="2017-05-19T11:54:00Z">
                  <w:rPr>
                    <w:rFonts w:ascii="Courier New" w:hAnsi="Courier New" w:cs="Courier New"/>
                    <w:color w:val="000000"/>
                    <w:sz w:val="18"/>
                    <w:szCs w:val="18"/>
                    <w:highlight w:val="white"/>
                  </w:rPr>
                </w:rPrChange>
              </w:rPr>
              <w:t>saidaBMD</w:t>
            </w:r>
            <w:r w:rsidRPr="006813C9">
              <w:rPr>
                <w:rFonts w:ascii="Courier New" w:hAnsi="Courier New" w:cs="Courier New"/>
                <w:b/>
                <w:bCs/>
                <w:color w:val="000080"/>
                <w:sz w:val="18"/>
                <w:szCs w:val="18"/>
                <w:highlight w:val="white"/>
                <w:lang w:val="en-US"/>
                <w:rPrChange w:id="80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02" w:author="Adam" w:date="2017-05-19T11:54: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803" w:author="Adam" w:date="2017-05-19T11:54:00Z">
                  <w:rPr>
                    <w:rFonts w:ascii="Courier New" w:hAnsi="Courier New" w:cs="Courier New"/>
                    <w:b/>
                    <w:bCs/>
                    <w:color w:val="000080"/>
                    <w:sz w:val="18"/>
                    <w:szCs w:val="18"/>
                    <w:highlight w:val="white"/>
                  </w:rPr>
                </w:rPrChange>
              </w:rPr>
              <w:t>);</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04"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05"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806" w:author="Adam" w:date="2017-05-19T13:16:00Z">
                  <w:rPr>
                    <w:rFonts w:ascii="Courier New" w:hAnsi="Courier New" w:cs="Courier New"/>
                    <w:b/>
                    <w:bCs/>
                    <w:color w:val="000080"/>
                    <w:sz w:val="18"/>
                    <w:szCs w:val="18"/>
                    <w:highlight w:val="white"/>
                  </w:rPr>
                </w:rPrChange>
              </w:rPr>
              <w:t>}</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0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0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809" w:author="Adam" w:date="2017-05-19T13:16:00Z">
                  <w:rPr>
                    <w:rFonts w:ascii="Courier New" w:hAnsi="Courier New" w:cs="Courier New"/>
                    <w:b/>
                    <w:bCs/>
                    <w:color w:val="0000FF"/>
                    <w:sz w:val="18"/>
                    <w:szCs w:val="18"/>
                    <w:highlight w:val="white"/>
                  </w:rPr>
                </w:rPrChange>
              </w:rPr>
              <w:t>else</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1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1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812" w:author="Adam" w:date="2017-05-19T13:16: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13"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14"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815"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81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17" w:author="Adam" w:date="2017-05-19T11:54:00Z">
                  <w:rPr>
                    <w:rFonts w:ascii="Courier New" w:hAnsi="Courier New" w:cs="Courier New"/>
                    <w:color w:val="000000"/>
                    <w:sz w:val="18"/>
                    <w:szCs w:val="18"/>
                    <w:highlight w:val="white"/>
                  </w:rPr>
                </w:rPrChange>
              </w:rPr>
              <w:t>saidaAMD</w:t>
            </w:r>
            <w:r w:rsidRPr="006813C9">
              <w:rPr>
                <w:rFonts w:ascii="Courier New" w:hAnsi="Courier New" w:cs="Courier New"/>
                <w:b/>
                <w:bCs/>
                <w:color w:val="000080"/>
                <w:sz w:val="18"/>
                <w:szCs w:val="18"/>
                <w:highlight w:val="white"/>
                <w:lang w:val="en-US"/>
                <w:rPrChange w:id="81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19"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20"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2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22"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82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24" w:author="Adam" w:date="2017-05-19T11:54:00Z">
                  <w:rPr>
                    <w:rFonts w:ascii="Courier New" w:hAnsi="Courier New" w:cs="Courier New"/>
                    <w:color w:val="000000"/>
                    <w:sz w:val="18"/>
                    <w:szCs w:val="18"/>
                    <w:highlight w:val="white"/>
                  </w:rPr>
                </w:rPrChange>
              </w:rPr>
              <w:t>saidaBMD</w:t>
            </w:r>
            <w:r w:rsidRPr="006813C9">
              <w:rPr>
                <w:rFonts w:ascii="Courier New" w:hAnsi="Courier New" w:cs="Courier New"/>
                <w:b/>
                <w:bCs/>
                <w:color w:val="000080"/>
                <w:sz w:val="18"/>
                <w:szCs w:val="18"/>
                <w:highlight w:val="white"/>
                <w:lang w:val="en-US"/>
                <w:rPrChange w:id="82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26"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27" w:author="Adam" w:date="2017-05-19T11:54:00Z">
                  <w:rPr>
                    <w:rFonts w:ascii="Courier New" w:hAnsi="Courier New" w:cs="Courier New"/>
                    <w:b/>
                    <w:bCs/>
                    <w:color w:val="000080"/>
                    <w:sz w:val="18"/>
                    <w:szCs w:val="18"/>
                    <w:highlight w:val="white"/>
                  </w:rPr>
                </w:rPrChang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828"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pef</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fechou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fechada pef vai de 1 para 0.</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mantÃƒÆ’Ã‚Â©m comando de fechamento.</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29" w:author="Adam" w:date="2017-05-19T13:16: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830" w:author="Adam" w:date="2017-05-19T13:16: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31"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32"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833"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83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35" w:author="Adam" w:date="2017-05-19T11:54:00Z">
                  <w:rPr>
                    <w:rFonts w:ascii="Courier New" w:hAnsi="Courier New" w:cs="Courier New"/>
                    <w:color w:val="000000"/>
                    <w:sz w:val="18"/>
                    <w:szCs w:val="18"/>
                    <w:highlight w:val="white"/>
                  </w:rPr>
                </w:rPrChange>
              </w:rPr>
              <w:t>saidaAME</w:t>
            </w:r>
            <w:r w:rsidRPr="006813C9">
              <w:rPr>
                <w:rFonts w:ascii="Courier New" w:hAnsi="Courier New" w:cs="Courier New"/>
                <w:b/>
                <w:bCs/>
                <w:color w:val="000080"/>
                <w:sz w:val="18"/>
                <w:szCs w:val="18"/>
                <w:highlight w:val="white"/>
                <w:lang w:val="en-US"/>
                <w:rPrChange w:id="83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37"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38"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3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40"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84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42"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84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44" w:author="Adam" w:date="2017-05-19T11:54: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845" w:author="Adam" w:date="2017-05-19T11:54:00Z">
                  <w:rPr>
                    <w:rFonts w:ascii="Courier New" w:hAnsi="Courier New" w:cs="Courier New"/>
                    <w:b/>
                    <w:bCs/>
                    <w:color w:val="000080"/>
                    <w:sz w:val="18"/>
                    <w:szCs w:val="18"/>
                    <w:highlight w:val="white"/>
                  </w:rPr>
                </w:rPrChange>
              </w:rPr>
              <w:t>);</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46"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47"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848" w:author="Adam" w:date="2017-05-19T13:16:00Z">
                  <w:rPr>
                    <w:rFonts w:ascii="Courier New" w:hAnsi="Courier New" w:cs="Courier New"/>
                    <w:b/>
                    <w:bCs/>
                    <w:color w:val="000080"/>
                    <w:sz w:val="18"/>
                    <w:szCs w:val="18"/>
                    <w:highlight w:val="white"/>
                  </w:rPr>
                </w:rPrChange>
              </w:rPr>
              <w:t>}</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49"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5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851" w:author="Adam" w:date="2017-05-19T13:16:00Z">
                  <w:rPr>
                    <w:rFonts w:ascii="Courier New" w:hAnsi="Courier New" w:cs="Courier New"/>
                    <w:b/>
                    <w:bCs/>
                    <w:color w:val="0000FF"/>
                    <w:sz w:val="18"/>
                    <w:szCs w:val="18"/>
                    <w:highlight w:val="white"/>
                  </w:rPr>
                </w:rPrChange>
              </w:rPr>
              <w:t>else</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52"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5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854" w:author="Adam" w:date="2017-05-19T13:16: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55"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856"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857"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85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59" w:author="Adam" w:date="2017-05-19T11:54:00Z">
                  <w:rPr>
                    <w:rFonts w:ascii="Courier New" w:hAnsi="Courier New" w:cs="Courier New"/>
                    <w:color w:val="000000"/>
                    <w:sz w:val="18"/>
                    <w:szCs w:val="18"/>
                    <w:highlight w:val="white"/>
                  </w:rPr>
                </w:rPrChange>
              </w:rPr>
              <w:t>saidaAME</w:t>
            </w:r>
            <w:r w:rsidRPr="006813C9">
              <w:rPr>
                <w:rFonts w:ascii="Courier New" w:hAnsi="Courier New" w:cs="Courier New"/>
                <w:b/>
                <w:bCs/>
                <w:color w:val="000080"/>
                <w:sz w:val="18"/>
                <w:szCs w:val="18"/>
                <w:highlight w:val="white"/>
                <w:lang w:val="en-US"/>
                <w:rPrChange w:id="86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61"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62"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86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64"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86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66"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86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68"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69" w:author="Adam" w:date="2017-05-19T11:54:00Z">
                  <w:rPr>
                    <w:rFonts w:ascii="Courier New" w:hAnsi="Courier New" w:cs="Courier New"/>
                    <w:b/>
                    <w:bCs/>
                    <w:color w:val="000080"/>
                    <w:sz w:val="18"/>
                    <w:szCs w:val="18"/>
                    <w:highlight w:val="white"/>
                  </w:rPr>
                </w:rPrChange>
              </w:rPr>
              <w:t>);</w:t>
            </w:r>
          </w:p>
          <w:p w:rsidR="004F465E" w:rsidRDefault="00575C8B" w:rsidP="00575C8B">
            <w:pPr>
              <w:widowControl w:val="0"/>
              <w:autoSpaceDE w:val="0"/>
              <w:autoSpaceDN w:val="0"/>
              <w:adjustRightInd w:val="0"/>
              <w:spacing w:line="240" w:lineRule="auto"/>
              <w:rPr>
                <w:rFonts w:ascii="Courier New" w:hAnsi="Courier New" w:cs="Courier New"/>
                <w:b/>
                <w:bCs/>
                <w:color w:val="000080"/>
                <w:sz w:val="20"/>
                <w:szCs w:val="20"/>
                <w:highlight w:val="white"/>
              </w:rPr>
            </w:pPr>
            <w:r w:rsidRPr="006813C9">
              <w:rPr>
                <w:rFonts w:ascii="Courier New" w:hAnsi="Courier New" w:cs="Courier New"/>
                <w:color w:val="000000"/>
                <w:sz w:val="20"/>
                <w:szCs w:val="20"/>
                <w:highlight w:val="white"/>
                <w:lang w:val="en-US"/>
                <w:rPrChange w:id="870" w:author="Adam" w:date="2017-05-19T11:54:00Z">
                  <w:rPr>
                    <w:rFonts w:ascii="Courier New" w:hAnsi="Courier New" w:cs="Courier New"/>
                    <w:color w:val="000000"/>
                    <w:sz w:val="20"/>
                    <w:szCs w:val="20"/>
                    <w:highlight w:val="white"/>
                  </w:rPr>
                </w:rPrChange>
              </w:rPr>
              <w:t xml:space="preserve">    </w:t>
            </w:r>
            <w:r>
              <w:rPr>
                <w:rFonts w:ascii="Courier New" w:hAnsi="Courier New" w:cs="Courier New"/>
                <w:b/>
                <w:bCs/>
                <w:color w:val="000080"/>
                <w:sz w:val="20"/>
                <w:szCs w:val="20"/>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"Fechadas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//Garante a parada dos motores</w:t>
            </w:r>
          </w:p>
          <w:p w:rsidR="00F21085" w:rsidRPr="00AF467A"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digitalWrite</w:t>
            </w:r>
            <w:r w:rsidRPr="00851D32">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
              <w:t>saidaAME</w:t>
            </w:r>
            <w:r w:rsidRPr="00851D32">
              <w:rPr>
                <w:rFonts w:ascii="Courier New" w:hAnsi="Courier New" w:cs="Courier New"/>
                <w:b/>
                <w:bCs/>
                <w:color w:val="000080"/>
                <w:sz w:val="18"/>
                <w:szCs w:val="18"/>
                <w:highlight w:val="white"/>
              </w:rPr>
              <w:t>,</w:t>
            </w:r>
            <w:r w:rsidRPr="00B711FE">
              <w:rPr>
                <w:rFonts w:ascii="Courier New" w:hAnsi="Courier New" w:cs="Courier New"/>
                <w:color w:val="000000"/>
                <w:sz w:val="18"/>
                <w:szCs w:val="18"/>
                <w:highlight w:val="white"/>
              </w:rPr>
              <w:t xml:space="preserve"> LOW</w:t>
            </w:r>
            <w:r w:rsidRPr="00AF467A">
              <w:rPr>
                <w:rFonts w:ascii="Courier New" w:hAnsi="Courier New" w:cs="Courier New"/>
                <w:b/>
                <w:bCs/>
                <w:color w:val="000080"/>
                <w:sz w:val="18"/>
                <w:szCs w:val="18"/>
                <w:highlight w:val="whit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871"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872"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873"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87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75"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87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77"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78"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87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80"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88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82" w:author="Adam" w:date="2017-05-19T11:54:00Z">
                  <w:rPr>
                    <w:rFonts w:ascii="Courier New" w:hAnsi="Courier New" w:cs="Courier New"/>
                    <w:color w:val="000000"/>
                    <w:sz w:val="18"/>
                    <w:szCs w:val="18"/>
                    <w:highlight w:val="white"/>
                  </w:rPr>
                </w:rPrChange>
              </w:rPr>
              <w:t>saidaAMD</w:t>
            </w:r>
            <w:r w:rsidRPr="006813C9">
              <w:rPr>
                <w:rFonts w:ascii="Courier New" w:hAnsi="Courier New" w:cs="Courier New"/>
                <w:b/>
                <w:bCs/>
                <w:color w:val="000080"/>
                <w:sz w:val="18"/>
                <w:szCs w:val="18"/>
                <w:highlight w:val="white"/>
                <w:lang w:val="en-US"/>
                <w:rPrChange w:id="88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84"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85"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886"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87"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88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89" w:author="Adam" w:date="2017-05-19T11:54:00Z">
                  <w:rPr>
                    <w:rFonts w:ascii="Courier New" w:hAnsi="Courier New" w:cs="Courier New"/>
                    <w:color w:val="000000"/>
                    <w:sz w:val="18"/>
                    <w:szCs w:val="18"/>
                    <w:highlight w:val="white"/>
                  </w:rPr>
                </w:rPrChange>
              </w:rPr>
              <w:t>saidaBMD</w:t>
            </w:r>
            <w:r w:rsidRPr="006813C9">
              <w:rPr>
                <w:rFonts w:ascii="Courier New" w:hAnsi="Courier New" w:cs="Courier New"/>
                <w:b/>
                <w:bCs/>
                <w:color w:val="000080"/>
                <w:sz w:val="18"/>
                <w:szCs w:val="18"/>
                <w:highlight w:val="white"/>
                <w:lang w:val="en-US"/>
                <w:rPrChange w:id="89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891"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892" w:author="Adam" w:date="2017-05-19T11:54:00Z">
                  <w:rPr>
                    <w:rFonts w:ascii="Courier New" w:hAnsi="Courier New" w:cs="Courier New"/>
                    <w:b/>
                    <w:bCs/>
                    <w:color w:val="000080"/>
                    <w:sz w:val="18"/>
                    <w:szCs w:val="18"/>
                    <w:highlight w:val="white"/>
                  </w:rPr>
                </w:rPrChange>
              </w:rPr>
              <w:t>);</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893"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894"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895" w:author="Adam" w:date="2017-05-19T13:16:00Z">
                  <w:rPr>
                    <w:rFonts w:ascii="Courier New" w:hAnsi="Courier New" w:cs="Courier New"/>
                    <w:color w:val="000000"/>
                    <w:sz w:val="18"/>
                    <w:szCs w:val="18"/>
                    <w:highlight w:val="white"/>
                  </w:rPr>
                </w:rPrChange>
              </w:rPr>
              <w:t xml:space="preserve">fechadas </w:t>
            </w:r>
            <w:r w:rsidRPr="00851D32">
              <w:rPr>
                <w:rFonts w:ascii="Courier New" w:hAnsi="Courier New" w:cs="Courier New"/>
                <w:b/>
                <w:bCs/>
                <w:color w:val="000080"/>
                <w:sz w:val="18"/>
                <w:szCs w:val="18"/>
                <w:highlight w:val="white"/>
                <w:lang w:val="en-US"/>
                <w:rPrChange w:id="89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89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898"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899" w:author="Adam" w:date="2017-05-19T13:16: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ABERTURA</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abertura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//ABERTURA</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//Abre ambas portas caso ambas estejam fechada e calcula o tempo</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"Abrindo portas"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Change w:id="900" w:author="Adam" w:date="2017-05-19T13:16: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 xml:space="preserve">pea </w:t>
            </w:r>
            <w:r w:rsidRPr="00851D32">
              <w:rPr>
                <w:rFonts w:ascii="Courier New" w:hAnsi="Courier New" w:cs="Courier New"/>
                <w:b/>
                <w:bCs/>
                <w:color w:val="000080"/>
                <w:sz w:val="18"/>
                <w:szCs w:val="18"/>
                <w:highlight w:val="white"/>
              </w:rPr>
              <w:t>=</w:t>
            </w:r>
            <w:r w:rsidRPr="00B711FE">
              <w:rPr>
                <w:rFonts w:ascii="Courier New" w:hAnsi="Courier New" w:cs="Courier New"/>
                <w:color w:val="000000"/>
                <w:sz w:val="18"/>
                <w:szCs w:val="18"/>
                <w:highlight w:val="white"/>
              </w:rPr>
              <w:t xml:space="preserve"> digitalRead</w:t>
            </w:r>
            <w:r w:rsidRPr="00AF467A">
              <w:rPr>
                <w:rFonts w:ascii="Courier New" w:hAnsi="Courier New" w:cs="Courier New"/>
                <w:b/>
                <w:bCs/>
                <w:color w:val="000080"/>
                <w:sz w:val="18"/>
                <w:szCs w:val="18"/>
                <w:highlight w:val="white"/>
              </w:rPr>
              <w:t>(</w:t>
            </w:r>
            <w:r w:rsidRPr="00AF467A">
              <w:rPr>
                <w:rFonts w:ascii="Courier New" w:hAnsi="Courier New" w:cs="Courier New"/>
                <w:color w:val="000000"/>
                <w:sz w:val="18"/>
                <w:szCs w:val="18"/>
                <w:highlight w:val="white"/>
              </w:rPr>
              <w:t>pinoPEA</w:t>
            </w:r>
            <w:r w:rsidRPr="00851D32">
              <w:rPr>
                <w:rFonts w:ascii="Courier New" w:hAnsi="Courier New" w:cs="Courier New"/>
                <w:b/>
                <w:bCs/>
                <w:color w:val="000080"/>
                <w:sz w:val="18"/>
                <w:szCs w:val="18"/>
                <w:highlight w:val="white"/>
                <w:rPrChange w:id="901" w:author="Adam" w:date="2017-05-19T13:16: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902"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903"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904" w:author="Adam" w:date="2017-05-19T11:54:00Z">
                  <w:rPr>
                    <w:rFonts w:ascii="Courier New" w:hAnsi="Courier New" w:cs="Courier New"/>
                    <w:color w:val="000000"/>
                    <w:sz w:val="18"/>
                    <w:szCs w:val="18"/>
                    <w:highlight w:val="white"/>
                  </w:rPr>
                </w:rPrChange>
              </w:rPr>
              <w:t xml:space="preserve">pef </w:t>
            </w:r>
            <w:r w:rsidRPr="006813C9">
              <w:rPr>
                <w:rFonts w:ascii="Courier New" w:hAnsi="Courier New" w:cs="Courier New"/>
                <w:b/>
                <w:bCs/>
                <w:color w:val="000080"/>
                <w:sz w:val="18"/>
                <w:szCs w:val="18"/>
                <w:highlight w:val="white"/>
                <w:lang w:val="en-US"/>
                <w:rPrChange w:id="90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0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90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08"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90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10" w:author="Adam" w:date="2017-05-19T11:54:00Z">
                  <w:rPr>
                    <w:rFonts w:ascii="Courier New" w:hAnsi="Courier New" w:cs="Courier New"/>
                    <w:color w:val="000000"/>
                    <w:sz w:val="18"/>
                    <w:szCs w:val="18"/>
                    <w:highlight w:val="white"/>
                  </w:rPr>
                </w:rPrChange>
              </w:rPr>
              <w:t>pinoPEF</w:t>
            </w:r>
            <w:r w:rsidRPr="006813C9">
              <w:rPr>
                <w:rFonts w:ascii="Courier New" w:hAnsi="Courier New" w:cs="Courier New"/>
                <w:b/>
                <w:bCs/>
                <w:color w:val="000080"/>
                <w:sz w:val="18"/>
                <w:szCs w:val="18"/>
                <w:highlight w:val="white"/>
                <w:lang w:val="en-US"/>
                <w:rPrChange w:id="911"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912"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13" w:author="Adam" w:date="2017-05-19T11:54:00Z">
                  <w:rPr>
                    <w:rFonts w:ascii="Courier New" w:hAnsi="Courier New" w:cs="Courier New"/>
                    <w:color w:val="000000"/>
                    <w:sz w:val="18"/>
                    <w:szCs w:val="18"/>
                    <w:highlight w:val="white"/>
                  </w:rPr>
                </w:rPrChange>
              </w:rPr>
              <w:t xml:space="preserve">  pdf </w:t>
            </w:r>
            <w:r w:rsidRPr="006813C9">
              <w:rPr>
                <w:rFonts w:ascii="Courier New" w:hAnsi="Courier New" w:cs="Courier New"/>
                <w:b/>
                <w:bCs/>
                <w:color w:val="000080"/>
                <w:sz w:val="18"/>
                <w:szCs w:val="18"/>
                <w:highlight w:val="white"/>
                <w:lang w:val="en-US"/>
                <w:rPrChange w:id="91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1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91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17"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91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19" w:author="Adam" w:date="2017-05-19T11:54:00Z">
                  <w:rPr>
                    <w:rFonts w:ascii="Courier New" w:hAnsi="Courier New" w:cs="Courier New"/>
                    <w:color w:val="000000"/>
                    <w:sz w:val="18"/>
                    <w:szCs w:val="18"/>
                    <w:highlight w:val="white"/>
                  </w:rPr>
                </w:rPrChange>
              </w:rPr>
              <w:t>pinoPDF</w:t>
            </w:r>
            <w:r w:rsidRPr="006813C9">
              <w:rPr>
                <w:rFonts w:ascii="Courier New" w:hAnsi="Courier New" w:cs="Courier New"/>
                <w:b/>
                <w:bCs/>
                <w:color w:val="000080"/>
                <w:sz w:val="18"/>
                <w:szCs w:val="18"/>
                <w:highlight w:val="white"/>
                <w:lang w:val="en-US"/>
                <w:rPrChange w:id="920" w:author="Adam" w:date="2017-05-19T11:54:00Z">
                  <w:rPr>
                    <w:rFonts w:ascii="Courier New" w:hAnsi="Courier New" w:cs="Courier New"/>
                    <w:b/>
                    <w:bCs/>
                    <w:color w:val="000080"/>
                    <w:sz w:val="18"/>
                    <w:szCs w:val="18"/>
                    <w:highlight w:val="white"/>
                  </w:rPr>
                </w:rPrChange>
              </w:rPr>
              <w:t>);</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Change w:id="921"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22"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rPr>
              <w:t xml:space="preserve">pda </w:t>
            </w:r>
            <w:r w:rsidRPr="00B711FE">
              <w:rPr>
                <w:rFonts w:ascii="Courier New" w:hAnsi="Courier New" w:cs="Courier New"/>
                <w:b/>
                <w:bCs/>
                <w:color w:val="000080"/>
                <w:sz w:val="18"/>
                <w:szCs w:val="18"/>
                <w:highlight w:val="white"/>
              </w:rPr>
              <w:t>=</w:t>
            </w:r>
            <w:r w:rsidRPr="00AF467A">
              <w:rPr>
                <w:rFonts w:ascii="Courier New" w:hAnsi="Courier New" w:cs="Courier New"/>
                <w:color w:val="000000"/>
                <w:sz w:val="18"/>
                <w:szCs w:val="18"/>
                <w:highlight w:val="white"/>
              </w:rPr>
              <w:t xml:space="preserve"> digitalRead</w:t>
            </w:r>
            <w:r w:rsidRPr="00AF467A">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Change w:id="923" w:author="Adam" w:date="2017-05-19T13:16:00Z">
                  <w:rPr>
                    <w:rFonts w:ascii="Courier New" w:hAnsi="Courier New" w:cs="Courier New"/>
                    <w:color w:val="000000"/>
                    <w:sz w:val="18"/>
                    <w:szCs w:val="18"/>
                    <w:highlight w:val="white"/>
                  </w:rPr>
                </w:rPrChange>
              </w:rPr>
              <w:t>pinoPDA</w:t>
            </w:r>
            <w:r w:rsidRPr="00851D32">
              <w:rPr>
                <w:rFonts w:ascii="Courier New" w:hAnsi="Courier New" w:cs="Courier New"/>
                <w:b/>
                <w:bCs/>
                <w:color w:val="000080"/>
                <w:sz w:val="18"/>
                <w:szCs w:val="18"/>
                <w:highlight w:val="white"/>
                <w:rPrChange w:id="924" w:author="Adam" w:date="2017-05-19T13:16: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rPrChange w:id="925" w:author="Adam" w:date="2017-05-19T13:16:00Z">
                  <w:rPr>
                    <w:rFonts w:ascii="Courier New" w:hAnsi="Courier New" w:cs="Courier New"/>
                    <w:color w:val="000000"/>
                    <w:sz w:val="18"/>
                    <w:szCs w:val="18"/>
                    <w:highlight w:val="white"/>
                  </w:rPr>
                </w:rPrChange>
              </w:rPr>
              <w:t xml:space="preserve">  </w:t>
            </w:r>
            <w:r w:rsidRPr="00F21085">
              <w:rPr>
                <w:rFonts w:ascii="Courier New" w:hAnsi="Courier New" w:cs="Courier New"/>
                <w:color w:val="000000"/>
                <w:sz w:val="18"/>
                <w:szCs w:val="18"/>
                <w:highlight w:val="white"/>
              </w:rPr>
              <w:t xml:space="preserve">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pda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//Realiza o loop enquanto uma das portas ainda nao estiver totalmente aberta</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Pr="004F465E" w:rsidRDefault="00575C8B" w:rsidP="00575C8B">
      <w:pPr>
        <w:jc w:val="right"/>
        <w:rPr>
          <w:sz w:val="20"/>
          <w:szCs w:val="20"/>
        </w:rPr>
      </w:pPr>
      <w:r>
        <w:br w:type="page"/>
      </w:r>
      <w:r w:rsidR="004F465E" w:rsidRPr="004F465E">
        <w:rPr>
          <w:sz w:val="20"/>
          <w:szCs w:val="20"/>
        </w:rPr>
        <w:lastRenderedPageBreak/>
        <w:t>(continua</w:t>
      </w:r>
      <w:r w:rsidR="004F465E">
        <w:rPr>
          <w:sz w:val="20"/>
          <w:szCs w:val="20"/>
        </w:rPr>
        <w:t>ção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"Comando de abertura"</w:t>
            </w:r>
            <w:r w:rsidRPr="00F21085">
              <w:rPr>
                <w:rFonts w:ascii="Courier New" w:hAnsi="Courier New" w:cs="Courier New"/>
                <w:b/>
                <w:bCs/>
                <w:color w:val="000080"/>
                <w:sz w:val="18"/>
                <w:szCs w:val="18"/>
                <w:highlight w:val="whit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26" w:author="Adam" w:date="2017-05-19T11:54: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927" w:author="Adam" w:date="2017-05-19T11:54:00Z">
                  <w:rPr>
                    <w:rFonts w:ascii="Courier New" w:hAnsi="Courier New" w:cs="Courier New"/>
                    <w:color w:val="000000"/>
                    <w:sz w:val="18"/>
                    <w:szCs w:val="18"/>
                    <w:highlight w:val="white"/>
                  </w:rPr>
                </w:rPrChange>
              </w:rPr>
              <w:t xml:space="preserve">pea </w:t>
            </w:r>
            <w:r w:rsidRPr="006813C9">
              <w:rPr>
                <w:rFonts w:ascii="Courier New" w:hAnsi="Courier New" w:cs="Courier New"/>
                <w:b/>
                <w:bCs/>
                <w:color w:val="000080"/>
                <w:sz w:val="18"/>
                <w:szCs w:val="18"/>
                <w:highlight w:val="white"/>
                <w:lang w:val="en-US"/>
                <w:rPrChange w:id="92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29"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93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31" w:author="Adam" w:date="2017-05-19T11:54:00Z">
                  <w:rPr>
                    <w:rFonts w:ascii="Courier New" w:hAnsi="Courier New" w:cs="Courier New"/>
                    <w:color w:val="000000"/>
                    <w:sz w:val="18"/>
                    <w:szCs w:val="18"/>
                    <w:highlight w:val="white"/>
                  </w:rPr>
                </w:rPrChange>
              </w:rPr>
              <w:t>pinoPEA</w:t>
            </w:r>
            <w:r w:rsidRPr="006813C9">
              <w:rPr>
                <w:rFonts w:ascii="Courier New" w:hAnsi="Courier New" w:cs="Courier New"/>
                <w:b/>
                <w:bCs/>
                <w:color w:val="000080"/>
                <w:sz w:val="18"/>
                <w:szCs w:val="18"/>
                <w:highlight w:val="white"/>
                <w:lang w:val="en-US"/>
                <w:rPrChange w:id="932"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3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34" w:author="Adam" w:date="2017-05-19T11:54:00Z">
                  <w:rPr>
                    <w:rFonts w:ascii="Courier New" w:hAnsi="Courier New" w:cs="Courier New"/>
                    <w:color w:val="000000"/>
                    <w:sz w:val="18"/>
                    <w:szCs w:val="18"/>
                    <w:highlight w:val="white"/>
                  </w:rPr>
                </w:rPrChange>
              </w:rPr>
              <w:t xml:space="preserve">    pef </w:t>
            </w:r>
            <w:r w:rsidRPr="006813C9">
              <w:rPr>
                <w:rFonts w:ascii="Courier New" w:hAnsi="Courier New" w:cs="Courier New"/>
                <w:b/>
                <w:bCs/>
                <w:color w:val="000080"/>
                <w:sz w:val="18"/>
                <w:szCs w:val="18"/>
                <w:highlight w:val="white"/>
                <w:lang w:val="en-US"/>
                <w:rPrChange w:id="93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3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93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38"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93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40" w:author="Adam" w:date="2017-05-19T11:54:00Z">
                  <w:rPr>
                    <w:rFonts w:ascii="Courier New" w:hAnsi="Courier New" w:cs="Courier New"/>
                    <w:color w:val="000000"/>
                    <w:sz w:val="18"/>
                    <w:szCs w:val="18"/>
                    <w:highlight w:val="white"/>
                  </w:rPr>
                </w:rPrChange>
              </w:rPr>
              <w:t>pinoPEF</w:t>
            </w:r>
            <w:r w:rsidRPr="006813C9">
              <w:rPr>
                <w:rFonts w:ascii="Courier New" w:hAnsi="Courier New" w:cs="Courier New"/>
                <w:b/>
                <w:bCs/>
                <w:color w:val="000080"/>
                <w:sz w:val="18"/>
                <w:szCs w:val="18"/>
                <w:highlight w:val="white"/>
                <w:lang w:val="en-US"/>
                <w:rPrChange w:id="941"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42"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43" w:author="Adam" w:date="2017-05-19T11:54:00Z">
                  <w:rPr>
                    <w:rFonts w:ascii="Courier New" w:hAnsi="Courier New" w:cs="Courier New"/>
                    <w:color w:val="000000"/>
                    <w:sz w:val="18"/>
                    <w:szCs w:val="18"/>
                    <w:highlight w:val="white"/>
                  </w:rPr>
                </w:rPrChange>
              </w:rPr>
              <w:t xml:space="preserve">    pdf </w:t>
            </w:r>
            <w:r w:rsidRPr="006813C9">
              <w:rPr>
                <w:rFonts w:ascii="Courier New" w:hAnsi="Courier New" w:cs="Courier New"/>
                <w:b/>
                <w:bCs/>
                <w:color w:val="000080"/>
                <w:sz w:val="18"/>
                <w:szCs w:val="18"/>
                <w:highlight w:val="white"/>
                <w:lang w:val="en-US"/>
                <w:rPrChange w:id="94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4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94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47" w:author="Adam" w:date="2017-05-19T11:54:00Z">
                  <w:rPr>
                    <w:rFonts w:ascii="Courier New" w:hAnsi="Courier New" w:cs="Courier New"/>
                    <w:color w:val="000000"/>
                    <w:sz w:val="18"/>
                    <w:szCs w:val="18"/>
                    <w:highlight w:val="white"/>
                  </w:rPr>
                </w:rPrChange>
              </w:rPr>
              <w:t>digitalRead</w:t>
            </w:r>
            <w:r w:rsidRPr="006813C9">
              <w:rPr>
                <w:rFonts w:ascii="Courier New" w:hAnsi="Courier New" w:cs="Courier New"/>
                <w:b/>
                <w:bCs/>
                <w:color w:val="000080"/>
                <w:sz w:val="18"/>
                <w:szCs w:val="18"/>
                <w:highlight w:val="white"/>
                <w:lang w:val="en-US"/>
                <w:rPrChange w:id="94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49" w:author="Adam" w:date="2017-05-19T11:54:00Z">
                  <w:rPr>
                    <w:rFonts w:ascii="Courier New" w:hAnsi="Courier New" w:cs="Courier New"/>
                    <w:color w:val="000000"/>
                    <w:sz w:val="18"/>
                    <w:szCs w:val="18"/>
                    <w:highlight w:val="white"/>
                  </w:rPr>
                </w:rPrChange>
              </w:rPr>
              <w:t>pinoPDF</w:t>
            </w:r>
            <w:r w:rsidRPr="006813C9">
              <w:rPr>
                <w:rFonts w:ascii="Courier New" w:hAnsi="Courier New" w:cs="Courier New"/>
                <w:b/>
                <w:bCs/>
                <w:color w:val="000080"/>
                <w:sz w:val="18"/>
                <w:szCs w:val="18"/>
                <w:highlight w:val="white"/>
                <w:lang w:val="en-US"/>
                <w:rPrChange w:id="950"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5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52" w:author="Adam" w:date="2017-05-19T11:54:00Z">
                  <w:rPr>
                    <w:rFonts w:ascii="Courier New" w:hAnsi="Courier New" w:cs="Courier New"/>
                    <w:color w:val="000000"/>
                    <w:sz w:val="18"/>
                    <w:szCs w:val="18"/>
                    <w:highlight w:val="white"/>
                  </w:rPr>
                </w:rPrChange>
              </w:rPr>
              <w:t xml:space="preserve">    pda </w:t>
            </w:r>
            <w:r w:rsidRPr="006813C9">
              <w:rPr>
                <w:rFonts w:ascii="Courier New" w:hAnsi="Courier New" w:cs="Courier New"/>
                <w:b/>
                <w:bCs/>
                <w:color w:val="000080"/>
                <w:sz w:val="18"/>
                <w:szCs w:val="18"/>
                <w:highlight w:val="white"/>
                <w:lang w:val="en-US"/>
                <w:rPrChange w:id="95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54" w:author="Adam" w:date="2017-05-19T11:54:00Z">
                  <w:rPr>
                    <w:rFonts w:ascii="Courier New" w:hAnsi="Courier New" w:cs="Courier New"/>
                    <w:color w:val="000000"/>
                    <w:sz w:val="18"/>
                    <w:szCs w:val="18"/>
                    <w:highlight w:val="white"/>
                  </w:rPr>
                </w:rPrChange>
              </w:rPr>
              <w:t xml:space="preserve"> digitalRead</w:t>
            </w:r>
            <w:r w:rsidRPr="006813C9">
              <w:rPr>
                <w:rFonts w:ascii="Courier New" w:hAnsi="Courier New" w:cs="Courier New"/>
                <w:b/>
                <w:bCs/>
                <w:color w:val="000080"/>
                <w:sz w:val="18"/>
                <w:szCs w:val="18"/>
                <w:highlight w:val="white"/>
                <w:lang w:val="en-US"/>
                <w:rPrChange w:id="95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56" w:author="Adam" w:date="2017-05-19T11:54:00Z">
                  <w:rPr>
                    <w:rFonts w:ascii="Courier New" w:hAnsi="Courier New" w:cs="Courier New"/>
                    <w:color w:val="000000"/>
                    <w:sz w:val="18"/>
                    <w:szCs w:val="18"/>
                    <w:highlight w:val="white"/>
                  </w:rPr>
                </w:rPrChange>
              </w:rPr>
              <w:t>pinoPDA</w:t>
            </w:r>
            <w:r w:rsidRPr="006813C9">
              <w:rPr>
                <w:rFonts w:ascii="Courier New" w:hAnsi="Courier New" w:cs="Courier New"/>
                <w:b/>
                <w:bCs/>
                <w:color w:val="000080"/>
                <w:sz w:val="18"/>
                <w:szCs w:val="18"/>
                <w:highlight w:val="white"/>
                <w:lang w:val="en-US"/>
                <w:rPrChange w:id="957"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58" w:author="Adam" w:date="2017-05-19T11:54:00Z">
                  <w:rPr>
                    <w:rFonts w:ascii="Courier New" w:hAnsi="Courier New" w:cs="Courier New"/>
                    <w:color w:val="000000"/>
                    <w:sz w:val="18"/>
                    <w:szCs w:val="18"/>
                    <w:highlight w:val="white"/>
                  </w:rPr>
                </w:rPrChange>
              </w:rPr>
            </w:pP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959"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pda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direita se abriu completamente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pda vai de 0 para 1.</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575C8B" w:rsidRPr="00851D32"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60" w:author="Adam" w:date="2017-05-19T13:16: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961" w:author="Adam" w:date="2017-05-19T13:16: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62"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963"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964"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96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66" w:author="Adam" w:date="2017-05-19T11:54:00Z">
                  <w:rPr>
                    <w:rFonts w:ascii="Courier New" w:hAnsi="Courier New" w:cs="Courier New"/>
                    <w:color w:val="000000"/>
                    <w:sz w:val="18"/>
                    <w:szCs w:val="18"/>
                    <w:highlight w:val="white"/>
                  </w:rPr>
                </w:rPrChange>
              </w:rPr>
              <w:t>saidaAMD</w:t>
            </w:r>
            <w:r w:rsidRPr="006813C9">
              <w:rPr>
                <w:rFonts w:ascii="Courier New" w:hAnsi="Courier New" w:cs="Courier New"/>
                <w:b/>
                <w:bCs/>
                <w:color w:val="000080"/>
                <w:sz w:val="18"/>
                <w:szCs w:val="18"/>
                <w:highlight w:val="white"/>
                <w:lang w:val="en-US"/>
                <w:rPrChange w:id="96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68" w:author="Adam" w:date="2017-05-19T11:54: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969" w:author="Adam" w:date="2017-05-19T11:54:00Z">
                  <w:rPr>
                    <w:rFonts w:ascii="Courier New" w:hAnsi="Courier New" w:cs="Courier New"/>
                    <w:b/>
                    <w:bCs/>
                    <w:color w:val="000080"/>
                    <w:sz w:val="18"/>
                    <w:szCs w:val="18"/>
                    <w:highlight w:val="white"/>
                  </w:rPr>
                </w:rPrChange>
              </w:rPr>
              <w:t>);</w:t>
            </w:r>
          </w:p>
          <w:p w:rsidR="00575C8B" w:rsidRPr="006813C9"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lang w:val="en-US"/>
                <w:rPrChange w:id="970"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71"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97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73" w:author="Adam" w:date="2017-05-19T11:54:00Z">
                  <w:rPr>
                    <w:rFonts w:ascii="Courier New" w:hAnsi="Courier New" w:cs="Courier New"/>
                    <w:color w:val="000000"/>
                    <w:sz w:val="18"/>
                    <w:szCs w:val="18"/>
                    <w:highlight w:val="white"/>
                  </w:rPr>
                </w:rPrChange>
              </w:rPr>
              <w:t>saidaBMD</w:t>
            </w:r>
            <w:r w:rsidRPr="006813C9">
              <w:rPr>
                <w:rFonts w:ascii="Courier New" w:hAnsi="Courier New" w:cs="Courier New"/>
                <w:b/>
                <w:bCs/>
                <w:color w:val="000080"/>
                <w:sz w:val="18"/>
                <w:szCs w:val="18"/>
                <w:highlight w:val="white"/>
                <w:lang w:val="en-US"/>
                <w:rPrChange w:id="97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75"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976" w:author="Adam" w:date="2017-05-19T11:54:00Z">
                  <w:rPr>
                    <w:rFonts w:ascii="Courier New" w:hAnsi="Courier New" w:cs="Courier New"/>
                    <w:b/>
                    <w:bCs/>
                    <w:color w:val="000080"/>
                    <w:sz w:val="18"/>
                    <w:szCs w:val="18"/>
                    <w:highlight w:val="white"/>
                  </w:rPr>
                </w:rPrChang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977"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else</w:t>
            </w:r>
          </w:p>
          <w:p w:rsidR="00575C8B" w:rsidRPr="00F21085"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//Ambos sinais da mesma porta em 0 desativa o lado da ponte correspondente</w:t>
            </w:r>
          </w:p>
          <w:p w:rsidR="00575C8B" w:rsidRPr="00F21085" w:rsidRDefault="00575C8B" w:rsidP="00575C8B">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//ao motor desta porta.</w:t>
            </w:r>
          </w:p>
          <w:p w:rsidR="00575C8B" w:rsidRPr="00AF467A" w:rsidRDefault="00575C8B" w:rsidP="00575C8B">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digitalWrite</w:t>
            </w:r>
            <w:r w:rsidRPr="00851D32">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
              <w:t>saidaAMD</w:t>
            </w:r>
            <w:r w:rsidRPr="00851D32">
              <w:rPr>
                <w:rFonts w:ascii="Courier New" w:hAnsi="Courier New" w:cs="Courier New"/>
                <w:b/>
                <w:bCs/>
                <w:color w:val="000080"/>
                <w:sz w:val="18"/>
                <w:szCs w:val="18"/>
                <w:highlight w:val="white"/>
              </w:rPr>
              <w:t>,</w:t>
            </w:r>
            <w:r w:rsidRPr="00B711FE">
              <w:rPr>
                <w:rFonts w:ascii="Courier New" w:hAnsi="Courier New" w:cs="Courier New"/>
                <w:color w:val="000000"/>
                <w:sz w:val="18"/>
                <w:szCs w:val="18"/>
                <w:highlight w:val="white"/>
              </w:rPr>
              <w:t xml:space="preserve"> LOW</w:t>
            </w:r>
            <w:r w:rsidRPr="00AF467A">
              <w:rPr>
                <w:rFonts w:ascii="Courier New" w:hAnsi="Courier New" w:cs="Courier New"/>
                <w:b/>
                <w:bCs/>
                <w:color w:val="000080"/>
                <w:sz w:val="18"/>
                <w:szCs w:val="18"/>
                <w:highlight w:val="white"/>
              </w:rPr>
              <w:t>);</w:t>
            </w:r>
          </w:p>
          <w:p w:rsidR="004F465E" w:rsidRPr="00851D32" w:rsidRDefault="00575C8B" w:rsidP="00575C8B">
            <w:pPr>
              <w:widowControl w:val="0"/>
              <w:autoSpaceDE w:val="0"/>
              <w:autoSpaceDN w:val="0"/>
              <w:adjustRightInd w:val="0"/>
              <w:spacing w:line="240" w:lineRule="auto"/>
              <w:rPr>
                <w:rFonts w:ascii="Courier New" w:hAnsi="Courier New" w:cs="Courier New"/>
                <w:b/>
                <w:bCs/>
                <w:color w:val="000080"/>
                <w:sz w:val="18"/>
                <w:szCs w:val="18"/>
                <w:highlight w:val="white"/>
                <w:rPrChange w:id="978" w:author="Adam" w:date="2017-05-19T13:16:00Z">
                  <w:rPr>
                    <w:rFonts w:ascii="Courier New" w:hAnsi="Courier New" w:cs="Courier New"/>
                    <w:b/>
                    <w:bCs/>
                    <w:color w:val="000080"/>
                    <w:sz w:val="18"/>
                    <w:szCs w:val="18"/>
                    <w:highlight w:val="white"/>
                  </w:rPr>
                </w:rPrChange>
              </w:rPr>
            </w:pPr>
            <w:r w:rsidRPr="00851D32">
              <w:rPr>
                <w:rFonts w:ascii="Courier New" w:hAnsi="Courier New" w:cs="Courier New"/>
                <w:color w:val="000000"/>
                <w:sz w:val="18"/>
                <w:szCs w:val="18"/>
                <w:highlight w:val="white"/>
                <w:rPrChange w:id="979" w:author="Adam" w:date="2017-05-19T13:16:00Z">
                  <w:rPr>
                    <w:rFonts w:ascii="Courier New" w:hAnsi="Courier New" w:cs="Courier New"/>
                    <w:color w:val="000000"/>
                    <w:sz w:val="18"/>
                    <w:szCs w:val="18"/>
                    <w:highlight w:val="white"/>
                  </w:rPr>
                </w:rPrChange>
              </w:rPr>
              <w:t xml:space="preserve">      digitalWrite</w:t>
            </w:r>
            <w:r w:rsidRPr="00851D32">
              <w:rPr>
                <w:rFonts w:ascii="Courier New" w:hAnsi="Courier New" w:cs="Courier New"/>
                <w:b/>
                <w:bCs/>
                <w:color w:val="000080"/>
                <w:sz w:val="18"/>
                <w:szCs w:val="18"/>
                <w:highlight w:val="white"/>
                <w:rPrChange w:id="98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981" w:author="Adam" w:date="2017-05-19T13:16:00Z">
                  <w:rPr>
                    <w:rFonts w:ascii="Courier New" w:hAnsi="Courier New" w:cs="Courier New"/>
                    <w:color w:val="000000"/>
                    <w:sz w:val="18"/>
                    <w:szCs w:val="18"/>
                    <w:highlight w:val="white"/>
                  </w:rPr>
                </w:rPrChange>
              </w:rPr>
              <w:t>saidaBMD</w:t>
            </w:r>
            <w:r w:rsidRPr="00851D32">
              <w:rPr>
                <w:rFonts w:ascii="Courier New" w:hAnsi="Courier New" w:cs="Courier New"/>
                <w:b/>
                <w:bCs/>
                <w:color w:val="000080"/>
                <w:sz w:val="18"/>
                <w:szCs w:val="18"/>
                <w:highlight w:val="white"/>
                <w:rPrChange w:id="98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983" w:author="Adam" w:date="2017-05-19T13:16:00Z">
                  <w:rPr>
                    <w:rFonts w:ascii="Courier New" w:hAnsi="Courier New" w:cs="Courier New"/>
                    <w:color w:val="000000"/>
                    <w:sz w:val="18"/>
                    <w:szCs w:val="18"/>
                    <w:highlight w:val="white"/>
                  </w:rPr>
                </w:rPrChange>
              </w:rPr>
              <w:t xml:space="preserve"> LOW</w:t>
            </w:r>
            <w:r w:rsidRPr="00851D32">
              <w:rPr>
                <w:rFonts w:ascii="Courier New" w:hAnsi="Courier New" w:cs="Courier New"/>
                <w:b/>
                <w:bCs/>
                <w:color w:val="000080"/>
                <w:sz w:val="18"/>
                <w:szCs w:val="18"/>
                <w:highlight w:val="white"/>
                <w:rPrChange w:id="984" w:author="Adam" w:date="2017-05-19T13:16: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pea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//Testa se a porta da esquerda se abriu completamente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//Observar que a porta quando aberta pea vai de 0 para 1.</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//Caso nao esteja fechada ainda, mantem comando de abertura.</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985" w:author="Adam" w:date="2017-05-19T13:16: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986" w:author="Adam" w:date="2017-05-19T13:16: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987"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988"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989"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99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91" w:author="Adam" w:date="2017-05-19T11:54:00Z">
                  <w:rPr>
                    <w:rFonts w:ascii="Courier New" w:hAnsi="Courier New" w:cs="Courier New"/>
                    <w:color w:val="000000"/>
                    <w:sz w:val="18"/>
                    <w:szCs w:val="18"/>
                    <w:highlight w:val="white"/>
                  </w:rPr>
                </w:rPrChange>
              </w:rPr>
              <w:t>saidaAME</w:t>
            </w:r>
            <w:r w:rsidRPr="006813C9">
              <w:rPr>
                <w:rFonts w:ascii="Courier New" w:hAnsi="Courier New" w:cs="Courier New"/>
                <w:b/>
                <w:bCs/>
                <w:color w:val="000080"/>
                <w:sz w:val="18"/>
                <w:szCs w:val="18"/>
                <w:highlight w:val="white"/>
                <w:lang w:val="en-US"/>
                <w:rPrChange w:id="99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93" w:author="Adam" w:date="2017-05-19T11:54: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994"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99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996"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99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998"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99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00"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01" w:author="Adam" w:date="2017-05-19T11:54:00Z">
                  <w:rPr>
                    <w:rFonts w:ascii="Courier New" w:hAnsi="Courier New" w:cs="Courier New"/>
                    <w:b/>
                    <w:bCs/>
                    <w:color w:val="000080"/>
                    <w:sz w:val="18"/>
                    <w:szCs w:val="18"/>
                    <w:highlight w:val="white"/>
                  </w:rPr>
                </w:rPrChange>
              </w:rPr>
              <w:t>);</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02"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003"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004" w:author="Adam" w:date="2017-05-19T13:16:00Z">
                  <w:rPr>
                    <w:rFonts w:ascii="Courier New" w:hAnsi="Courier New" w:cs="Courier New"/>
                    <w:b/>
                    <w:bCs/>
                    <w:color w:val="000080"/>
                    <w:sz w:val="18"/>
                    <w:szCs w:val="18"/>
                    <w:highlight w:val="white"/>
                  </w:rPr>
                </w:rPrChange>
              </w:rPr>
              <w:t>}</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05"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00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1007" w:author="Adam" w:date="2017-05-19T13:16:00Z">
                  <w:rPr>
                    <w:rFonts w:ascii="Courier New" w:hAnsi="Courier New" w:cs="Courier New"/>
                    <w:b/>
                    <w:bCs/>
                    <w:color w:val="0000FF"/>
                    <w:sz w:val="18"/>
                    <w:szCs w:val="18"/>
                    <w:highlight w:val="white"/>
                  </w:rPr>
                </w:rPrChange>
              </w:rPr>
              <w:t>else</w:t>
            </w:r>
          </w:p>
          <w:p w:rsidR="00F21085" w:rsidRPr="00851D32"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08"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00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010" w:author="Adam" w:date="2017-05-19T13:16: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11"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012"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1013"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101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15" w:author="Adam" w:date="2017-05-19T11:54:00Z">
                  <w:rPr>
                    <w:rFonts w:ascii="Courier New" w:hAnsi="Courier New" w:cs="Courier New"/>
                    <w:color w:val="000000"/>
                    <w:sz w:val="18"/>
                    <w:szCs w:val="18"/>
                    <w:highlight w:val="white"/>
                  </w:rPr>
                </w:rPrChange>
              </w:rPr>
              <w:t>saidaAME</w:t>
            </w:r>
            <w:r w:rsidRPr="006813C9">
              <w:rPr>
                <w:rFonts w:ascii="Courier New" w:hAnsi="Courier New" w:cs="Courier New"/>
                <w:b/>
                <w:bCs/>
                <w:color w:val="000080"/>
                <w:sz w:val="18"/>
                <w:szCs w:val="18"/>
                <w:highlight w:val="white"/>
                <w:lang w:val="en-US"/>
                <w:rPrChange w:id="101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17"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18"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1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020"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102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22"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102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24"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25" w:author="Adam" w:date="2017-05-19T11:54: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026"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"Abertas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seg"</w:t>
            </w:r>
            <w:r w:rsidRPr="00F21085">
              <w:rPr>
                <w:rFonts w:ascii="Courier New" w:hAnsi="Courier New" w:cs="Courier New"/>
                <w:b/>
                <w:bCs/>
                <w:color w:val="000080"/>
                <w:sz w:val="18"/>
                <w:szCs w:val="18"/>
                <w:highlight w:val="whit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27" w:author="Adam" w:date="2017-05-19T11:54:00Z">
                  <w:rPr>
                    <w:rFonts w:ascii="Courier New" w:hAnsi="Courier New" w:cs="Courier New"/>
                    <w:color w:val="000000"/>
                    <w:sz w:val="18"/>
                    <w:szCs w:val="18"/>
                    <w:highlight w:val="white"/>
                  </w:rPr>
                </w:rPrChange>
              </w:rPr>
            </w:pPr>
            <w:r w:rsidRPr="00F21085">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1028" w:author="Adam" w:date="2017-05-19T11:54:00Z">
                  <w:rPr>
                    <w:rFonts w:ascii="Courier New" w:hAnsi="Courier New" w:cs="Courier New"/>
                    <w:color w:val="000000"/>
                    <w:sz w:val="18"/>
                    <w:szCs w:val="18"/>
                    <w:highlight w:val="white"/>
                  </w:rPr>
                </w:rPrChange>
              </w:rPr>
              <w:t>digitalWrite</w:t>
            </w:r>
            <w:r w:rsidRPr="006813C9">
              <w:rPr>
                <w:rFonts w:ascii="Courier New" w:hAnsi="Courier New" w:cs="Courier New"/>
                <w:b/>
                <w:bCs/>
                <w:color w:val="000080"/>
                <w:sz w:val="18"/>
                <w:szCs w:val="18"/>
                <w:highlight w:val="white"/>
                <w:lang w:val="en-US"/>
                <w:rPrChange w:id="102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30" w:author="Adam" w:date="2017-05-19T11:54:00Z">
                  <w:rPr>
                    <w:rFonts w:ascii="Courier New" w:hAnsi="Courier New" w:cs="Courier New"/>
                    <w:color w:val="000000"/>
                    <w:sz w:val="18"/>
                    <w:szCs w:val="18"/>
                    <w:highlight w:val="white"/>
                  </w:rPr>
                </w:rPrChange>
              </w:rPr>
              <w:t>saidaAMD</w:t>
            </w:r>
            <w:r w:rsidRPr="006813C9">
              <w:rPr>
                <w:rFonts w:ascii="Courier New" w:hAnsi="Courier New" w:cs="Courier New"/>
                <w:b/>
                <w:bCs/>
                <w:color w:val="000080"/>
                <w:sz w:val="18"/>
                <w:szCs w:val="18"/>
                <w:highlight w:val="white"/>
                <w:lang w:val="en-US"/>
                <w:rPrChange w:id="103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32"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33"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34"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035"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103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37" w:author="Adam" w:date="2017-05-19T11:54:00Z">
                  <w:rPr>
                    <w:rFonts w:ascii="Courier New" w:hAnsi="Courier New" w:cs="Courier New"/>
                    <w:color w:val="000000"/>
                    <w:sz w:val="18"/>
                    <w:szCs w:val="18"/>
                    <w:highlight w:val="white"/>
                  </w:rPr>
                </w:rPrChange>
              </w:rPr>
              <w:t>saidaBMD</w:t>
            </w:r>
            <w:r w:rsidRPr="006813C9">
              <w:rPr>
                <w:rFonts w:ascii="Courier New" w:hAnsi="Courier New" w:cs="Courier New"/>
                <w:b/>
                <w:bCs/>
                <w:color w:val="000080"/>
                <w:sz w:val="18"/>
                <w:szCs w:val="18"/>
                <w:highlight w:val="white"/>
                <w:lang w:val="en-US"/>
                <w:rPrChange w:id="103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39"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40"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41"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042"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104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44" w:author="Adam" w:date="2017-05-19T11:54:00Z">
                  <w:rPr>
                    <w:rFonts w:ascii="Courier New" w:hAnsi="Courier New" w:cs="Courier New"/>
                    <w:color w:val="000000"/>
                    <w:sz w:val="18"/>
                    <w:szCs w:val="18"/>
                    <w:highlight w:val="white"/>
                  </w:rPr>
                </w:rPrChange>
              </w:rPr>
              <w:t>saidaAME</w:t>
            </w:r>
            <w:r w:rsidRPr="006813C9">
              <w:rPr>
                <w:rFonts w:ascii="Courier New" w:hAnsi="Courier New" w:cs="Courier New"/>
                <w:b/>
                <w:bCs/>
                <w:color w:val="000080"/>
                <w:sz w:val="18"/>
                <w:szCs w:val="18"/>
                <w:highlight w:val="white"/>
                <w:lang w:val="en-US"/>
                <w:rPrChange w:id="104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46"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47" w:author="Adam" w:date="2017-05-19T11:54:00Z">
                  <w:rPr>
                    <w:rFonts w:ascii="Courier New" w:hAnsi="Courier New" w:cs="Courier New"/>
                    <w:b/>
                    <w:bCs/>
                    <w:color w:val="000080"/>
                    <w:sz w:val="18"/>
                    <w:szCs w:val="18"/>
                    <w:highlight w:val="white"/>
                  </w:rPr>
                </w:rPrChange>
              </w:rPr>
              <w:t>);</w:t>
            </w:r>
          </w:p>
          <w:p w:rsidR="00F21085" w:rsidRPr="006813C9"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lang w:val="en-US"/>
                <w:rPrChange w:id="1048"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049" w:author="Adam" w:date="2017-05-19T11:54: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105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51" w:author="Adam" w:date="2017-05-19T11:54:00Z">
                  <w:rPr>
                    <w:rFonts w:ascii="Courier New" w:hAnsi="Courier New" w:cs="Courier New"/>
                    <w:color w:val="000000"/>
                    <w:sz w:val="18"/>
                    <w:szCs w:val="18"/>
                    <w:highlight w:val="white"/>
                  </w:rPr>
                </w:rPrChange>
              </w:rPr>
              <w:t>saidaBME</w:t>
            </w:r>
            <w:r w:rsidRPr="006813C9">
              <w:rPr>
                <w:rFonts w:ascii="Courier New" w:hAnsi="Courier New" w:cs="Courier New"/>
                <w:b/>
                <w:bCs/>
                <w:color w:val="000080"/>
                <w:sz w:val="18"/>
                <w:szCs w:val="18"/>
                <w:highlight w:val="white"/>
                <w:lang w:val="en-US"/>
                <w:rPrChange w:id="105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053" w:author="Adam" w:date="2017-05-19T11:54: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1054" w:author="Adam" w:date="2017-05-19T11:54:00Z">
                  <w:rPr>
                    <w:rFonts w:ascii="Courier New" w:hAnsi="Courier New" w:cs="Courier New"/>
                    <w:b/>
                    <w:bCs/>
                    <w:color w:val="000080"/>
                    <w:sz w:val="18"/>
                    <w:szCs w:val="18"/>
                    <w:highlight w:val="white"/>
                  </w:rPr>
                </w:rPrChang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055" w:author="Adam" w:date="2017-05-19T11:54:00Z">
                  <w:rPr>
                    <w:rFonts w:ascii="Courier New" w:hAnsi="Courier New" w:cs="Courier New"/>
                    <w:color w:val="000000"/>
                    <w:sz w:val="18"/>
                    <w:szCs w:val="18"/>
                    <w:highlight w:val="white"/>
                  </w:rPr>
                </w:rPrChange>
              </w:rPr>
              <w:t xml:space="preserve">  </w:t>
            </w:r>
            <w:r w:rsidRPr="00F21085">
              <w:rPr>
                <w:rFonts w:ascii="Courier New" w:hAnsi="Courier New" w:cs="Courier New"/>
                <w:color w:val="000000"/>
                <w:sz w:val="18"/>
                <w:szCs w:val="18"/>
                <w:highlight w:val="white"/>
              </w:rPr>
              <w:t xml:space="preserve">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false</w:t>
            </w: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SUBIR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subir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575C8B" w:rsidRDefault="00F21085" w:rsidP="00575C8B">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F465E" w:rsidRDefault="004F465E" w:rsidP="004F465E">
      <w:pPr>
        <w:jc w:val="left"/>
      </w:pPr>
    </w:p>
    <w:p w:rsidR="00575C8B" w:rsidRDefault="00575C8B">
      <w:pPr>
        <w:spacing w:line="240" w:lineRule="auto"/>
        <w:ind w:firstLine="0"/>
        <w:jc w:val="left"/>
      </w:pPr>
      <w:r>
        <w:br w:type="page"/>
      </w:r>
    </w:p>
    <w:p w:rsidR="004F465E" w:rsidRPr="004F465E" w:rsidRDefault="004F465E" w:rsidP="004F465E">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6E6A94" w:rsidRPr="00F21085" w:rsidRDefault="006E6A94" w:rsidP="006E6A94">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//Distancia entre o sensor e a cabine em centimetros.</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xml:space="preserve">//*A soma de distancia e distancia2 deve ser 102. </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42</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55</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Permisividade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//Bloqueia a ponte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subida"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"Subida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4F465E" w:rsidRDefault="00F21085" w:rsidP="00F21085">
            <w:pPr>
              <w:widowControl w:val="0"/>
              <w:autoSpaceDE w:val="0"/>
              <w:autoSpaceDN w:val="0"/>
              <w:adjustRightInd w:val="0"/>
              <w:spacing w:line="240" w:lineRule="auto"/>
              <w:rPr>
                <w:rFonts w:ascii="Courier New" w:hAnsi="Courier New" w:cs="Courier New"/>
                <w:b/>
                <w:bCs/>
                <w:color w:val="000080"/>
                <w:sz w:val="18"/>
                <w:szCs w:val="18"/>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subida: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cm/s"</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b/>
                <w:bCs/>
                <w:color w:val="000080"/>
                <w:sz w:val="18"/>
                <w:szCs w:val="18"/>
                <w:highlight w:val="white"/>
              </w:rPr>
            </w:pPr>
            <w:r w:rsidRPr="00F21085">
              <w:rPr>
                <w:rFonts w:ascii="Courier New" w:hAnsi="Courier New" w:cs="Courier New"/>
                <w:b/>
                <w:bCs/>
                <w:color w:val="000080"/>
                <w:sz w:val="18"/>
                <w:szCs w:val="18"/>
                <w:highlight w:val="white"/>
              </w:rPr>
              <w:t>}</w:t>
            </w:r>
          </w:p>
          <w:p w:rsidR="00F21085" w:rsidRDefault="00F21085" w:rsidP="00F21085">
            <w:pPr>
              <w:widowControl w:val="0"/>
              <w:autoSpaceDE w:val="0"/>
              <w:autoSpaceDN w:val="0"/>
              <w:adjustRightInd w:val="0"/>
              <w:spacing w:line="240" w:lineRule="auto"/>
            </w:pP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D425CC">
              <w:rPr>
                <w:rFonts w:ascii="Courier New" w:hAnsi="Courier New" w:cs="Courier New"/>
                <w:color w:val="008000"/>
                <w:sz w:val="18"/>
                <w:szCs w:val="18"/>
                <w:highlight w:val="white"/>
              </w:rPr>
              <w:t>METODO DESCER</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F21085" w:rsidRPr="00F21085" w:rsidRDefault="00F21085" w:rsidP="00F21085">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8000FF"/>
                <w:sz w:val="18"/>
                <w:szCs w:val="18"/>
                <w:highlight w:val="white"/>
              </w:rPr>
              <w:t>void</w:t>
            </w:r>
            <w:r w:rsidRPr="00F21085">
              <w:rPr>
                <w:rFonts w:ascii="Courier New" w:hAnsi="Courier New" w:cs="Courier New"/>
                <w:color w:val="000000"/>
                <w:sz w:val="18"/>
                <w:szCs w:val="18"/>
                <w:highlight w:val="white"/>
              </w:rPr>
              <w:t xml:space="preserve"> descer</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//Primeira medida da rotina e fechar ambas as portas. Por padrao a variavel 'fechadas' inicia-se como false.</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if</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fechadas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fechamento</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fechadas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true</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"Inicio da descida"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Pr="00F21085" w:rsidRDefault="00F21085" w:rsidP="00F21085">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tempoInicial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//Entra no loop enquanto nao atingir a altura setada</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FF"/>
                <w:sz w:val="18"/>
                <w:szCs w:val="18"/>
                <w:highlight w:val="white"/>
              </w:rPr>
              <w:t>while</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distancia </w:t>
            </w:r>
            <w:r w:rsidRPr="00F21085">
              <w:rPr>
                <w:rFonts w:ascii="Courier New" w:hAnsi="Courier New" w:cs="Courier New"/>
                <w:b/>
                <w:bCs/>
                <w:color w:val="000080"/>
                <w:sz w:val="18"/>
                <w:szCs w:val="18"/>
                <w:highlight w:val="white"/>
              </w:rPr>
              <w:t>&lt;=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80</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&amp;&amp;</w:t>
            </w: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&gt;=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20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microsec2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timing</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distancia2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sensorDistancia2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convert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microsec2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Ultrasonic</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Permissividade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A1</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Sobe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A2</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HIGH</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 Desce</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//Serial.println("-- 1) " + String(distancia) + " 2) " + String(distancia2));</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distancia</w:t>
            </w:r>
            <w:r w:rsidRPr="00F21085">
              <w:rPr>
                <w:rFonts w:ascii="Courier New" w:hAnsi="Courier New" w:cs="Courier New"/>
                <w:b/>
                <w:bCs/>
                <w:color w:val="000080"/>
                <w:sz w:val="18"/>
                <w:szCs w:val="18"/>
                <w:highlight w:val="white"/>
              </w:rPr>
              <w:t>;</w:t>
            </w:r>
          </w:p>
          <w:p w:rsidR="00F21085" w:rsidRDefault="00C07F2C" w:rsidP="00C07F2C">
            <w:pPr>
              <w:widowControl w:val="0"/>
              <w:autoSpaceDE w:val="0"/>
              <w:autoSpaceDN w:val="0"/>
              <w:adjustRightInd w:val="0"/>
              <w:spacing w:line="240" w:lineRule="auto"/>
            </w:pP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p>
        </w:tc>
      </w:tr>
    </w:tbl>
    <w:p w:rsidR="006E6A94" w:rsidRDefault="006E6A94" w:rsidP="004F465E">
      <w:pPr>
        <w:jc w:val="left"/>
      </w:pPr>
    </w:p>
    <w:p w:rsidR="004F465E" w:rsidRPr="004F465E" w:rsidRDefault="006E6A94" w:rsidP="006E6A94">
      <w:pPr>
        <w:jc w:val="right"/>
        <w:rPr>
          <w:sz w:val="20"/>
          <w:szCs w:val="20"/>
        </w:rPr>
      </w:pPr>
      <w:r>
        <w:br w:type="page"/>
      </w:r>
      <w:r w:rsidR="004F465E" w:rsidRPr="004F465E">
        <w:rPr>
          <w:sz w:val="20"/>
          <w:szCs w:val="20"/>
        </w:rPr>
        <w:lastRenderedPageBreak/>
        <w:t>(co</w:t>
      </w:r>
      <w:r w:rsidR="00422CE0">
        <w:rPr>
          <w:sz w:val="20"/>
          <w:szCs w:val="20"/>
        </w:rPr>
        <w:t>nclusão</w:t>
      </w:r>
      <w:r w:rsidR="004F465E"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4F465E" w:rsidTr="004F465E">
        <w:tc>
          <w:tcPr>
            <w:tcW w:w="505" w:type="dxa"/>
          </w:tcPr>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4F465E" w:rsidRPr="004F465E" w:rsidRDefault="004F465E" w:rsidP="004F465E">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4F465E" w:rsidRPr="004F465E" w:rsidRDefault="004F465E" w:rsidP="004F465E">
            <w:pPr>
              <w:spacing w:line="240" w:lineRule="auto"/>
              <w:ind w:left="-113" w:firstLine="29"/>
              <w:jc w:val="center"/>
              <w:rPr>
                <w:rFonts w:ascii="Courier New" w:hAnsi="Courier New" w:cs="Courier New"/>
                <w:color w:val="000000"/>
                <w:sz w:val="18"/>
                <w:szCs w:val="18"/>
              </w:rPr>
            </w:pPr>
          </w:p>
        </w:tc>
        <w:tc>
          <w:tcPr>
            <w:tcW w:w="8562" w:type="dxa"/>
          </w:tcPr>
          <w:p w:rsidR="00C07F2C" w:rsidRPr="00F21085" w:rsidRDefault="006E6A94"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00C07F2C" w:rsidRPr="00F21085">
              <w:rPr>
                <w:rFonts w:ascii="Courier New" w:hAnsi="Courier New" w:cs="Courier New"/>
                <w:color w:val="008000"/>
                <w:sz w:val="18"/>
                <w:szCs w:val="18"/>
                <w:highlight w:val="white"/>
              </w:rPr>
              <w:t>//Fim do loop</w:t>
            </w:r>
          </w:p>
          <w:p w:rsidR="00C07F2C" w:rsidRPr="00F21085" w:rsidRDefault="00C07F2C" w:rsidP="00C07F2C">
            <w:pPr>
              <w:widowControl w:val="0"/>
              <w:autoSpaceDE w:val="0"/>
              <w:autoSpaceDN w:val="0"/>
              <w:adjustRightInd w:val="0"/>
              <w:spacing w:line="240" w:lineRule="auto"/>
              <w:rPr>
                <w:rFonts w:ascii="Courier New" w:hAnsi="Courier New" w:cs="Courier New"/>
                <w:color w:val="008000"/>
                <w:sz w:val="18"/>
                <w:szCs w:val="18"/>
                <w:highlight w:val="white"/>
              </w:rPr>
            </w:pPr>
            <w:r w:rsidRPr="00F21085">
              <w:rPr>
                <w:rFonts w:ascii="Courier New" w:hAnsi="Courier New" w:cs="Courier New"/>
                <w:color w:val="000000"/>
                <w:sz w:val="18"/>
                <w:szCs w:val="18"/>
                <w:highlight w:val="white"/>
              </w:rPr>
              <w:t xml:space="preserve">  </w:t>
            </w:r>
            <w:r w:rsidRPr="00F21085">
              <w:rPr>
                <w:rFonts w:ascii="Courier New" w:hAnsi="Courier New" w:cs="Courier New"/>
                <w:color w:val="008000"/>
                <w:sz w:val="18"/>
                <w:szCs w:val="18"/>
                <w:highlight w:val="white"/>
              </w:rPr>
              <w:t>//Coloca o permissivo em 0, bloqueando a ponte</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digitalWrite</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A0</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LOW</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"Fim da descida"</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millis</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FF8000"/>
                <w:sz w:val="18"/>
                <w:szCs w:val="18"/>
                <w:highlight w:val="white"/>
              </w:rPr>
              <w:t>1000</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deltaT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tempoInicial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deltaD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"Descida em: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"Distancia percorrida: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deltaD</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 cm"</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0000"/>
                <w:sz w:val="18"/>
                <w:szCs w:val="18"/>
                <w:highlight w:val="white"/>
              </w:rPr>
              <w:t xml:space="preserve">  Serial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println</w:t>
            </w:r>
            <w:r w:rsidRPr="00F21085">
              <w:rPr>
                <w:rFonts w:ascii="Courier New" w:hAnsi="Courier New" w:cs="Courier New"/>
                <w:b/>
                <w:bCs/>
                <w:color w:val="000080"/>
                <w:sz w:val="18"/>
                <w:szCs w:val="18"/>
                <w:highlight w:val="white"/>
              </w:rPr>
              <w:t>(</w:t>
            </w:r>
            <w:r w:rsidRPr="00F21085">
              <w:rPr>
                <w:rFonts w:ascii="Courier New" w:hAnsi="Courier New" w:cs="Courier New"/>
                <w:color w:val="808080"/>
                <w:sz w:val="18"/>
                <w:szCs w:val="18"/>
                <w:highlight w:val="white"/>
              </w:rPr>
              <w:t>"Velocidade linear de descida: "</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String</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dFinal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dInicial</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deltaT</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b/>
                <w:bCs/>
                <w:color w:val="000080"/>
                <w:sz w:val="18"/>
                <w:szCs w:val="18"/>
                <w:highlight w:val="white"/>
              </w:rPr>
              <w:t>+</w:t>
            </w:r>
            <w:r w:rsidRPr="00F21085">
              <w:rPr>
                <w:rFonts w:ascii="Courier New" w:hAnsi="Courier New" w:cs="Courier New"/>
                <w:color w:val="000000"/>
                <w:sz w:val="18"/>
                <w:szCs w:val="18"/>
                <w:highlight w:val="white"/>
              </w:rPr>
              <w:t xml:space="preserve"> </w:t>
            </w:r>
            <w:r w:rsidRPr="00F21085">
              <w:rPr>
                <w:rFonts w:ascii="Courier New" w:hAnsi="Courier New" w:cs="Courier New"/>
                <w:color w:val="808080"/>
                <w:sz w:val="18"/>
                <w:szCs w:val="18"/>
                <w:highlight w:val="white"/>
              </w:rPr>
              <w:t>"cm/s"</w:t>
            </w:r>
            <w:r w:rsidRPr="00F21085">
              <w:rPr>
                <w:rFonts w:ascii="Courier New" w:hAnsi="Courier New" w:cs="Courier New"/>
                <w:b/>
                <w:bCs/>
                <w:color w:val="000080"/>
                <w:sz w:val="18"/>
                <w:szCs w:val="18"/>
                <w:highlight w:val="white"/>
              </w:rPr>
              <w:t>);</w:t>
            </w:r>
          </w:p>
          <w:p w:rsidR="00C07F2C" w:rsidRPr="00F21085" w:rsidRDefault="00C07F2C" w:rsidP="00C07F2C">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b/>
                <w:bCs/>
                <w:color w:val="000080"/>
                <w:sz w:val="18"/>
                <w:szCs w:val="18"/>
                <w:highlight w:val="white"/>
              </w:rPr>
              <w:t>}</w:t>
            </w:r>
          </w:p>
          <w:p w:rsidR="00F21085" w:rsidRPr="006E6A94" w:rsidRDefault="006E6A94" w:rsidP="00F21085">
            <w:pPr>
              <w:widowControl w:val="0"/>
              <w:autoSpaceDE w:val="0"/>
              <w:autoSpaceDN w:val="0"/>
              <w:adjustRightInd w:val="0"/>
              <w:spacing w:line="240" w:lineRule="auto"/>
              <w:rPr>
                <w:rFonts w:ascii="Courier New" w:hAnsi="Courier New" w:cs="Courier New"/>
                <w:color w:val="000000"/>
                <w:sz w:val="20"/>
                <w:szCs w:val="20"/>
              </w:rPr>
            </w:pPr>
            <w:r w:rsidRPr="00F21085">
              <w:rPr>
                <w:rFonts w:ascii="Courier New" w:hAnsi="Courier New" w:cs="Courier New"/>
                <w:color w:val="000000"/>
                <w:sz w:val="18"/>
                <w:szCs w:val="18"/>
                <w:highlight w:val="white"/>
              </w:rPr>
              <w:t xml:space="preserve"> </w:t>
            </w:r>
          </w:p>
          <w:p w:rsidR="004F465E" w:rsidRPr="006E6A94" w:rsidRDefault="004F465E" w:rsidP="006E6A94">
            <w:pPr>
              <w:widowControl w:val="0"/>
              <w:autoSpaceDE w:val="0"/>
              <w:autoSpaceDN w:val="0"/>
              <w:adjustRightInd w:val="0"/>
              <w:spacing w:line="240" w:lineRule="auto"/>
              <w:rPr>
                <w:rFonts w:ascii="Courier New" w:hAnsi="Courier New" w:cs="Courier New"/>
                <w:color w:val="000000"/>
                <w:sz w:val="20"/>
                <w:szCs w:val="20"/>
                <w:highlight w:val="white"/>
              </w:rPr>
            </w:pPr>
          </w:p>
        </w:tc>
      </w:tr>
    </w:tbl>
    <w:p w:rsidR="00422CE0" w:rsidRPr="001E3CB1" w:rsidRDefault="00422CE0" w:rsidP="008D6F51">
      <w:pPr>
        <w:pStyle w:val="figura"/>
      </w:pPr>
      <w:r w:rsidRPr="001E3CB1">
        <w:t xml:space="preserve">(fonte: </w:t>
      </w:r>
      <w:r>
        <w:t xml:space="preserve">Os autores </w:t>
      </w:r>
      <w:r w:rsidRPr="001E3CB1">
        <w:t>)</w:t>
      </w:r>
    </w:p>
    <w:p w:rsidR="006E6A94" w:rsidRDefault="006E6A94" w:rsidP="004F465E">
      <w:pPr>
        <w:jc w:val="left"/>
      </w:pPr>
    </w:p>
    <w:p w:rsidR="00422CE0" w:rsidRDefault="00422CE0">
      <w:pPr>
        <w:spacing w:line="240" w:lineRule="auto"/>
        <w:ind w:firstLine="0"/>
        <w:jc w:val="left"/>
      </w:pPr>
      <w:r>
        <w:br w:type="page"/>
      </w:r>
    </w:p>
    <w:p w:rsidR="00752A61" w:rsidRDefault="00752A61" w:rsidP="008D6F51">
      <w:pPr>
        <w:pStyle w:val="Legenda"/>
      </w:pPr>
      <w:bookmarkStart w:id="1056" w:name="_Toc482911704"/>
      <w:bookmarkStart w:id="1057" w:name="_Toc482911768"/>
      <w:r>
        <w:lastRenderedPageBreak/>
        <w:t xml:space="preserve">APÊNDICE </w:t>
      </w:r>
      <w:fldSimple w:instr=" SEQ APÊNDICE \* ALPHABETIC ">
        <w:r w:rsidR="00B51721">
          <w:rPr>
            <w:noProof/>
          </w:rPr>
          <w:t>B</w:t>
        </w:r>
      </w:fldSimple>
      <w:r>
        <w:t xml:space="preserve"> – Programação do Arduino Mega</w:t>
      </w:r>
      <w:bookmarkEnd w:id="1056"/>
      <w:bookmarkEnd w:id="1057"/>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58"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59" w:author="Adam" w:date="2017-05-19T11:55:00Z">
                  <w:rPr>
                    <w:rFonts w:ascii="Courier New" w:hAnsi="Courier New" w:cs="Courier New"/>
                    <w:color w:val="804000"/>
                    <w:sz w:val="18"/>
                    <w:szCs w:val="18"/>
                    <w:highlight w:val="white"/>
                  </w:rPr>
                </w:rPrChange>
              </w:rPr>
              <w:t xml:space="preserve">#include &lt;Adafruit_GFX.h&gt;    </w:t>
            </w:r>
            <w:r w:rsidRPr="006813C9">
              <w:rPr>
                <w:rFonts w:ascii="Courier New" w:hAnsi="Courier New" w:cs="Courier New"/>
                <w:color w:val="008000"/>
                <w:sz w:val="18"/>
                <w:szCs w:val="18"/>
                <w:highlight w:val="white"/>
                <w:lang w:val="en-US"/>
                <w:rPrChange w:id="1060" w:author="Adam" w:date="2017-05-19T11:55:00Z">
                  <w:rPr>
                    <w:rFonts w:ascii="Courier New" w:hAnsi="Courier New" w:cs="Courier New"/>
                    <w:color w:val="008000"/>
                    <w:sz w:val="18"/>
                    <w:szCs w:val="18"/>
                    <w:highlight w:val="white"/>
                  </w:rPr>
                </w:rPrChange>
              </w:rPr>
              <w:t>// Core graphics library</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61"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62" w:author="Adam" w:date="2017-05-19T11:55:00Z">
                  <w:rPr>
                    <w:rFonts w:ascii="Courier New" w:hAnsi="Courier New" w:cs="Courier New"/>
                    <w:color w:val="804000"/>
                    <w:sz w:val="18"/>
                    <w:szCs w:val="18"/>
                    <w:highlight w:val="white"/>
                  </w:rPr>
                </w:rPrChange>
              </w:rPr>
              <w:t xml:space="preserve">#include &lt;Adafruit_TFTLCD.h&gt; </w:t>
            </w:r>
            <w:r w:rsidRPr="006813C9">
              <w:rPr>
                <w:rFonts w:ascii="Courier New" w:hAnsi="Courier New" w:cs="Courier New"/>
                <w:color w:val="008000"/>
                <w:sz w:val="18"/>
                <w:szCs w:val="18"/>
                <w:highlight w:val="white"/>
                <w:lang w:val="en-US"/>
                <w:rPrChange w:id="1063" w:author="Adam" w:date="2017-05-19T11:55:00Z">
                  <w:rPr>
                    <w:rFonts w:ascii="Courier New" w:hAnsi="Courier New" w:cs="Courier New"/>
                    <w:color w:val="008000"/>
                    <w:sz w:val="18"/>
                    <w:szCs w:val="18"/>
                    <w:highlight w:val="white"/>
                  </w:rPr>
                </w:rPrChange>
              </w:rPr>
              <w:t>// Hardware-specific library</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64"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65" w:author="Adam" w:date="2017-05-19T11:55:00Z">
                  <w:rPr>
                    <w:rFonts w:ascii="Courier New" w:hAnsi="Courier New" w:cs="Courier New"/>
                    <w:color w:val="804000"/>
                    <w:sz w:val="18"/>
                    <w:szCs w:val="18"/>
                    <w:highlight w:val="white"/>
                  </w:rPr>
                </w:rPrChange>
              </w:rPr>
              <w:t>#include &lt;stdint.h&gt;</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66"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67" w:author="Adam" w:date="2017-05-19T11:55:00Z">
                  <w:rPr>
                    <w:rFonts w:ascii="Courier New" w:hAnsi="Courier New" w:cs="Courier New"/>
                    <w:color w:val="804000"/>
                    <w:sz w:val="18"/>
                    <w:szCs w:val="18"/>
                    <w:highlight w:val="white"/>
                  </w:rPr>
                </w:rPrChange>
              </w:rPr>
              <w:t>#include "TouchScreen.h"</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68"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69" w:author="Adam" w:date="2017-05-19T11:55:00Z">
                  <w:rPr>
                    <w:rFonts w:ascii="Courier New" w:hAnsi="Courier New" w:cs="Courier New"/>
                    <w:color w:val="804000"/>
                    <w:sz w:val="18"/>
                    <w:szCs w:val="18"/>
                    <w:highlight w:val="white"/>
                  </w:rPr>
                </w:rPrChange>
              </w:rPr>
              <w:t>#include &lt;SPI.h&gt;</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70"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71" w:author="Adam" w:date="2017-05-19T11:55:00Z">
                  <w:rPr>
                    <w:rFonts w:ascii="Courier New" w:hAnsi="Courier New" w:cs="Courier New"/>
                    <w:color w:val="804000"/>
                    <w:sz w:val="18"/>
                    <w:szCs w:val="18"/>
                    <w:highlight w:val="white"/>
                  </w:rPr>
                </w:rPrChange>
              </w:rPr>
              <w:t>#include &lt;Ethernet.h&gt;</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72"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73" w:author="Adam" w:date="2017-05-19T11:55:00Z">
                  <w:rPr>
                    <w:rFonts w:ascii="Courier New" w:hAnsi="Courier New" w:cs="Courier New"/>
                    <w:color w:val="804000"/>
                    <w:sz w:val="18"/>
                    <w:szCs w:val="18"/>
                    <w:highlight w:val="white"/>
                  </w:rPr>
                </w:rPrChange>
              </w:rPr>
              <w:t>#include &lt;SoftwareSerial.h&gt;</w:t>
            </w:r>
          </w:p>
          <w:p w:rsidR="00B52D18" w:rsidRPr="006813C9"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lang w:val="en-US"/>
                <w:rPrChange w:id="1074"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1075" w:author="Adam" w:date="2017-05-19T11:55:00Z">
                  <w:rPr>
                    <w:rFonts w:ascii="Courier New" w:hAnsi="Courier New" w:cs="Courier New"/>
                    <w:color w:val="804000"/>
                    <w:sz w:val="18"/>
                    <w:szCs w:val="18"/>
                    <w:highlight w:val="white"/>
                  </w:rPr>
                </w:rPrChange>
              </w:rPr>
              <w:t>#include "VoiceRecognitionV3.h"</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76"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77" w:author="Adam" w:date="2017-05-19T11:55:00Z">
                  <w:rPr>
                    <w:rFonts w:ascii="Courier New" w:hAnsi="Courier New" w:cs="Courier New"/>
                    <w:color w:val="804000"/>
                    <w:sz w:val="18"/>
                    <w:szCs w:val="18"/>
                    <w:highlight w:val="white"/>
                  </w:rPr>
                </w:rPrChange>
              </w:rPr>
              <w:t xml:space="preserve">#define LCD_CS A3 </w:t>
            </w:r>
            <w:r w:rsidRPr="006813C9">
              <w:rPr>
                <w:rFonts w:ascii="Courier New" w:hAnsi="Courier New" w:cs="Courier New"/>
                <w:color w:val="008000"/>
                <w:sz w:val="18"/>
                <w:szCs w:val="18"/>
                <w:highlight w:val="white"/>
                <w:lang w:val="en-US"/>
                <w:rPrChange w:id="1078" w:author="Adam" w:date="2017-05-19T11:55:00Z">
                  <w:rPr>
                    <w:rFonts w:ascii="Courier New" w:hAnsi="Courier New" w:cs="Courier New"/>
                    <w:color w:val="008000"/>
                    <w:sz w:val="18"/>
                    <w:szCs w:val="18"/>
                    <w:highlight w:val="white"/>
                  </w:rPr>
                </w:rPrChange>
              </w:rPr>
              <w:t>// Chip Select goes to Analog 3</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79"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80" w:author="Adam" w:date="2017-05-19T11:55:00Z">
                  <w:rPr>
                    <w:rFonts w:ascii="Courier New" w:hAnsi="Courier New" w:cs="Courier New"/>
                    <w:color w:val="804000"/>
                    <w:sz w:val="18"/>
                    <w:szCs w:val="18"/>
                    <w:highlight w:val="white"/>
                  </w:rPr>
                </w:rPrChange>
              </w:rPr>
              <w:t xml:space="preserve">#define LCD_CD A2 </w:t>
            </w:r>
            <w:r w:rsidRPr="006813C9">
              <w:rPr>
                <w:rFonts w:ascii="Courier New" w:hAnsi="Courier New" w:cs="Courier New"/>
                <w:color w:val="008000"/>
                <w:sz w:val="18"/>
                <w:szCs w:val="18"/>
                <w:highlight w:val="white"/>
                <w:lang w:val="en-US"/>
                <w:rPrChange w:id="1081" w:author="Adam" w:date="2017-05-19T11:55:00Z">
                  <w:rPr>
                    <w:rFonts w:ascii="Courier New" w:hAnsi="Courier New" w:cs="Courier New"/>
                    <w:color w:val="008000"/>
                    <w:sz w:val="18"/>
                    <w:szCs w:val="18"/>
                    <w:highlight w:val="white"/>
                  </w:rPr>
                </w:rPrChange>
              </w:rPr>
              <w:t>// Command/Data goes to Analog 2</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82"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83" w:author="Adam" w:date="2017-05-19T11:55:00Z">
                  <w:rPr>
                    <w:rFonts w:ascii="Courier New" w:hAnsi="Courier New" w:cs="Courier New"/>
                    <w:color w:val="804000"/>
                    <w:sz w:val="18"/>
                    <w:szCs w:val="18"/>
                    <w:highlight w:val="white"/>
                  </w:rPr>
                </w:rPrChange>
              </w:rPr>
              <w:t xml:space="preserve">#define LCD_WR A1 </w:t>
            </w:r>
            <w:r w:rsidRPr="006813C9">
              <w:rPr>
                <w:rFonts w:ascii="Courier New" w:hAnsi="Courier New" w:cs="Courier New"/>
                <w:color w:val="008000"/>
                <w:sz w:val="18"/>
                <w:szCs w:val="18"/>
                <w:highlight w:val="white"/>
                <w:lang w:val="en-US"/>
                <w:rPrChange w:id="1084" w:author="Adam" w:date="2017-05-19T11:55:00Z">
                  <w:rPr>
                    <w:rFonts w:ascii="Courier New" w:hAnsi="Courier New" w:cs="Courier New"/>
                    <w:color w:val="008000"/>
                    <w:sz w:val="18"/>
                    <w:szCs w:val="18"/>
                    <w:highlight w:val="white"/>
                  </w:rPr>
                </w:rPrChange>
              </w:rPr>
              <w:t>// LCD Write goes to Analog 1</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85"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86" w:author="Adam" w:date="2017-05-19T11:55:00Z">
                  <w:rPr>
                    <w:rFonts w:ascii="Courier New" w:hAnsi="Courier New" w:cs="Courier New"/>
                    <w:color w:val="804000"/>
                    <w:sz w:val="18"/>
                    <w:szCs w:val="18"/>
                    <w:highlight w:val="white"/>
                  </w:rPr>
                </w:rPrChange>
              </w:rPr>
              <w:t xml:space="preserve">#define LCD_RD A0 </w:t>
            </w:r>
            <w:r w:rsidRPr="006813C9">
              <w:rPr>
                <w:rFonts w:ascii="Courier New" w:hAnsi="Courier New" w:cs="Courier New"/>
                <w:color w:val="008000"/>
                <w:sz w:val="18"/>
                <w:szCs w:val="18"/>
                <w:highlight w:val="white"/>
                <w:lang w:val="en-US"/>
                <w:rPrChange w:id="1087" w:author="Adam" w:date="2017-05-19T11:55:00Z">
                  <w:rPr>
                    <w:rFonts w:ascii="Courier New" w:hAnsi="Courier New" w:cs="Courier New"/>
                    <w:color w:val="008000"/>
                    <w:sz w:val="18"/>
                    <w:szCs w:val="18"/>
                    <w:highlight w:val="white"/>
                  </w:rPr>
                </w:rPrChange>
              </w:rPr>
              <w:t>// LCD Read goes to Analog 0</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88"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89" w:author="Adam" w:date="2017-05-19T11:55:00Z">
                  <w:rPr>
                    <w:rFonts w:ascii="Courier New" w:hAnsi="Courier New" w:cs="Courier New"/>
                    <w:color w:val="804000"/>
                    <w:sz w:val="18"/>
                    <w:szCs w:val="18"/>
                    <w:highlight w:val="white"/>
                  </w:rPr>
                </w:rPrChange>
              </w:rPr>
              <w:t xml:space="preserve">#define LCD_RESET A4 </w:t>
            </w:r>
            <w:r w:rsidRPr="006813C9">
              <w:rPr>
                <w:rFonts w:ascii="Courier New" w:hAnsi="Courier New" w:cs="Courier New"/>
                <w:color w:val="008000"/>
                <w:sz w:val="18"/>
                <w:szCs w:val="18"/>
                <w:highlight w:val="white"/>
                <w:lang w:val="en-US"/>
                <w:rPrChange w:id="1090" w:author="Adam" w:date="2017-05-19T11:55:00Z">
                  <w:rPr>
                    <w:rFonts w:ascii="Courier New" w:hAnsi="Courier New" w:cs="Courier New"/>
                    <w:color w:val="008000"/>
                    <w:sz w:val="18"/>
                    <w:szCs w:val="18"/>
                    <w:highlight w:val="white"/>
                  </w:rPr>
                </w:rPrChange>
              </w:rPr>
              <w:t>// Can alternately just connect to Arduino's reset pin</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91"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92" w:author="Adam" w:date="2017-05-19T11:54:00Z">
                  <w:rPr>
                    <w:rFonts w:ascii="Courier New" w:hAnsi="Courier New" w:cs="Courier New"/>
                    <w:color w:val="804000"/>
                    <w:sz w:val="18"/>
                    <w:szCs w:val="18"/>
                    <w:highlight w:val="white"/>
                  </w:rPr>
                </w:rPrChange>
              </w:rPr>
              <w:t xml:space="preserve">#define YP A1  </w:t>
            </w:r>
            <w:r w:rsidRPr="006813C9">
              <w:rPr>
                <w:rFonts w:ascii="Courier New" w:hAnsi="Courier New" w:cs="Courier New"/>
                <w:color w:val="008000"/>
                <w:sz w:val="18"/>
                <w:szCs w:val="18"/>
                <w:highlight w:val="white"/>
                <w:lang w:val="en-US"/>
                <w:rPrChange w:id="1093" w:author="Adam" w:date="2017-05-19T11:54:00Z">
                  <w:rPr>
                    <w:rFonts w:ascii="Courier New" w:hAnsi="Courier New" w:cs="Courier New"/>
                    <w:color w:val="008000"/>
                    <w:sz w:val="18"/>
                    <w:szCs w:val="18"/>
                    <w:highlight w:val="white"/>
                  </w:rPr>
                </w:rPrChange>
              </w:rPr>
              <w:t>// must be an analog pin, use "An" notation!</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94" w:author="Adam" w:date="2017-05-19T11:54: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95" w:author="Adam" w:date="2017-05-19T11:54:00Z">
                  <w:rPr>
                    <w:rFonts w:ascii="Courier New" w:hAnsi="Courier New" w:cs="Courier New"/>
                    <w:color w:val="804000"/>
                    <w:sz w:val="18"/>
                    <w:szCs w:val="18"/>
                    <w:highlight w:val="white"/>
                  </w:rPr>
                </w:rPrChange>
              </w:rPr>
              <w:t xml:space="preserve">#define XM A2  </w:t>
            </w:r>
            <w:r w:rsidRPr="006813C9">
              <w:rPr>
                <w:rFonts w:ascii="Courier New" w:hAnsi="Courier New" w:cs="Courier New"/>
                <w:color w:val="008000"/>
                <w:sz w:val="18"/>
                <w:szCs w:val="18"/>
                <w:highlight w:val="white"/>
                <w:lang w:val="en-US"/>
                <w:rPrChange w:id="1096" w:author="Adam" w:date="2017-05-19T11:54:00Z">
                  <w:rPr>
                    <w:rFonts w:ascii="Courier New" w:hAnsi="Courier New" w:cs="Courier New"/>
                    <w:color w:val="008000"/>
                    <w:sz w:val="18"/>
                    <w:szCs w:val="18"/>
                    <w:highlight w:val="white"/>
                  </w:rPr>
                </w:rPrChange>
              </w:rPr>
              <w:t>// must be an analog pin, use "An" notation!</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097"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098" w:author="Adam" w:date="2017-05-19T11:55:00Z">
                  <w:rPr>
                    <w:rFonts w:ascii="Courier New" w:hAnsi="Courier New" w:cs="Courier New"/>
                    <w:color w:val="804000"/>
                    <w:sz w:val="18"/>
                    <w:szCs w:val="18"/>
                    <w:highlight w:val="white"/>
                  </w:rPr>
                </w:rPrChange>
              </w:rPr>
              <w:t xml:space="preserve">#define YM 7   </w:t>
            </w:r>
            <w:r w:rsidRPr="006813C9">
              <w:rPr>
                <w:rFonts w:ascii="Courier New" w:hAnsi="Courier New" w:cs="Courier New"/>
                <w:color w:val="008000"/>
                <w:sz w:val="18"/>
                <w:szCs w:val="18"/>
                <w:highlight w:val="white"/>
                <w:lang w:val="en-US"/>
                <w:rPrChange w:id="1099" w:author="Adam" w:date="2017-05-19T11:55:00Z">
                  <w:rPr>
                    <w:rFonts w:ascii="Courier New" w:hAnsi="Courier New" w:cs="Courier New"/>
                    <w:color w:val="008000"/>
                    <w:sz w:val="18"/>
                    <w:szCs w:val="18"/>
                    <w:highlight w:val="white"/>
                  </w:rPr>
                </w:rPrChange>
              </w:rPr>
              <w:t>// can be a digital pin</w:t>
            </w:r>
          </w:p>
          <w:p w:rsidR="00B52D18" w:rsidRPr="006813C9"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100"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804000"/>
                <w:sz w:val="18"/>
                <w:szCs w:val="18"/>
                <w:highlight w:val="white"/>
                <w:lang w:val="en-US"/>
                <w:rPrChange w:id="1101" w:author="Adam" w:date="2017-05-19T11:55:00Z">
                  <w:rPr>
                    <w:rFonts w:ascii="Courier New" w:hAnsi="Courier New" w:cs="Courier New"/>
                    <w:color w:val="804000"/>
                    <w:sz w:val="18"/>
                    <w:szCs w:val="18"/>
                    <w:highlight w:val="white"/>
                  </w:rPr>
                </w:rPrChange>
              </w:rPr>
              <w:t xml:space="preserve">#define XP 6   </w:t>
            </w:r>
            <w:r w:rsidRPr="006813C9">
              <w:rPr>
                <w:rFonts w:ascii="Courier New" w:hAnsi="Courier New" w:cs="Courier New"/>
                <w:color w:val="008000"/>
                <w:sz w:val="18"/>
                <w:szCs w:val="18"/>
                <w:highlight w:val="white"/>
                <w:lang w:val="en-US"/>
                <w:rPrChange w:id="1102" w:author="Adam" w:date="2017-05-19T11:55:00Z">
                  <w:rPr>
                    <w:rFonts w:ascii="Courier New" w:hAnsi="Courier New" w:cs="Courier New"/>
                    <w:color w:val="008000"/>
                    <w:sz w:val="18"/>
                    <w:szCs w:val="18"/>
                    <w:highlight w:val="white"/>
                  </w:rPr>
                </w:rPrChange>
              </w:rPr>
              <w:t>// can be a digital pin</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PRETO           0x0000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            0x001F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VERMELHO        0xF800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AZUL_ESCURO     0xF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BRANCO          0xFFFF</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MINPRESSURE     10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MAXPRESSURE     1000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vozAbre        (0)</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vozFecha       (1)</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vozDesce       (2)</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vozSobe        (3)</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vozDesce_      (4)</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vozSobe_       (5)</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vozReserva1    (6)</w:t>
            </w:r>
          </w:p>
          <w:p w:rsidR="00B52D18" w:rsidRPr="00B2456E" w:rsidRDefault="00B52D18" w:rsidP="00B52D18">
            <w:pPr>
              <w:widowControl w:val="0"/>
              <w:autoSpaceDE w:val="0"/>
              <w:autoSpaceDN w:val="0"/>
              <w:adjustRightInd w:val="0"/>
              <w:spacing w:line="240" w:lineRule="auto"/>
              <w:rPr>
                <w:rFonts w:ascii="Courier New" w:hAnsi="Courier New" w:cs="Courier New"/>
                <w:color w:val="804000"/>
                <w:sz w:val="18"/>
                <w:szCs w:val="18"/>
                <w:highlight w:val="white"/>
              </w:rPr>
            </w:pPr>
            <w:r w:rsidRPr="00B2456E">
              <w:rPr>
                <w:rFonts w:ascii="Courier New" w:hAnsi="Courier New" w:cs="Courier New"/>
                <w:color w:val="804000"/>
                <w:sz w:val="18"/>
                <w:szCs w:val="18"/>
                <w:highlight w:val="white"/>
              </w:rPr>
              <w:t>#define vozReserva2    (7)</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Adafruit_TFTLCD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LCD_CS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LCD_CD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LCD_WR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LCD_RESET</w:t>
            </w:r>
            <w:r w:rsidRPr="00B2456E">
              <w:rPr>
                <w:rFonts w:ascii="Courier New" w:hAnsi="Courier New" w:cs="Courier New"/>
                <w:b/>
                <w:bCs/>
                <w:color w:val="000080"/>
                <w:sz w:val="18"/>
                <w:szCs w:val="18"/>
                <w:highlight w:val="whit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03"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104" w:author="Adam" w:date="2017-05-19T11:54:00Z">
                  <w:rPr>
                    <w:rFonts w:ascii="Courier New" w:hAnsi="Courier New" w:cs="Courier New"/>
                    <w:color w:val="000000"/>
                    <w:sz w:val="18"/>
                    <w:szCs w:val="18"/>
                    <w:highlight w:val="white"/>
                  </w:rPr>
                </w:rPrChange>
              </w:rPr>
              <w:t xml:space="preserve">TouchScreen ts </w:t>
            </w:r>
            <w:r w:rsidRPr="006813C9">
              <w:rPr>
                <w:rFonts w:ascii="Courier New" w:hAnsi="Courier New" w:cs="Courier New"/>
                <w:b/>
                <w:bCs/>
                <w:color w:val="000080"/>
                <w:sz w:val="18"/>
                <w:szCs w:val="18"/>
                <w:highlight w:val="white"/>
                <w:lang w:val="en-US"/>
                <w:rPrChange w:id="110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06" w:author="Adam" w:date="2017-05-19T11:54:00Z">
                  <w:rPr>
                    <w:rFonts w:ascii="Courier New" w:hAnsi="Courier New" w:cs="Courier New"/>
                    <w:color w:val="000000"/>
                    <w:sz w:val="18"/>
                    <w:szCs w:val="18"/>
                    <w:highlight w:val="white"/>
                  </w:rPr>
                </w:rPrChange>
              </w:rPr>
              <w:t xml:space="preserve"> TouchScreen</w:t>
            </w:r>
            <w:r w:rsidRPr="006813C9">
              <w:rPr>
                <w:rFonts w:ascii="Courier New" w:hAnsi="Courier New" w:cs="Courier New"/>
                <w:b/>
                <w:bCs/>
                <w:color w:val="000080"/>
                <w:sz w:val="18"/>
                <w:szCs w:val="18"/>
                <w:highlight w:val="white"/>
                <w:lang w:val="en-US"/>
                <w:rPrChange w:id="110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08" w:author="Adam" w:date="2017-05-19T11:54:00Z">
                  <w:rPr>
                    <w:rFonts w:ascii="Courier New" w:hAnsi="Courier New" w:cs="Courier New"/>
                    <w:color w:val="000000"/>
                    <w:sz w:val="18"/>
                    <w:szCs w:val="18"/>
                    <w:highlight w:val="white"/>
                  </w:rPr>
                </w:rPrChange>
              </w:rPr>
              <w:t>XP</w:t>
            </w:r>
            <w:r w:rsidRPr="006813C9">
              <w:rPr>
                <w:rFonts w:ascii="Courier New" w:hAnsi="Courier New" w:cs="Courier New"/>
                <w:b/>
                <w:bCs/>
                <w:color w:val="000080"/>
                <w:sz w:val="18"/>
                <w:szCs w:val="18"/>
                <w:highlight w:val="white"/>
                <w:lang w:val="en-US"/>
                <w:rPrChange w:id="110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10" w:author="Adam" w:date="2017-05-19T11:54:00Z">
                  <w:rPr>
                    <w:rFonts w:ascii="Courier New" w:hAnsi="Courier New" w:cs="Courier New"/>
                    <w:color w:val="000000"/>
                    <w:sz w:val="18"/>
                    <w:szCs w:val="18"/>
                    <w:highlight w:val="white"/>
                  </w:rPr>
                </w:rPrChange>
              </w:rPr>
              <w:t xml:space="preserve"> YP</w:t>
            </w:r>
            <w:r w:rsidRPr="006813C9">
              <w:rPr>
                <w:rFonts w:ascii="Courier New" w:hAnsi="Courier New" w:cs="Courier New"/>
                <w:b/>
                <w:bCs/>
                <w:color w:val="000080"/>
                <w:sz w:val="18"/>
                <w:szCs w:val="18"/>
                <w:highlight w:val="white"/>
                <w:lang w:val="en-US"/>
                <w:rPrChange w:id="111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12" w:author="Adam" w:date="2017-05-19T11:54:00Z">
                  <w:rPr>
                    <w:rFonts w:ascii="Courier New" w:hAnsi="Courier New" w:cs="Courier New"/>
                    <w:color w:val="000000"/>
                    <w:sz w:val="18"/>
                    <w:szCs w:val="18"/>
                    <w:highlight w:val="white"/>
                  </w:rPr>
                </w:rPrChange>
              </w:rPr>
              <w:t xml:space="preserve"> XM</w:t>
            </w:r>
            <w:r w:rsidRPr="006813C9">
              <w:rPr>
                <w:rFonts w:ascii="Courier New" w:hAnsi="Courier New" w:cs="Courier New"/>
                <w:b/>
                <w:bCs/>
                <w:color w:val="000080"/>
                <w:sz w:val="18"/>
                <w:szCs w:val="18"/>
                <w:highlight w:val="white"/>
                <w:lang w:val="en-US"/>
                <w:rPrChange w:id="111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14" w:author="Adam" w:date="2017-05-19T11:54:00Z">
                  <w:rPr>
                    <w:rFonts w:ascii="Courier New" w:hAnsi="Courier New" w:cs="Courier New"/>
                    <w:color w:val="000000"/>
                    <w:sz w:val="18"/>
                    <w:szCs w:val="18"/>
                    <w:highlight w:val="white"/>
                  </w:rPr>
                </w:rPrChange>
              </w:rPr>
              <w:t xml:space="preserve"> YM</w:t>
            </w:r>
            <w:r w:rsidRPr="006813C9">
              <w:rPr>
                <w:rFonts w:ascii="Courier New" w:hAnsi="Courier New" w:cs="Courier New"/>
                <w:b/>
                <w:bCs/>
                <w:color w:val="000080"/>
                <w:sz w:val="18"/>
                <w:szCs w:val="18"/>
                <w:highlight w:val="white"/>
                <w:lang w:val="en-US"/>
                <w:rPrChange w:id="111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1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117" w:author="Adam" w:date="2017-05-19T11:54:00Z">
                  <w:rPr>
                    <w:rFonts w:ascii="Courier New" w:hAnsi="Courier New" w:cs="Courier New"/>
                    <w:color w:val="FF8000"/>
                    <w:sz w:val="18"/>
                    <w:szCs w:val="18"/>
                    <w:highlight w:val="white"/>
                  </w:rPr>
                </w:rPrChange>
              </w:rPr>
              <w:t>600</w:t>
            </w:r>
            <w:r w:rsidRPr="006813C9">
              <w:rPr>
                <w:rFonts w:ascii="Courier New" w:hAnsi="Courier New" w:cs="Courier New"/>
                <w:b/>
                <w:bCs/>
                <w:color w:val="000080"/>
                <w:sz w:val="18"/>
                <w:szCs w:val="18"/>
                <w:highlight w:val="white"/>
                <w:lang w:val="en-US"/>
                <w:rPrChange w:id="1118" w:author="Adam" w:date="2017-05-19T11:54:00Z">
                  <w:rPr>
                    <w:rFonts w:ascii="Courier New" w:hAnsi="Courier New" w:cs="Courier New"/>
                    <w:b/>
                    <w:bCs/>
                    <w:color w:val="000080"/>
                    <w:sz w:val="18"/>
                    <w:szCs w:val="18"/>
                    <w:highlight w:val="white"/>
                  </w:rPr>
                </w:rPrChang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VR myVR</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//(No Mega RX=50, TX=51, no Uno usar 2 e 3)</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1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20"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color w:val="000000"/>
                <w:sz w:val="18"/>
                <w:szCs w:val="18"/>
                <w:highlight w:val="white"/>
                <w:lang w:val="en-US"/>
                <w:rPrChange w:id="1121" w:author="Adam" w:date="2017-05-19T11:54:00Z">
                  <w:rPr>
                    <w:rFonts w:ascii="Courier New" w:hAnsi="Courier New" w:cs="Courier New"/>
                    <w:color w:val="000000"/>
                    <w:sz w:val="18"/>
                    <w:szCs w:val="18"/>
                    <w:highlight w:val="white"/>
                  </w:rPr>
                </w:rPrChange>
              </w:rPr>
              <w:t xml:space="preserve"> buf</w:t>
            </w:r>
            <w:r w:rsidRPr="006813C9">
              <w:rPr>
                <w:rFonts w:ascii="Courier New" w:hAnsi="Courier New" w:cs="Courier New"/>
                <w:b/>
                <w:bCs/>
                <w:color w:val="000080"/>
                <w:sz w:val="18"/>
                <w:szCs w:val="18"/>
                <w:highlight w:val="white"/>
                <w:lang w:val="en-US"/>
                <w:rPrChange w:id="112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123" w:author="Adam" w:date="2017-05-19T11:54:00Z">
                  <w:rPr>
                    <w:rFonts w:ascii="Courier New" w:hAnsi="Courier New" w:cs="Courier New"/>
                    <w:color w:val="FF8000"/>
                    <w:sz w:val="18"/>
                    <w:szCs w:val="18"/>
                    <w:highlight w:val="white"/>
                  </w:rPr>
                </w:rPrChange>
              </w:rPr>
              <w:t>64</w:t>
            </w:r>
            <w:r w:rsidRPr="006813C9">
              <w:rPr>
                <w:rFonts w:ascii="Courier New" w:hAnsi="Courier New" w:cs="Courier New"/>
                <w:b/>
                <w:bCs/>
                <w:color w:val="000080"/>
                <w:sz w:val="18"/>
                <w:szCs w:val="18"/>
                <w:highlight w:val="white"/>
                <w:lang w:val="en-US"/>
                <w:rPrChange w:id="1124"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25"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26"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27" w:author="Adam" w:date="2017-05-19T11:54:00Z">
                  <w:rPr>
                    <w:rFonts w:ascii="Courier New" w:hAnsi="Courier New" w:cs="Courier New"/>
                    <w:color w:val="000000"/>
                    <w:sz w:val="18"/>
                    <w:szCs w:val="18"/>
                    <w:highlight w:val="white"/>
                  </w:rPr>
                </w:rPrChange>
              </w:rPr>
              <w:t xml:space="preserve"> boolean descida </w:t>
            </w:r>
            <w:r w:rsidRPr="006813C9">
              <w:rPr>
                <w:rFonts w:ascii="Courier New" w:hAnsi="Courier New" w:cs="Courier New"/>
                <w:b/>
                <w:bCs/>
                <w:color w:val="000080"/>
                <w:sz w:val="18"/>
                <w:szCs w:val="18"/>
                <w:highlight w:val="white"/>
                <w:lang w:val="en-US"/>
                <w:rPrChange w:id="112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2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130" w:author="Adam" w:date="2017-05-19T11:54:00Z">
                  <w:rPr>
                    <w:rFonts w:ascii="Courier New" w:hAnsi="Courier New" w:cs="Courier New"/>
                    <w:b/>
                    <w:bCs/>
                    <w:color w:val="0000FF"/>
                    <w:sz w:val="18"/>
                    <w:szCs w:val="18"/>
                    <w:highlight w:val="white"/>
                  </w:rPr>
                </w:rPrChange>
              </w:rPr>
              <w:t>true</w:t>
            </w:r>
            <w:r w:rsidRPr="006813C9">
              <w:rPr>
                <w:rFonts w:ascii="Courier New" w:hAnsi="Courier New" w:cs="Courier New"/>
                <w:b/>
                <w:bCs/>
                <w:color w:val="000080"/>
                <w:sz w:val="18"/>
                <w:szCs w:val="18"/>
                <w:highlight w:val="white"/>
                <w:lang w:val="en-US"/>
                <w:rPrChange w:id="1131"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32"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33"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34" w:author="Adam" w:date="2017-05-19T11:54:00Z">
                  <w:rPr>
                    <w:rFonts w:ascii="Courier New" w:hAnsi="Courier New" w:cs="Courier New"/>
                    <w:color w:val="000000"/>
                    <w:sz w:val="18"/>
                    <w:szCs w:val="18"/>
                    <w:highlight w:val="white"/>
                  </w:rPr>
                </w:rPrChange>
              </w:rPr>
              <w:t xml:space="preserve"> boolean subida </w:t>
            </w:r>
            <w:r w:rsidRPr="006813C9">
              <w:rPr>
                <w:rFonts w:ascii="Courier New" w:hAnsi="Courier New" w:cs="Courier New"/>
                <w:b/>
                <w:bCs/>
                <w:color w:val="000080"/>
                <w:sz w:val="18"/>
                <w:szCs w:val="18"/>
                <w:highlight w:val="white"/>
                <w:lang w:val="en-US"/>
                <w:rPrChange w:id="113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3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137" w:author="Adam" w:date="2017-05-19T11:54:00Z">
                  <w:rPr>
                    <w:rFonts w:ascii="Courier New" w:hAnsi="Courier New" w:cs="Courier New"/>
                    <w:b/>
                    <w:bCs/>
                    <w:color w:val="0000FF"/>
                    <w:sz w:val="18"/>
                    <w:szCs w:val="18"/>
                    <w:highlight w:val="white"/>
                  </w:rPr>
                </w:rPrChange>
              </w:rPr>
              <w:t>true</w:t>
            </w:r>
            <w:r w:rsidRPr="006813C9">
              <w:rPr>
                <w:rFonts w:ascii="Courier New" w:hAnsi="Courier New" w:cs="Courier New"/>
                <w:b/>
                <w:bCs/>
                <w:color w:val="000080"/>
                <w:sz w:val="18"/>
                <w:szCs w:val="18"/>
                <w:highlight w:val="white"/>
                <w:lang w:val="en-US"/>
                <w:rPrChange w:id="1138"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39"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40"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4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1142"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1143" w:author="Adam" w:date="2017-05-19T11:54: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114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4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146"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147"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48"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49"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5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1151"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1152" w:author="Adam" w:date="2017-05-19T11:54:00Z">
                  <w:rPr>
                    <w:rFonts w:ascii="Courier New" w:hAnsi="Courier New" w:cs="Courier New"/>
                    <w:color w:val="000000"/>
                    <w:sz w:val="18"/>
                    <w:szCs w:val="18"/>
                    <w:highlight w:val="white"/>
                  </w:rPr>
                </w:rPrChange>
              </w:rPr>
              <w:t xml:space="preserve"> corSeta </w:t>
            </w:r>
            <w:r w:rsidRPr="006813C9">
              <w:rPr>
                <w:rFonts w:ascii="Courier New" w:hAnsi="Courier New" w:cs="Courier New"/>
                <w:b/>
                <w:bCs/>
                <w:color w:val="000080"/>
                <w:sz w:val="18"/>
                <w:szCs w:val="18"/>
                <w:highlight w:val="white"/>
                <w:lang w:val="en-US"/>
                <w:rPrChange w:id="115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5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155" w:author="Adam" w:date="2017-05-19T11:54:00Z">
                  <w:rPr>
                    <w:rFonts w:ascii="Courier New" w:hAnsi="Courier New" w:cs="Courier New"/>
                    <w:color w:val="FF8000"/>
                    <w:sz w:val="18"/>
                    <w:szCs w:val="18"/>
                    <w:highlight w:val="white"/>
                  </w:rPr>
                </w:rPrChange>
              </w:rPr>
              <w:t>48</w:t>
            </w:r>
            <w:r w:rsidRPr="006813C9">
              <w:rPr>
                <w:rFonts w:ascii="Courier New" w:hAnsi="Courier New" w:cs="Courier New"/>
                <w:b/>
                <w:bCs/>
                <w:color w:val="000080"/>
                <w:sz w:val="18"/>
                <w:szCs w:val="18"/>
                <w:highlight w:val="white"/>
                <w:lang w:val="en-US"/>
                <w:rPrChange w:id="1156"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57"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58"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5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1160" w:author="Adam" w:date="2017-05-19T11:54: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1161" w:author="Adam" w:date="2017-05-19T11:54:00Z">
                  <w:rPr>
                    <w:rFonts w:ascii="Courier New" w:hAnsi="Courier New" w:cs="Courier New"/>
                    <w:color w:val="000000"/>
                    <w:sz w:val="18"/>
                    <w:szCs w:val="18"/>
                    <w:highlight w:val="white"/>
                  </w:rPr>
                </w:rPrChange>
              </w:rPr>
              <w:t xml:space="preserve"> intSerial </w:t>
            </w:r>
            <w:r w:rsidRPr="006813C9">
              <w:rPr>
                <w:rFonts w:ascii="Courier New" w:hAnsi="Courier New" w:cs="Courier New"/>
                <w:b/>
                <w:bCs/>
                <w:color w:val="000080"/>
                <w:sz w:val="18"/>
                <w:szCs w:val="18"/>
                <w:highlight w:val="white"/>
                <w:lang w:val="en-US"/>
                <w:rPrChange w:id="116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16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164"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165"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lang w:val="en-US"/>
                <w:rPrChange w:id="1166"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lang w:val="en-US"/>
                <w:rPrChange w:id="1167" w:author="Adam" w:date="2017-05-19T13:16:00Z">
                  <w:rPr>
                    <w:rFonts w:ascii="Courier New" w:hAnsi="Courier New" w:cs="Courier New"/>
                    <w:color w:val="008000"/>
                    <w:sz w:val="18"/>
                    <w:szCs w:val="18"/>
                    <w:highlight w:val="white"/>
                  </w:rPr>
                </w:rPrChange>
              </w:rPr>
              <w:t>//static char serial;</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68"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69"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7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1171" w:author="Adam" w:date="2017-05-19T11:54:00Z">
                  <w:rPr>
                    <w:rFonts w:ascii="Courier New" w:hAnsi="Courier New" w:cs="Courier New"/>
                    <w:color w:val="8000FF"/>
                    <w:sz w:val="18"/>
                    <w:szCs w:val="18"/>
                    <w:highlight w:val="white"/>
                  </w:rPr>
                </w:rPrChange>
              </w:rPr>
              <w:t>float</w:t>
            </w:r>
            <w:r w:rsidRPr="006813C9">
              <w:rPr>
                <w:rFonts w:ascii="Courier New" w:hAnsi="Courier New" w:cs="Courier New"/>
                <w:color w:val="000000"/>
                <w:sz w:val="18"/>
                <w:szCs w:val="18"/>
                <w:highlight w:val="white"/>
                <w:lang w:val="en-US"/>
                <w:rPrChange w:id="1172" w:author="Adam" w:date="2017-05-19T11:54:00Z">
                  <w:rPr>
                    <w:rFonts w:ascii="Courier New" w:hAnsi="Courier New" w:cs="Courier New"/>
                    <w:color w:val="000000"/>
                    <w:sz w:val="18"/>
                    <w:szCs w:val="18"/>
                    <w:highlight w:val="white"/>
                  </w:rPr>
                </w:rPrChange>
              </w:rPr>
              <w:t xml:space="preserve"> posicao</w:t>
            </w:r>
            <w:r w:rsidRPr="006813C9">
              <w:rPr>
                <w:rFonts w:ascii="Courier New" w:hAnsi="Courier New" w:cs="Courier New"/>
                <w:b/>
                <w:bCs/>
                <w:color w:val="000080"/>
                <w:sz w:val="18"/>
                <w:szCs w:val="18"/>
                <w:highlight w:val="white"/>
                <w:lang w:val="en-US"/>
                <w:rPrChange w:id="1173" w:author="Adam" w:date="2017-05-19T11:54: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74" w:author="Adam" w:date="2017-05-19T11:54: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1175" w:author="Adam" w:date="2017-05-19T11:54: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117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1177" w:author="Adam" w:date="2017-05-19T11:54:00Z">
                  <w:rPr>
                    <w:rFonts w:ascii="Courier New" w:hAnsi="Courier New" w:cs="Courier New"/>
                    <w:color w:val="8000FF"/>
                    <w:sz w:val="18"/>
                    <w:szCs w:val="18"/>
                    <w:highlight w:val="white"/>
                  </w:rPr>
                </w:rPrChange>
              </w:rPr>
              <w:t>long</w:t>
            </w:r>
            <w:r w:rsidRPr="006813C9">
              <w:rPr>
                <w:rFonts w:ascii="Courier New" w:hAnsi="Courier New" w:cs="Courier New"/>
                <w:color w:val="000000"/>
                <w:sz w:val="18"/>
                <w:szCs w:val="18"/>
                <w:highlight w:val="white"/>
                <w:lang w:val="en-US"/>
                <w:rPrChange w:id="1178" w:author="Adam" w:date="2017-05-19T11:54:00Z">
                  <w:rPr>
                    <w:rFonts w:ascii="Courier New" w:hAnsi="Courier New" w:cs="Courier New"/>
                    <w:color w:val="000000"/>
                    <w:sz w:val="18"/>
                    <w:szCs w:val="18"/>
                    <w:highlight w:val="white"/>
                  </w:rPr>
                </w:rPrChange>
              </w:rPr>
              <w:t xml:space="preserve"> tempoInicial</w:t>
            </w:r>
            <w:r w:rsidRPr="006813C9">
              <w:rPr>
                <w:rFonts w:ascii="Courier New" w:hAnsi="Courier New" w:cs="Courier New"/>
                <w:b/>
                <w:bCs/>
                <w:color w:val="000080"/>
                <w:sz w:val="18"/>
                <w:szCs w:val="18"/>
                <w:highlight w:val="white"/>
                <w:lang w:val="en-US"/>
                <w:rPrChange w:id="1179"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8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181" w:author="Adam" w:date="2017-05-19T13:16:00Z">
                  <w:rPr>
                    <w:rFonts w:ascii="Courier New" w:hAnsi="Courier New" w:cs="Courier New"/>
                    <w:color w:val="000000"/>
                    <w:sz w:val="18"/>
                    <w:szCs w:val="18"/>
                    <w:highlight w:val="white"/>
                  </w:rPr>
                </w:rPrChange>
              </w:rPr>
              <w:t xml:space="preserve">String paraPagina </w:t>
            </w:r>
            <w:r w:rsidRPr="00851D32">
              <w:rPr>
                <w:rFonts w:ascii="Courier New" w:hAnsi="Courier New" w:cs="Courier New"/>
                <w:b/>
                <w:bCs/>
                <w:color w:val="000080"/>
                <w:sz w:val="18"/>
                <w:szCs w:val="18"/>
                <w:highlight w:val="white"/>
                <w:lang w:val="en-US"/>
                <w:rPrChange w:id="118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18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808080"/>
                <w:sz w:val="18"/>
                <w:szCs w:val="18"/>
                <w:highlight w:val="white"/>
                <w:lang w:val="en-US"/>
                <w:rPrChange w:id="1184" w:author="Adam" w:date="2017-05-19T13:16:00Z">
                  <w:rPr>
                    <w:rFonts w:ascii="Courier New" w:hAnsi="Courier New" w:cs="Courier New"/>
                    <w:color w:val="808080"/>
                    <w:sz w:val="18"/>
                    <w:szCs w:val="18"/>
                    <w:highlight w:val="white"/>
                  </w:rPr>
                </w:rPrChange>
              </w:rPr>
              <w:t>"null"</w:t>
            </w:r>
            <w:r w:rsidRPr="00851D32">
              <w:rPr>
                <w:rFonts w:ascii="Courier New" w:hAnsi="Courier New" w:cs="Courier New"/>
                <w:b/>
                <w:bCs/>
                <w:color w:val="000080"/>
                <w:sz w:val="18"/>
                <w:szCs w:val="18"/>
                <w:highlight w:val="white"/>
                <w:lang w:val="en-US"/>
                <w:rPrChange w:id="1185"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86"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8000FF"/>
                <w:sz w:val="18"/>
                <w:szCs w:val="18"/>
                <w:highlight w:val="white"/>
                <w:lang w:val="en-US"/>
                <w:rPrChange w:id="1187" w:author="Adam" w:date="2017-05-19T13:16:00Z">
                  <w:rPr>
                    <w:rFonts w:ascii="Courier New" w:hAnsi="Courier New" w:cs="Courier New"/>
                    <w:color w:val="8000FF"/>
                    <w:sz w:val="18"/>
                    <w:szCs w:val="18"/>
                    <w:highlight w:val="white"/>
                  </w:rPr>
                </w:rPrChange>
              </w:rPr>
              <w:t>uint16_t</w:t>
            </w:r>
            <w:r w:rsidRPr="00851D32">
              <w:rPr>
                <w:rFonts w:ascii="Courier New" w:hAnsi="Courier New" w:cs="Courier New"/>
                <w:color w:val="000000"/>
                <w:sz w:val="18"/>
                <w:szCs w:val="18"/>
                <w:highlight w:val="white"/>
                <w:lang w:val="en-US"/>
                <w:rPrChange w:id="1188" w:author="Adam" w:date="2017-05-19T13:16:00Z">
                  <w:rPr>
                    <w:rFonts w:ascii="Courier New" w:hAnsi="Courier New" w:cs="Courier New"/>
                    <w:color w:val="000000"/>
                    <w:sz w:val="18"/>
                    <w:szCs w:val="18"/>
                    <w:highlight w:val="white"/>
                  </w:rPr>
                </w:rPrChange>
              </w:rPr>
              <w:t xml:space="preserve"> identifier </w:t>
            </w:r>
            <w:r w:rsidRPr="00851D32">
              <w:rPr>
                <w:rFonts w:ascii="Courier New" w:hAnsi="Courier New" w:cs="Courier New"/>
                <w:b/>
                <w:bCs/>
                <w:color w:val="000080"/>
                <w:sz w:val="18"/>
                <w:szCs w:val="18"/>
                <w:highlight w:val="white"/>
                <w:lang w:val="en-US"/>
                <w:rPrChange w:id="118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19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191" w:author="Adam" w:date="2017-05-19T13:16:00Z">
                  <w:rPr>
                    <w:rFonts w:ascii="Courier New" w:hAnsi="Courier New" w:cs="Courier New"/>
                    <w:color w:val="FF8000"/>
                    <w:sz w:val="18"/>
                    <w:szCs w:val="18"/>
                    <w:highlight w:val="white"/>
                  </w:rPr>
                </w:rPrChange>
              </w:rPr>
              <w:t>0x9328</w:t>
            </w:r>
            <w:r w:rsidRPr="00851D32">
              <w:rPr>
                <w:rFonts w:ascii="Courier New" w:hAnsi="Courier New" w:cs="Courier New"/>
                <w:b/>
                <w:bCs/>
                <w:color w:val="000080"/>
                <w:sz w:val="18"/>
                <w:szCs w:val="18"/>
                <w:highlight w:val="white"/>
                <w:lang w:val="en-US"/>
                <w:rPrChange w:id="1192"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19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194" w:author="Adam" w:date="2017-05-19T13:16:00Z">
                  <w:rPr>
                    <w:rFonts w:ascii="Courier New" w:hAnsi="Courier New" w:cs="Courier New"/>
                    <w:color w:val="000000"/>
                    <w:sz w:val="18"/>
                    <w:szCs w:val="18"/>
                    <w:highlight w:val="white"/>
                  </w:rPr>
                </w:rPrChange>
              </w:rPr>
              <w:t>byte mac</w:t>
            </w:r>
            <w:r w:rsidRPr="00851D32">
              <w:rPr>
                <w:rFonts w:ascii="Courier New" w:hAnsi="Courier New" w:cs="Courier New"/>
                <w:b/>
                <w:bCs/>
                <w:color w:val="000080"/>
                <w:sz w:val="18"/>
                <w:szCs w:val="18"/>
                <w:highlight w:val="white"/>
                <w:lang w:val="en-US"/>
                <w:rPrChange w:id="119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19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19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19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19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1200" w:author="Adam" w:date="2017-05-19T13:16:00Z">
                  <w:rPr>
                    <w:rFonts w:ascii="Courier New" w:hAnsi="Courier New" w:cs="Courier New"/>
                    <w:color w:val="FF8000"/>
                    <w:sz w:val="18"/>
                    <w:szCs w:val="18"/>
                    <w:highlight w:val="white"/>
                  </w:rPr>
                </w:rPrChange>
              </w:rPr>
              <w:t>0xDE</w:t>
            </w:r>
            <w:r w:rsidRPr="00851D32">
              <w:rPr>
                <w:rFonts w:ascii="Courier New" w:hAnsi="Courier New" w:cs="Courier New"/>
                <w:b/>
                <w:bCs/>
                <w:color w:val="000080"/>
                <w:sz w:val="18"/>
                <w:szCs w:val="18"/>
                <w:highlight w:val="white"/>
                <w:lang w:val="en-US"/>
                <w:rPrChange w:id="120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0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203" w:author="Adam" w:date="2017-05-19T13:16:00Z">
                  <w:rPr>
                    <w:rFonts w:ascii="Courier New" w:hAnsi="Courier New" w:cs="Courier New"/>
                    <w:color w:val="FF8000"/>
                    <w:sz w:val="18"/>
                    <w:szCs w:val="18"/>
                    <w:highlight w:val="white"/>
                  </w:rPr>
                </w:rPrChange>
              </w:rPr>
              <w:t>0xAD</w:t>
            </w:r>
            <w:r w:rsidRPr="00851D32">
              <w:rPr>
                <w:rFonts w:ascii="Courier New" w:hAnsi="Courier New" w:cs="Courier New"/>
                <w:b/>
                <w:bCs/>
                <w:color w:val="000080"/>
                <w:sz w:val="18"/>
                <w:szCs w:val="18"/>
                <w:highlight w:val="white"/>
                <w:lang w:val="en-US"/>
                <w:rPrChange w:id="120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0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206" w:author="Adam" w:date="2017-05-19T13:16:00Z">
                  <w:rPr>
                    <w:rFonts w:ascii="Courier New" w:hAnsi="Courier New" w:cs="Courier New"/>
                    <w:color w:val="FF8000"/>
                    <w:sz w:val="18"/>
                    <w:szCs w:val="18"/>
                    <w:highlight w:val="white"/>
                  </w:rPr>
                </w:rPrChange>
              </w:rPr>
              <w:t>0xBE</w:t>
            </w:r>
            <w:r w:rsidRPr="00851D32">
              <w:rPr>
                <w:rFonts w:ascii="Courier New" w:hAnsi="Courier New" w:cs="Courier New"/>
                <w:b/>
                <w:bCs/>
                <w:color w:val="000080"/>
                <w:sz w:val="18"/>
                <w:szCs w:val="18"/>
                <w:highlight w:val="white"/>
                <w:lang w:val="en-US"/>
                <w:rPrChange w:id="120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0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209" w:author="Adam" w:date="2017-05-19T13:16:00Z">
                  <w:rPr>
                    <w:rFonts w:ascii="Courier New" w:hAnsi="Courier New" w:cs="Courier New"/>
                    <w:color w:val="FF8000"/>
                    <w:sz w:val="18"/>
                    <w:szCs w:val="18"/>
                    <w:highlight w:val="white"/>
                  </w:rPr>
                </w:rPrChange>
              </w:rPr>
              <w:t>0xEF</w:t>
            </w:r>
            <w:r w:rsidRPr="00851D32">
              <w:rPr>
                <w:rFonts w:ascii="Courier New" w:hAnsi="Courier New" w:cs="Courier New"/>
                <w:b/>
                <w:bCs/>
                <w:color w:val="000080"/>
                <w:sz w:val="18"/>
                <w:szCs w:val="18"/>
                <w:highlight w:val="white"/>
                <w:lang w:val="en-US"/>
                <w:rPrChange w:id="121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1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212" w:author="Adam" w:date="2017-05-19T13:16:00Z">
                  <w:rPr>
                    <w:rFonts w:ascii="Courier New" w:hAnsi="Courier New" w:cs="Courier New"/>
                    <w:color w:val="FF8000"/>
                    <w:sz w:val="18"/>
                    <w:szCs w:val="18"/>
                    <w:highlight w:val="white"/>
                  </w:rPr>
                </w:rPrChange>
              </w:rPr>
              <w:t>0xFE</w:t>
            </w:r>
            <w:r w:rsidRPr="00851D32">
              <w:rPr>
                <w:rFonts w:ascii="Courier New" w:hAnsi="Courier New" w:cs="Courier New"/>
                <w:b/>
                <w:bCs/>
                <w:color w:val="000080"/>
                <w:sz w:val="18"/>
                <w:szCs w:val="18"/>
                <w:highlight w:val="white"/>
                <w:lang w:val="en-US"/>
                <w:rPrChange w:id="121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1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215" w:author="Adam" w:date="2017-05-19T13:16:00Z">
                  <w:rPr>
                    <w:rFonts w:ascii="Courier New" w:hAnsi="Courier New" w:cs="Courier New"/>
                    <w:color w:val="FF8000"/>
                    <w:sz w:val="18"/>
                    <w:szCs w:val="18"/>
                    <w:highlight w:val="white"/>
                  </w:rPr>
                </w:rPrChange>
              </w:rPr>
              <w:t>0xED</w:t>
            </w:r>
            <w:r w:rsidRPr="00851D32">
              <w:rPr>
                <w:rFonts w:ascii="Courier New" w:hAnsi="Courier New" w:cs="Courier New"/>
                <w:b/>
                <w:bCs/>
                <w:color w:val="000080"/>
                <w:sz w:val="18"/>
                <w:szCs w:val="18"/>
                <w:highlight w:val="white"/>
                <w:lang w:val="en-US"/>
                <w:rPrChange w:id="1216" w:author="Adam" w:date="2017-05-19T13:16: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1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218" w:author="Adam" w:date="2017-05-19T11:55:00Z">
                  <w:rPr>
                    <w:rFonts w:ascii="Courier New" w:hAnsi="Courier New" w:cs="Courier New"/>
                    <w:color w:val="000000"/>
                    <w:sz w:val="18"/>
                    <w:szCs w:val="18"/>
                    <w:highlight w:val="white"/>
                  </w:rPr>
                </w:rPrChange>
              </w:rPr>
              <w:t>IPAddress ip</w:t>
            </w:r>
            <w:r w:rsidRPr="006813C9">
              <w:rPr>
                <w:rFonts w:ascii="Courier New" w:hAnsi="Courier New" w:cs="Courier New"/>
                <w:b/>
                <w:bCs/>
                <w:color w:val="000080"/>
                <w:sz w:val="18"/>
                <w:szCs w:val="18"/>
                <w:highlight w:val="white"/>
                <w:lang w:val="en-US"/>
                <w:rPrChange w:id="12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220"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12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223" w:author="Adam" w:date="2017-05-19T11:55:00Z">
                  <w:rPr>
                    <w:rFonts w:ascii="Courier New" w:hAnsi="Courier New" w:cs="Courier New"/>
                    <w:color w:val="FF8000"/>
                    <w:sz w:val="18"/>
                    <w:szCs w:val="18"/>
                    <w:highlight w:val="white"/>
                  </w:rPr>
                </w:rPrChange>
              </w:rPr>
              <w:t>170</w:t>
            </w:r>
            <w:r w:rsidRPr="006813C9">
              <w:rPr>
                <w:rFonts w:ascii="Courier New" w:hAnsi="Courier New" w:cs="Courier New"/>
                <w:b/>
                <w:bCs/>
                <w:color w:val="000080"/>
                <w:sz w:val="18"/>
                <w:szCs w:val="18"/>
                <w:highlight w:val="white"/>
                <w:lang w:val="en-US"/>
                <w:rPrChange w:id="12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226" w:author="Adam" w:date="2017-05-19T11:55:00Z">
                  <w:rPr>
                    <w:rFonts w:ascii="Courier New" w:hAnsi="Courier New" w:cs="Courier New"/>
                    <w:color w:val="FF8000"/>
                    <w:sz w:val="18"/>
                    <w:szCs w:val="18"/>
                    <w:highlight w:val="white"/>
                  </w:rPr>
                </w:rPrChange>
              </w:rPr>
              <w:t>81</w:t>
            </w:r>
            <w:r w:rsidRPr="006813C9">
              <w:rPr>
                <w:rFonts w:ascii="Courier New" w:hAnsi="Courier New" w:cs="Courier New"/>
                <w:b/>
                <w:bCs/>
                <w:color w:val="000080"/>
                <w:sz w:val="18"/>
                <w:szCs w:val="18"/>
                <w:highlight w:val="white"/>
                <w:lang w:val="en-US"/>
                <w:rPrChange w:id="122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2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229" w:author="Adam" w:date="2017-05-19T11:55:00Z">
                  <w:rPr>
                    <w:rFonts w:ascii="Courier New" w:hAnsi="Courier New" w:cs="Courier New"/>
                    <w:color w:val="FF8000"/>
                    <w:sz w:val="18"/>
                    <w:szCs w:val="18"/>
                    <w:highlight w:val="white"/>
                  </w:rPr>
                </w:rPrChange>
              </w:rPr>
              <w:t>177</w:t>
            </w:r>
            <w:r w:rsidRPr="006813C9">
              <w:rPr>
                <w:rFonts w:ascii="Courier New" w:hAnsi="Courier New" w:cs="Courier New"/>
                <w:b/>
                <w:bCs/>
                <w:color w:val="000080"/>
                <w:sz w:val="18"/>
                <w:szCs w:val="18"/>
                <w:highlight w:val="white"/>
                <w:lang w:val="en-US"/>
                <w:rPrChange w:id="1230"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lang w:val="en-US"/>
                <w:rPrChange w:id="1231" w:author="Adam" w:date="2017-05-19T11:55:00Z">
                  <w:rPr>
                    <w:rFonts w:ascii="Courier New" w:hAnsi="Courier New" w:cs="Courier New"/>
                    <w:b/>
                    <w:bCs/>
                    <w:color w:val="000080"/>
                    <w:sz w:val="18"/>
                    <w:szCs w:val="18"/>
                    <w:highlight w:val="white"/>
                  </w:rPr>
                </w:rPrChange>
              </w:rPr>
            </w:pPr>
            <w:r w:rsidRPr="006813C9">
              <w:rPr>
                <w:rFonts w:ascii="Courier New" w:hAnsi="Courier New" w:cs="Courier New"/>
                <w:color w:val="000000"/>
                <w:sz w:val="18"/>
                <w:szCs w:val="18"/>
                <w:highlight w:val="white"/>
                <w:lang w:val="en-US"/>
                <w:rPrChange w:id="1232" w:author="Adam" w:date="2017-05-19T11:55:00Z">
                  <w:rPr>
                    <w:rFonts w:ascii="Courier New" w:hAnsi="Courier New" w:cs="Courier New"/>
                    <w:color w:val="000000"/>
                    <w:sz w:val="18"/>
                    <w:szCs w:val="18"/>
                    <w:highlight w:val="white"/>
                  </w:rPr>
                </w:rPrChange>
              </w:rPr>
              <w:t>EthernetServer server</w:t>
            </w:r>
            <w:r w:rsidRPr="006813C9">
              <w:rPr>
                <w:rFonts w:ascii="Courier New" w:hAnsi="Courier New" w:cs="Courier New"/>
                <w:b/>
                <w:bCs/>
                <w:color w:val="000080"/>
                <w:sz w:val="18"/>
                <w:szCs w:val="18"/>
                <w:highlight w:val="white"/>
                <w:lang w:val="en-US"/>
                <w:rPrChange w:id="12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234" w:author="Adam" w:date="2017-05-19T11:55:00Z">
                  <w:rPr>
                    <w:rFonts w:ascii="Courier New" w:hAnsi="Courier New" w:cs="Courier New"/>
                    <w:color w:val="FF8000"/>
                    <w:sz w:val="18"/>
                    <w:szCs w:val="18"/>
                    <w:highlight w:val="white"/>
                  </w:rPr>
                </w:rPrChange>
              </w:rPr>
              <w:t>80</w:t>
            </w:r>
            <w:r w:rsidRPr="006813C9">
              <w:rPr>
                <w:rFonts w:ascii="Courier New" w:hAnsi="Courier New" w:cs="Courier New"/>
                <w:b/>
                <w:bCs/>
                <w:color w:val="000080"/>
                <w:sz w:val="18"/>
                <w:szCs w:val="18"/>
                <w:highlight w:val="white"/>
                <w:lang w:val="en-US"/>
                <w:rPrChange w:id="1235"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1236"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8000"/>
                <w:sz w:val="18"/>
                <w:szCs w:val="18"/>
                <w:highlight w:val="white"/>
                <w:lang w:val="en-US"/>
                <w:rPrChange w:id="1237" w:author="Adam" w:date="2017-05-19T11:55:00Z">
                  <w:rPr>
                    <w:rFonts w:ascii="Courier New" w:hAnsi="Courier New" w:cs="Courier New"/>
                    <w:color w:val="008000"/>
                    <w:sz w:val="18"/>
                    <w:szCs w:val="18"/>
                    <w:highlight w:val="white"/>
                  </w:rPr>
                </w:rPrChange>
              </w:rPr>
              <w:t>//----------------------------------------------------------//</w:t>
            </w:r>
          </w:p>
          <w:p w:rsidR="00B52D18" w:rsidRPr="006813C9" w:rsidRDefault="00B52D18" w:rsidP="00B52D18">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1238"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8000"/>
                <w:sz w:val="18"/>
                <w:szCs w:val="18"/>
                <w:highlight w:val="white"/>
                <w:lang w:val="en-US"/>
                <w:rPrChange w:id="1239" w:author="Adam" w:date="2017-05-19T11:55:00Z">
                  <w:rPr>
                    <w:rFonts w:ascii="Courier New" w:hAnsi="Courier New" w:cs="Courier New"/>
                    <w:color w:val="008000"/>
                    <w:sz w:val="18"/>
                    <w:szCs w:val="18"/>
                    <w:highlight w:val="white"/>
                  </w:rPr>
                </w:rPrChange>
              </w:rPr>
              <w:t xml:space="preserve">//                 SETUP                        </w:t>
            </w:r>
            <w:r w:rsidRPr="006813C9">
              <w:rPr>
                <w:rFonts w:ascii="Courier New" w:hAnsi="Courier New" w:cs="Courier New"/>
                <w:color w:val="008000"/>
                <w:sz w:val="18"/>
                <w:szCs w:val="18"/>
                <w:highlight w:val="white"/>
                <w:lang w:val="en-US"/>
                <w:rPrChange w:id="1240" w:author="Adam" w:date="2017-05-19T11:55:00Z">
                  <w:rPr>
                    <w:rFonts w:ascii="Courier New" w:hAnsi="Courier New" w:cs="Courier New"/>
                    <w:color w:val="008000"/>
                    <w:sz w:val="18"/>
                    <w:szCs w:val="18"/>
                    <w:highlight w:val="white"/>
                  </w:rPr>
                </w:rPrChange>
              </w:rPr>
              <w:tab/>
              <w:t>//</w:t>
            </w:r>
            <w:r w:rsidRPr="006813C9">
              <w:rPr>
                <w:rFonts w:ascii="Courier New" w:hAnsi="Courier New" w:cs="Courier New"/>
                <w:color w:val="008000"/>
                <w:sz w:val="18"/>
                <w:szCs w:val="18"/>
                <w:highlight w:val="white"/>
                <w:lang w:val="en-US"/>
                <w:rPrChange w:id="1241" w:author="Adam" w:date="2017-05-19T11:55:00Z">
                  <w:rPr>
                    <w:rFonts w:ascii="Courier New" w:hAnsi="Courier New" w:cs="Courier New"/>
                    <w:color w:val="008000"/>
                    <w:sz w:val="18"/>
                    <w:szCs w:val="18"/>
                    <w:highlight w:val="white"/>
                  </w:rPr>
                </w:rPrChange>
              </w:rPr>
              <w:tab/>
              <w:t xml:space="preserve">                               </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p>
          <w:p w:rsidR="00867E33" w:rsidRDefault="00867E33" w:rsidP="00867E33">
            <w:pPr>
              <w:widowControl w:val="0"/>
              <w:autoSpaceDE w:val="0"/>
              <w:autoSpaceDN w:val="0"/>
              <w:adjustRightInd w:val="0"/>
              <w:spacing w:line="240" w:lineRule="auto"/>
            </w:pPr>
          </w:p>
        </w:tc>
      </w:tr>
    </w:tbl>
    <w:p w:rsidR="00867E33" w:rsidRDefault="00867E33" w:rsidP="00867E33">
      <w:pPr>
        <w:jc w:val="left"/>
      </w:pPr>
    </w:p>
    <w:p w:rsidR="00867E33" w:rsidRDefault="00867E33" w:rsidP="00867E33">
      <w:pPr>
        <w:jc w:val="left"/>
      </w:pPr>
    </w:p>
    <w:p w:rsidR="00404655" w:rsidRDefault="00404655" w:rsidP="00867E33">
      <w:pPr>
        <w:jc w:val="left"/>
      </w:pPr>
    </w:p>
    <w:p w:rsidR="00404655" w:rsidRDefault="00404655">
      <w:pPr>
        <w:spacing w:line="240" w:lineRule="auto"/>
        <w:ind w:firstLine="0"/>
        <w:jc w:val="left"/>
      </w:pPr>
      <w: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setup</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0 e espera a conexao acontecer (comunicacao com o programador - pc)</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comunicacao com porta serial 1 e espera a conexao acontecer (comunicacao com o controlador dos motores)</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begin</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9600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Pr>
                <w:rFonts w:ascii="Courier New" w:hAnsi="Courier New" w:cs="Courier New"/>
                <w:color w:val="000000"/>
                <w:sz w:val="18"/>
                <w:szCs w:val="18"/>
                <w:highlight w:val="white"/>
              </w:rPr>
              <w:t xml:space="preserve">        </w:t>
            </w:r>
            <w:r>
              <w:rPr>
                <w:rFonts w:ascii="Courier New" w:hAnsi="Courier New" w:cs="Courier New"/>
                <w:color w:val="008000"/>
                <w:sz w:val="18"/>
                <w:szCs w:val="18"/>
                <w:highlight w:val="white"/>
              </w:rPr>
              <w:t>//Inicia confguracao do m</w:t>
            </w:r>
            <w:r w:rsidRPr="00B2456E">
              <w:rPr>
                <w:rFonts w:ascii="Courier New" w:hAnsi="Courier New" w:cs="Courier New"/>
                <w:color w:val="008000"/>
                <w:sz w:val="18"/>
                <w:szCs w:val="18"/>
                <w:highlight w:val="white"/>
              </w:rPr>
              <w:t>odulo de comando de voz</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42"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1243" w:author="Adam" w:date="2017-05-19T11:55: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2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45" w:author="Adam" w:date="2017-05-19T11:55: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12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247" w:author="Adam" w:date="2017-05-19T11:55:00Z">
                  <w:rPr>
                    <w:rFonts w:ascii="Courier New" w:hAnsi="Courier New" w:cs="Courier New"/>
                    <w:color w:val="FF8000"/>
                    <w:sz w:val="18"/>
                    <w:szCs w:val="18"/>
                    <w:highlight w:val="white"/>
                  </w:rPr>
                </w:rPrChange>
              </w:rPr>
              <w:t>9600</w:t>
            </w:r>
            <w:r w:rsidRPr="006813C9">
              <w:rPr>
                <w:rFonts w:ascii="Courier New" w:hAnsi="Courier New" w:cs="Courier New"/>
                <w:b/>
                <w:bCs/>
                <w:color w:val="000080"/>
                <w:sz w:val="18"/>
                <w:szCs w:val="18"/>
                <w:highlight w:val="white"/>
                <w:lang w:val="en-US"/>
                <w:rPrChange w:id="1248"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4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2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251"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25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54" w:author="Adam" w:date="2017-05-19T11:55: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2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56" w:author="Adam" w:date="2017-05-19T11:55:00Z">
                  <w:rPr>
                    <w:rFonts w:ascii="Courier New" w:hAnsi="Courier New" w:cs="Courier New"/>
                    <w:color w:val="000000"/>
                    <w:sz w:val="18"/>
                    <w:szCs w:val="18"/>
                    <w:highlight w:val="white"/>
                  </w:rPr>
                </w:rPrChange>
              </w:rPr>
              <w:t>clear</w:t>
            </w:r>
            <w:r w:rsidRPr="006813C9">
              <w:rPr>
                <w:rFonts w:ascii="Courier New" w:hAnsi="Courier New" w:cs="Courier New"/>
                <w:b/>
                <w:bCs/>
                <w:color w:val="000080"/>
                <w:sz w:val="18"/>
                <w:szCs w:val="18"/>
                <w:highlight w:val="white"/>
                <w:lang w:val="en-US"/>
                <w:rPrChange w:id="12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6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261"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2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6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64" w:author="Adam" w:date="2017-05-19T11:55: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265"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rPr>
              <w:t>Serial</w:t>
            </w:r>
            <w:r w:rsidRPr="00851D32">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
              <w:t>println</w:t>
            </w:r>
            <w:r w:rsidRPr="00851D32">
              <w:rPr>
                <w:rFonts w:ascii="Courier New" w:hAnsi="Courier New" w:cs="Courier New"/>
                <w:b/>
                <w:bCs/>
                <w:color w:val="000080"/>
                <w:sz w:val="18"/>
                <w:szCs w:val="18"/>
                <w:highlight w:val="white"/>
              </w:rPr>
              <w:t>(</w:t>
            </w:r>
            <w:r w:rsidRPr="00851D32">
              <w:rPr>
                <w:rFonts w:ascii="Courier New" w:hAnsi="Courier New" w:cs="Courier New"/>
                <w:color w:val="808080"/>
                <w:sz w:val="18"/>
                <w:szCs w:val="18"/>
                <w:highlight w:val="white"/>
              </w:rPr>
              <w:t>"Modulo reiniciado"</w:t>
            </w:r>
            <w:r w:rsidRPr="00851D32">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711F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"Modulo nao encontrado"</w:t>
            </w:r>
            <w:r w:rsidRPr="00B2456E">
              <w:rPr>
                <w:rFonts w:ascii="Courier New" w:hAnsi="Courier New" w:cs="Courier New"/>
                <w:b/>
                <w:bCs/>
                <w:color w:val="000080"/>
                <w:sz w:val="18"/>
                <w:szCs w:val="18"/>
                <w:highlight w:val="whit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66"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1267"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68" w:author="Adam" w:date="2017-05-19T13:16:00Z">
                  <w:rPr>
                    <w:rFonts w:ascii="Courier New" w:hAnsi="Courier New" w:cs="Courier New"/>
                    <w:color w:val="000000"/>
                    <w:sz w:val="18"/>
                    <w:szCs w:val="18"/>
                    <w:highlight w:val="white"/>
                  </w:rPr>
                </w:rPrChange>
              </w:rPr>
            </w:pP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69"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27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271"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27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7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74"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27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76"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27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278"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27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80" w:author="Adam" w:date="2017-05-19T11:54:00Z">
                  <w:rPr>
                    <w:rFonts w:ascii="Courier New" w:hAnsi="Courier New" w:cs="Courier New"/>
                    <w:color w:val="000000"/>
                    <w:sz w:val="18"/>
                    <w:szCs w:val="18"/>
                    <w:highlight w:val="white"/>
                  </w:rPr>
                </w:rPrChange>
              </w:rPr>
              <w:t>vozAbre</w:t>
            </w:r>
            <w:r w:rsidRPr="006813C9">
              <w:rPr>
                <w:rFonts w:ascii="Courier New" w:hAnsi="Courier New" w:cs="Courier New"/>
                <w:b/>
                <w:bCs/>
                <w:color w:val="000080"/>
                <w:sz w:val="18"/>
                <w:szCs w:val="18"/>
                <w:highlight w:val="white"/>
                <w:lang w:val="en-US"/>
                <w:rPrChange w:id="128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8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83"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28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285"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28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287"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288"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89"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290"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291"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129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293"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29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295" w:author="Adam" w:date="2017-05-19T13:16:00Z">
                  <w:rPr>
                    <w:rFonts w:ascii="Courier New" w:hAnsi="Courier New" w:cs="Courier New"/>
                    <w:color w:val="808080"/>
                    <w:sz w:val="18"/>
                    <w:szCs w:val="18"/>
                    <w:highlight w:val="white"/>
                  </w:rPr>
                </w:rPrChange>
              </w:rPr>
              <w:t>"vozAbre carregado"</w:t>
            </w:r>
            <w:r w:rsidRPr="00851D32">
              <w:rPr>
                <w:rFonts w:ascii="Courier New" w:hAnsi="Courier New" w:cs="Courier New"/>
                <w:b/>
                <w:bCs/>
                <w:color w:val="000080"/>
                <w:sz w:val="18"/>
                <w:szCs w:val="18"/>
                <w:highlight w:val="white"/>
                <w:lang w:val="en-US"/>
                <w:rPrChange w:id="1296"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29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29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299"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00" w:author="Adam" w:date="2017-05-19T13:16:00Z">
                  <w:rPr>
                    <w:rFonts w:ascii="Courier New" w:hAnsi="Courier New" w:cs="Courier New"/>
                    <w:color w:val="000000"/>
                    <w:sz w:val="18"/>
                    <w:szCs w:val="18"/>
                    <w:highlight w:val="white"/>
                  </w:rPr>
                </w:rPrChange>
              </w:rPr>
            </w:pP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01"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02"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303"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30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0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06"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30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08"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30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310"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31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12" w:author="Adam" w:date="2017-05-19T11:54:00Z">
                  <w:rPr>
                    <w:rFonts w:ascii="Courier New" w:hAnsi="Courier New" w:cs="Courier New"/>
                    <w:color w:val="000000"/>
                    <w:sz w:val="18"/>
                    <w:szCs w:val="18"/>
                    <w:highlight w:val="white"/>
                  </w:rPr>
                </w:rPrChange>
              </w:rPr>
              <w:t>vozFecha</w:t>
            </w:r>
            <w:r w:rsidRPr="006813C9">
              <w:rPr>
                <w:rFonts w:ascii="Courier New" w:hAnsi="Courier New" w:cs="Courier New"/>
                <w:b/>
                <w:bCs/>
                <w:color w:val="000080"/>
                <w:sz w:val="18"/>
                <w:szCs w:val="18"/>
                <w:highlight w:val="white"/>
                <w:lang w:val="en-US"/>
                <w:rPrChange w:id="131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1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15"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31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317"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31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1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20"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21"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322"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323"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132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325"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32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327" w:author="Adam" w:date="2017-05-19T13:16:00Z">
                  <w:rPr>
                    <w:rFonts w:ascii="Courier New" w:hAnsi="Courier New" w:cs="Courier New"/>
                    <w:color w:val="808080"/>
                    <w:sz w:val="18"/>
                    <w:szCs w:val="18"/>
                    <w:highlight w:val="white"/>
                  </w:rPr>
                </w:rPrChange>
              </w:rPr>
              <w:t>"vozFecha carregado"</w:t>
            </w:r>
            <w:r w:rsidRPr="00851D32">
              <w:rPr>
                <w:rFonts w:ascii="Courier New" w:hAnsi="Courier New" w:cs="Courier New"/>
                <w:b/>
                <w:bCs/>
                <w:color w:val="000080"/>
                <w:sz w:val="18"/>
                <w:szCs w:val="18"/>
                <w:highlight w:val="white"/>
                <w:lang w:val="en-US"/>
                <w:rPrChange w:id="1328"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29"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3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331"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32" w:author="Adam" w:date="2017-05-19T13:16:00Z">
                  <w:rPr>
                    <w:rFonts w:ascii="Courier New" w:hAnsi="Courier New" w:cs="Courier New"/>
                    <w:color w:val="000000"/>
                    <w:sz w:val="18"/>
                    <w:szCs w:val="18"/>
                    <w:highlight w:val="white"/>
                  </w:rPr>
                </w:rPrChange>
              </w:rPr>
            </w:pP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33"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34"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335"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33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3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38"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33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40"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34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342"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34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44" w:author="Adam" w:date="2017-05-19T11:54:00Z">
                  <w:rPr>
                    <w:rFonts w:ascii="Courier New" w:hAnsi="Courier New" w:cs="Courier New"/>
                    <w:color w:val="000000"/>
                    <w:sz w:val="18"/>
                    <w:szCs w:val="18"/>
                    <w:highlight w:val="white"/>
                  </w:rPr>
                </w:rPrChange>
              </w:rPr>
              <w:t>vozSobe</w:t>
            </w:r>
            <w:r w:rsidRPr="006813C9">
              <w:rPr>
                <w:rFonts w:ascii="Courier New" w:hAnsi="Courier New" w:cs="Courier New"/>
                <w:b/>
                <w:bCs/>
                <w:color w:val="000080"/>
                <w:sz w:val="18"/>
                <w:szCs w:val="18"/>
                <w:highlight w:val="white"/>
                <w:lang w:val="en-US"/>
                <w:rPrChange w:id="134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46"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47"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34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349"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35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5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52"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53"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354"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355"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135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357"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35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359" w:author="Adam" w:date="2017-05-19T13:16:00Z">
                  <w:rPr>
                    <w:rFonts w:ascii="Courier New" w:hAnsi="Courier New" w:cs="Courier New"/>
                    <w:color w:val="808080"/>
                    <w:sz w:val="18"/>
                    <w:szCs w:val="18"/>
                    <w:highlight w:val="white"/>
                  </w:rPr>
                </w:rPrChange>
              </w:rPr>
              <w:t>"vozSobe carregado"</w:t>
            </w:r>
            <w:r w:rsidRPr="00851D32">
              <w:rPr>
                <w:rFonts w:ascii="Courier New" w:hAnsi="Courier New" w:cs="Courier New"/>
                <w:b/>
                <w:bCs/>
                <w:color w:val="000080"/>
                <w:sz w:val="18"/>
                <w:szCs w:val="18"/>
                <w:highlight w:val="white"/>
                <w:lang w:val="en-US"/>
                <w:rPrChange w:id="1360"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6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6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363"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64" w:author="Adam" w:date="2017-05-19T13:16:00Z">
                  <w:rPr>
                    <w:rFonts w:ascii="Courier New" w:hAnsi="Courier New" w:cs="Courier New"/>
                    <w:color w:val="000000"/>
                    <w:sz w:val="18"/>
                    <w:szCs w:val="18"/>
                    <w:highlight w:val="white"/>
                  </w:rPr>
                </w:rPrChange>
              </w:rPr>
            </w:pP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65"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66"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367"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36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6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70"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37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72"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37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374"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37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76" w:author="Adam" w:date="2017-05-19T11:54:00Z">
                  <w:rPr>
                    <w:rFonts w:ascii="Courier New" w:hAnsi="Courier New" w:cs="Courier New"/>
                    <w:color w:val="000000"/>
                    <w:sz w:val="18"/>
                    <w:szCs w:val="18"/>
                    <w:highlight w:val="white"/>
                  </w:rPr>
                </w:rPrChange>
              </w:rPr>
              <w:t>vozDesce</w:t>
            </w:r>
            <w:r w:rsidRPr="006813C9">
              <w:rPr>
                <w:rFonts w:ascii="Courier New" w:hAnsi="Courier New" w:cs="Courier New"/>
                <w:b/>
                <w:bCs/>
                <w:color w:val="000080"/>
                <w:sz w:val="18"/>
                <w:szCs w:val="18"/>
                <w:highlight w:val="white"/>
                <w:lang w:val="en-US"/>
                <w:rPrChange w:id="137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78"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79"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38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381"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38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383"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384"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85"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386"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387"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138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389"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39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391" w:author="Adam" w:date="2017-05-19T13:16:00Z">
                  <w:rPr>
                    <w:rFonts w:ascii="Courier New" w:hAnsi="Courier New" w:cs="Courier New"/>
                    <w:color w:val="808080"/>
                    <w:sz w:val="18"/>
                    <w:szCs w:val="18"/>
                    <w:highlight w:val="white"/>
                  </w:rPr>
                </w:rPrChange>
              </w:rPr>
              <w:t>"vozDesce carregado"</w:t>
            </w:r>
            <w:r w:rsidRPr="00851D32">
              <w:rPr>
                <w:rFonts w:ascii="Courier New" w:hAnsi="Courier New" w:cs="Courier New"/>
                <w:b/>
                <w:bCs/>
                <w:color w:val="000080"/>
                <w:sz w:val="18"/>
                <w:szCs w:val="18"/>
                <w:highlight w:val="white"/>
                <w:lang w:val="en-US"/>
                <w:rPrChange w:id="1392"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9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9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395" w:author="Adam" w:date="2017-05-19T13:16: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396"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397"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398"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39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00"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01"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402"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03"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40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405"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406"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07" w:author="Adam" w:date="2017-05-19T11:54:00Z">
                  <w:rPr>
                    <w:rFonts w:ascii="Courier New" w:hAnsi="Courier New" w:cs="Courier New"/>
                    <w:color w:val="000000"/>
                    <w:sz w:val="18"/>
                    <w:szCs w:val="18"/>
                    <w:highlight w:val="white"/>
                  </w:rPr>
                </w:rPrChange>
              </w:rPr>
              <w:t>vozSobe_</w:t>
            </w:r>
            <w:r w:rsidRPr="006813C9">
              <w:rPr>
                <w:rFonts w:ascii="Courier New" w:hAnsi="Courier New" w:cs="Courier New"/>
                <w:b/>
                <w:bCs/>
                <w:color w:val="000080"/>
                <w:sz w:val="18"/>
                <w:szCs w:val="18"/>
                <w:highlight w:val="white"/>
                <w:lang w:val="en-US"/>
                <w:rPrChange w:id="1408"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09"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10"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411"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412"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41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14"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15" w:author="Adam" w:date="2017-05-19T11:54: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16"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417" w:author="Adam" w:date="2017-05-19T11:54: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418"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141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20"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42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422" w:author="Adam" w:date="2017-05-19T13:16:00Z">
                  <w:rPr>
                    <w:rFonts w:ascii="Courier New" w:hAnsi="Courier New" w:cs="Courier New"/>
                    <w:color w:val="808080"/>
                    <w:sz w:val="18"/>
                    <w:szCs w:val="18"/>
                    <w:highlight w:val="white"/>
                  </w:rPr>
                </w:rPrChange>
              </w:rPr>
              <w:t>"vozSobe_ carregado"</w:t>
            </w:r>
            <w:r w:rsidRPr="00851D32">
              <w:rPr>
                <w:rFonts w:ascii="Courier New" w:hAnsi="Courier New" w:cs="Courier New"/>
                <w:b/>
                <w:bCs/>
                <w:color w:val="000080"/>
                <w:sz w:val="18"/>
                <w:szCs w:val="18"/>
                <w:highlight w:val="white"/>
                <w:lang w:val="en-US"/>
                <w:rPrChange w:id="1423"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24"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42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426" w:author="Adam" w:date="2017-05-19T13:16: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27" w:author="Adam" w:date="2017-05-19T11:54: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428"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429" w:author="Adam" w:date="2017-05-19T11:54: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43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31"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32" w:author="Adam" w:date="2017-05-19T11:54:00Z">
                  <w:rPr>
                    <w:rFonts w:ascii="Courier New" w:hAnsi="Courier New" w:cs="Courier New"/>
                    <w:color w:val="000000"/>
                    <w:sz w:val="18"/>
                    <w:szCs w:val="18"/>
                    <w:highlight w:val="white"/>
                  </w:rPr>
                </w:rPrChange>
              </w:rPr>
              <w:t>myVR</w:t>
            </w:r>
            <w:r w:rsidRPr="006813C9">
              <w:rPr>
                <w:rFonts w:ascii="Courier New" w:hAnsi="Courier New" w:cs="Courier New"/>
                <w:b/>
                <w:bCs/>
                <w:color w:val="000080"/>
                <w:sz w:val="18"/>
                <w:szCs w:val="18"/>
                <w:highlight w:val="white"/>
                <w:lang w:val="en-US"/>
                <w:rPrChange w:id="1433"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34" w:author="Adam" w:date="2017-05-19T11:54:00Z">
                  <w:rPr>
                    <w:rFonts w:ascii="Courier New" w:hAnsi="Courier New" w:cs="Courier New"/>
                    <w:color w:val="000000"/>
                    <w:sz w:val="18"/>
                    <w:szCs w:val="18"/>
                    <w:highlight w:val="white"/>
                  </w:rPr>
                </w:rPrChange>
              </w:rPr>
              <w:t>load</w:t>
            </w:r>
            <w:r w:rsidRPr="006813C9">
              <w:rPr>
                <w:rFonts w:ascii="Courier New" w:hAnsi="Courier New" w:cs="Courier New"/>
                <w:b/>
                <w:bCs/>
                <w:color w:val="000080"/>
                <w:sz w:val="18"/>
                <w:szCs w:val="18"/>
                <w:highlight w:val="white"/>
                <w:lang w:val="en-US"/>
                <w:rPrChange w:id="1435"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436" w:author="Adam" w:date="2017-05-19T11:54:00Z">
                  <w:rPr>
                    <w:rFonts w:ascii="Courier New" w:hAnsi="Courier New" w:cs="Courier New"/>
                    <w:color w:val="8000FF"/>
                    <w:sz w:val="18"/>
                    <w:szCs w:val="18"/>
                    <w:highlight w:val="white"/>
                  </w:rPr>
                </w:rPrChange>
              </w:rPr>
              <w:t>uint8_t</w:t>
            </w:r>
            <w:r w:rsidRPr="006813C9">
              <w:rPr>
                <w:rFonts w:ascii="Courier New" w:hAnsi="Courier New" w:cs="Courier New"/>
                <w:b/>
                <w:bCs/>
                <w:color w:val="000080"/>
                <w:sz w:val="18"/>
                <w:szCs w:val="18"/>
                <w:highlight w:val="white"/>
                <w:lang w:val="en-US"/>
                <w:rPrChange w:id="1437"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38" w:author="Adam" w:date="2017-05-19T11:54:00Z">
                  <w:rPr>
                    <w:rFonts w:ascii="Courier New" w:hAnsi="Courier New" w:cs="Courier New"/>
                    <w:color w:val="000000"/>
                    <w:sz w:val="18"/>
                    <w:szCs w:val="18"/>
                    <w:highlight w:val="white"/>
                  </w:rPr>
                </w:rPrChange>
              </w:rPr>
              <w:t>vozDesce_</w:t>
            </w:r>
            <w:r w:rsidRPr="006813C9">
              <w:rPr>
                <w:rFonts w:ascii="Courier New" w:hAnsi="Courier New" w:cs="Courier New"/>
                <w:b/>
                <w:bCs/>
                <w:color w:val="000080"/>
                <w:sz w:val="18"/>
                <w:szCs w:val="18"/>
                <w:highlight w:val="white"/>
                <w:lang w:val="en-US"/>
                <w:rPrChange w:id="1439"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40"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41" w:author="Adam" w:date="2017-05-19T11:54: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442"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443" w:author="Adam" w:date="2017-05-19T11:54: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444" w:author="Adam" w:date="2017-05-19T11:54: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45" w:author="Adam" w:date="2017-05-19T11:54: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446" w:author="Adam" w:date="2017-05-19T11:54:00Z">
                  <w:rPr>
                    <w:rFonts w:ascii="Courier New" w:hAnsi="Courier New" w:cs="Courier New"/>
                    <w:b/>
                    <w:bCs/>
                    <w:color w:val="000080"/>
                    <w:sz w:val="18"/>
                    <w:szCs w:val="18"/>
                    <w:highlight w:val="white"/>
                  </w:rPr>
                </w:rPrChang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447" w:author="Adam" w:date="2017-05-19T11:54: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"vozDesce_ carregado"</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//Inicia configuracao do servidor web</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48"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lang w:val="en-US"/>
                <w:rPrChange w:id="1449" w:author="Adam" w:date="2017-05-19T13:16:00Z">
                  <w:rPr>
                    <w:rFonts w:ascii="Courier New" w:hAnsi="Courier New" w:cs="Courier New"/>
                    <w:color w:val="000000"/>
                    <w:sz w:val="18"/>
                    <w:szCs w:val="18"/>
                    <w:highlight w:val="white"/>
                  </w:rPr>
                </w:rPrChange>
              </w:rPr>
              <w:t>Ethernet</w:t>
            </w:r>
            <w:r w:rsidRPr="00851D32">
              <w:rPr>
                <w:rFonts w:ascii="Courier New" w:hAnsi="Courier New" w:cs="Courier New"/>
                <w:b/>
                <w:bCs/>
                <w:color w:val="000080"/>
                <w:sz w:val="18"/>
                <w:szCs w:val="18"/>
                <w:highlight w:val="white"/>
                <w:lang w:val="en-US"/>
                <w:rPrChange w:id="145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51" w:author="Adam" w:date="2017-05-19T13:16:00Z">
                  <w:rPr>
                    <w:rFonts w:ascii="Courier New" w:hAnsi="Courier New" w:cs="Courier New"/>
                    <w:color w:val="000000"/>
                    <w:sz w:val="18"/>
                    <w:szCs w:val="18"/>
                    <w:highlight w:val="white"/>
                  </w:rPr>
                </w:rPrChange>
              </w:rPr>
              <w:t>begin</w:t>
            </w:r>
            <w:r w:rsidRPr="00851D32">
              <w:rPr>
                <w:rFonts w:ascii="Courier New" w:hAnsi="Courier New" w:cs="Courier New"/>
                <w:b/>
                <w:bCs/>
                <w:color w:val="000080"/>
                <w:sz w:val="18"/>
                <w:szCs w:val="18"/>
                <w:highlight w:val="white"/>
                <w:lang w:val="en-US"/>
                <w:rPrChange w:id="145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53" w:author="Adam" w:date="2017-05-19T13:16:00Z">
                  <w:rPr>
                    <w:rFonts w:ascii="Courier New" w:hAnsi="Courier New" w:cs="Courier New"/>
                    <w:color w:val="000000"/>
                    <w:sz w:val="18"/>
                    <w:szCs w:val="18"/>
                    <w:highlight w:val="white"/>
                  </w:rPr>
                </w:rPrChange>
              </w:rPr>
              <w:t>mac</w:t>
            </w:r>
            <w:r w:rsidRPr="00851D32">
              <w:rPr>
                <w:rFonts w:ascii="Courier New" w:hAnsi="Courier New" w:cs="Courier New"/>
                <w:b/>
                <w:bCs/>
                <w:color w:val="000080"/>
                <w:sz w:val="18"/>
                <w:szCs w:val="18"/>
                <w:highlight w:val="white"/>
                <w:lang w:val="en-US"/>
                <w:rPrChange w:id="145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55" w:author="Adam" w:date="2017-05-19T13:16:00Z">
                  <w:rPr>
                    <w:rFonts w:ascii="Courier New" w:hAnsi="Courier New" w:cs="Courier New"/>
                    <w:color w:val="000000"/>
                    <w:sz w:val="18"/>
                    <w:szCs w:val="18"/>
                    <w:highlight w:val="white"/>
                  </w:rPr>
                </w:rPrChange>
              </w:rPr>
              <w:t xml:space="preserve"> ip</w:t>
            </w:r>
            <w:r w:rsidRPr="00851D32">
              <w:rPr>
                <w:rFonts w:ascii="Courier New" w:hAnsi="Courier New" w:cs="Courier New"/>
                <w:b/>
                <w:bCs/>
                <w:color w:val="000080"/>
                <w:sz w:val="18"/>
                <w:szCs w:val="18"/>
                <w:highlight w:val="white"/>
                <w:lang w:val="en-US"/>
                <w:rPrChange w:id="1456" w:author="Adam" w:date="2017-05-19T13:16: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b/>
                <w:bCs/>
                <w:color w:val="000080"/>
                <w:sz w:val="18"/>
                <w:szCs w:val="18"/>
                <w:highlight w:val="white"/>
                <w:lang w:val="en-US"/>
                <w:rPrChange w:id="1457" w:author="Adam" w:date="2017-05-19T13:16:00Z">
                  <w:rPr>
                    <w:rFonts w:ascii="Courier New" w:hAnsi="Courier New" w:cs="Courier New"/>
                    <w:b/>
                    <w:bCs/>
                    <w:color w:val="000080"/>
                    <w:sz w:val="18"/>
                    <w:szCs w:val="18"/>
                    <w:highlight w:val="white"/>
                  </w:rPr>
                </w:rPrChange>
              </w:rPr>
            </w:pPr>
            <w:r w:rsidRPr="00851D32">
              <w:rPr>
                <w:rFonts w:ascii="Courier New" w:hAnsi="Courier New" w:cs="Courier New"/>
                <w:color w:val="000000"/>
                <w:sz w:val="18"/>
                <w:szCs w:val="18"/>
                <w:highlight w:val="white"/>
                <w:lang w:val="en-US"/>
                <w:rPrChange w:id="1458" w:author="Adam" w:date="2017-05-19T13:16:00Z">
                  <w:rPr>
                    <w:rFonts w:ascii="Courier New" w:hAnsi="Courier New" w:cs="Courier New"/>
                    <w:color w:val="000000"/>
                    <w:sz w:val="18"/>
                    <w:szCs w:val="18"/>
                    <w:highlight w:val="white"/>
                  </w:rPr>
                </w:rPrChange>
              </w:rPr>
              <w:t xml:space="preserve">  server</w:t>
            </w:r>
            <w:r w:rsidRPr="00851D32">
              <w:rPr>
                <w:rFonts w:ascii="Courier New" w:hAnsi="Courier New" w:cs="Courier New"/>
                <w:b/>
                <w:bCs/>
                <w:color w:val="000080"/>
                <w:sz w:val="18"/>
                <w:szCs w:val="18"/>
                <w:highlight w:val="white"/>
                <w:lang w:val="en-US"/>
                <w:rPrChange w:id="145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60" w:author="Adam" w:date="2017-05-19T13:16:00Z">
                  <w:rPr>
                    <w:rFonts w:ascii="Courier New" w:hAnsi="Courier New" w:cs="Courier New"/>
                    <w:color w:val="000000"/>
                    <w:sz w:val="18"/>
                    <w:szCs w:val="18"/>
                    <w:highlight w:val="white"/>
                  </w:rPr>
                </w:rPrChange>
              </w:rPr>
              <w:t>begin</w:t>
            </w:r>
            <w:r w:rsidRPr="00851D32">
              <w:rPr>
                <w:rFonts w:ascii="Courier New" w:hAnsi="Courier New" w:cs="Courier New"/>
                <w:b/>
                <w:bCs/>
                <w:color w:val="000080"/>
                <w:sz w:val="18"/>
                <w:szCs w:val="18"/>
                <w:highlight w:val="white"/>
                <w:lang w:val="en-US"/>
                <w:rPrChange w:id="1461" w:author="Adam" w:date="2017-05-19T13:16:00Z">
                  <w:rPr>
                    <w:rFonts w:ascii="Courier New" w:hAnsi="Courier New" w:cs="Courier New"/>
                    <w:b/>
                    <w:bCs/>
                    <w:color w:val="000080"/>
                    <w:sz w:val="18"/>
                    <w:szCs w:val="18"/>
                    <w:highlight w:val="white"/>
                  </w:rPr>
                </w:rPrChang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1462"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//Inicia configuracao do display tft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Change w:id="1463"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tft</w:t>
            </w:r>
            <w:r w:rsidRPr="00B711FE">
              <w:rPr>
                <w:rFonts w:ascii="Courier New" w:hAnsi="Courier New" w:cs="Courier New"/>
                <w:b/>
                <w:bCs/>
                <w:color w:val="000080"/>
                <w:sz w:val="18"/>
                <w:szCs w:val="18"/>
                <w:highlight w:val="white"/>
              </w:rPr>
              <w:t>.</w:t>
            </w:r>
            <w:r w:rsidRPr="00AF467A">
              <w:rPr>
                <w:rFonts w:ascii="Courier New" w:hAnsi="Courier New" w:cs="Courier New"/>
                <w:color w:val="000000"/>
                <w:sz w:val="18"/>
                <w:szCs w:val="18"/>
                <w:highlight w:val="white"/>
              </w:rPr>
              <w:t>reset</w:t>
            </w:r>
            <w:r w:rsidRPr="00AF467A">
              <w:rPr>
                <w:rFonts w:ascii="Courier New" w:hAnsi="Courier New" w:cs="Courier New"/>
                <w:b/>
                <w:bCs/>
                <w:color w:val="000080"/>
                <w:sz w:val="18"/>
                <w:szCs w:val="18"/>
                <w:highlight w:val="whit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64"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1465"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1466"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14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68" w:author="Adam" w:date="2017-05-19T11:55:00Z">
                  <w:rPr>
                    <w:rFonts w:ascii="Courier New" w:hAnsi="Courier New" w:cs="Courier New"/>
                    <w:color w:val="000000"/>
                    <w:sz w:val="18"/>
                    <w:szCs w:val="18"/>
                    <w:highlight w:val="white"/>
                  </w:rPr>
                </w:rPrChange>
              </w:rPr>
              <w:t>fillScreen</w:t>
            </w:r>
            <w:r w:rsidRPr="006813C9">
              <w:rPr>
                <w:rFonts w:ascii="Courier New" w:hAnsi="Courier New" w:cs="Courier New"/>
                <w:b/>
                <w:bCs/>
                <w:color w:val="000080"/>
                <w:sz w:val="18"/>
                <w:szCs w:val="18"/>
                <w:highlight w:val="white"/>
                <w:lang w:val="en-US"/>
                <w:rPrChange w:id="14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70" w:author="Adam" w:date="2017-05-19T11:55:00Z">
                  <w:rPr>
                    <w:rFonts w:ascii="Courier New" w:hAnsi="Courier New" w:cs="Courier New"/>
                    <w:color w:val="000000"/>
                    <w:sz w:val="18"/>
                    <w:szCs w:val="18"/>
                    <w:highlight w:val="white"/>
                  </w:rPr>
                </w:rPrChange>
              </w:rPr>
              <w:t>PRETO</w:t>
            </w:r>
            <w:r w:rsidRPr="006813C9">
              <w:rPr>
                <w:rFonts w:ascii="Courier New" w:hAnsi="Courier New" w:cs="Courier New"/>
                <w:b/>
                <w:bCs/>
                <w:color w:val="000080"/>
                <w:sz w:val="18"/>
                <w:szCs w:val="18"/>
                <w:highlight w:val="white"/>
                <w:lang w:val="en-US"/>
                <w:rPrChange w:id="1471"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7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473"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14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75" w:author="Adam" w:date="2017-05-19T11:55: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14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477" w:author="Adam" w:date="2017-05-19T11:55:00Z">
                  <w:rPr>
                    <w:rFonts w:ascii="Courier New" w:hAnsi="Courier New" w:cs="Courier New"/>
                    <w:color w:val="FF8000"/>
                    <w:sz w:val="18"/>
                    <w:szCs w:val="18"/>
                    <w:highlight w:val="white"/>
                  </w:rPr>
                </w:rPrChange>
              </w:rPr>
              <w:t>9600</w:t>
            </w:r>
            <w:r w:rsidRPr="006813C9">
              <w:rPr>
                <w:rFonts w:ascii="Courier New" w:hAnsi="Courier New" w:cs="Courier New"/>
                <w:b/>
                <w:bCs/>
                <w:color w:val="000080"/>
                <w:sz w:val="18"/>
                <w:szCs w:val="18"/>
                <w:highlight w:val="white"/>
                <w:lang w:val="en-US"/>
                <w:rPrChange w:id="1478"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7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480"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4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82" w:author="Adam" w:date="2017-05-19T11:55: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14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484" w:author="Adam" w:date="2017-05-19T11:55:00Z">
                  <w:rPr>
                    <w:rFonts w:ascii="Courier New" w:hAnsi="Courier New" w:cs="Courier New"/>
                    <w:color w:val="000000"/>
                    <w:sz w:val="18"/>
                    <w:szCs w:val="18"/>
                    <w:highlight w:val="white"/>
                  </w:rPr>
                </w:rPrChange>
              </w:rPr>
              <w:t>identifier</w:t>
            </w:r>
            <w:r w:rsidRPr="006813C9">
              <w:rPr>
                <w:rFonts w:ascii="Courier New" w:hAnsi="Courier New" w:cs="Courier New"/>
                <w:b/>
                <w:bCs/>
                <w:color w:val="000080"/>
                <w:sz w:val="18"/>
                <w:szCs w:val="18"/>
                <w:highlight w:val="white"/>
                <w:lang w:val="en-US"/>
                <w:rPrChange w:id="1485" w:author="Adam" w:date="2017-05-19T11:55: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86"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487"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488" w:author="Adam" w:date="2017-05-19T13:16:00Z">
                  <w:rPr>
                    <w:rFonts w:ascii="Courier New" w:hAnsi="Courier New" w:cs="Courier New"/>
                    <w:color w:val="000000"/>
                    <w:sz w:val="18"/>
                    <w:szCs w:val="18"/>
                    <w:highlight w:val="white"/>
                  </w:rPr>
                </w:rPrChange>
              </w:rPr>
              <w:t>tft</w:t>
            </w:r>
            <w:r w:rsidRPr="00851D32">
              <w:rPr>
                <w:rFonts w:ascii="Courier New" w:hAnsi="Courier New" w:cs="Courier New"/>
                <w:b/>
                <w:bCs/>
                <w:color w:val="000080"/>
                <w:sz w:val="18"/>
                <w:szCs w:val="18"/>
                <w:highlight w:val="white"/>
                <w:lang w:val="en-US"/>
                <w:rPrChange w:id="148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90" w:author="Adam" w:date="2017-05-19T13:16:00Z">
                  <w:rPr>
                    <w:rFonts w:ascii="Courier New" w:hAnsi="Courier New" w:cs="Courier New"/>
                    <w:color w:val="000000"/>
                    <w:sz w:val="18"/>
                    <w:szCs w:val="18"/>
                    <w:highlight w:val="white"/>
                  </w:rPr>
                </w:rPrChange>
              </w:rPr>
              <w:t>fillScreen</w:t>
            </w:r>
            <w:r w:rsidRPr="00851D32">
              <w:rPr>
                <w:rFonts w:ascii="Courier New" w:hAnsi="Courier New" w:cs="Courier New"/>
                <w:b/>
                <w:bCs/>
                <w:color w:val="000080"/>
                <w:sz w:val="18"/>
                <w:szCs w:val="18"/>
                <w:highlight w:val="white"/>
                <w:lang w:val="en-US"/>
                <w:rPrChange w:id="149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492" w:author="Adam" w:date="2017-05-19T13:16:00Z">
                  <w:rPr>
                    <w:rFonts w:ascii="Courier New" w:hAnsi="Courier New" w:cs="Courier New"/>
                    <w:color w:val="000000"/>
                    <w:sz w:val="18"/>
                    <w:szCs w:val="18"/>
                    <w:highlight w:val="white"/>
                  </w:rPr>
                </w:rPrChange>
              </w:rPr>
              <w:t>BRANCO</w:t>
            </w:r>
            <w:r w:rsidRPr="00851D32">
              <w:rPr>
                <w:rFonts w:ascii="Courier New" w:hAnsi="Courier New" w:cs="Courier New"/>
                <w:b/>
                <w:bCs/>
                <w:color w:val="000080"/>
                <w:sz w:val="18"/>
                <w:szCs w:val="18"/>
                <w:highlight w:val="white"/>
                <w:lang w:val="en-US"/>
                <w:rPrChange w:id="1493" w:author="Adam" w:date="2017-05-19T13:16:00Z">
                  <w:rPr>
                    <w:rFonts w:ascii="Courier New" w:hAnsi="Courier New" w:cs="Courier New"/>
                    <w:b/>
                    <w:bCs/>
                    <w:color w:val="000080"/>
                    <w:sz w:val="18"/>
                    <w:szCs w:val="18"/>
                    <w:highlight w:val="white"/>
                  </w:rPr>
                </w:rPrChang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1494"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//Inicia configuracao do display tft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Change w:id="1495"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tft</w:t>
            </w:r>
            <w:r w:rsidRPr="00B711FE">
              <w:rPr>
                <w:rFonts w:ascii="Courier New" w:hAnsi="Courier New" w:cs="Courier New"/>
                <w:b/>
                <w:bCs/>
                <w:color w:val="000080"/>
                <w:sz w:val="18"/>
                <w:szCs w:val="18"/>
                <w:highlight w:val="white"/>
              </w:rPr>
              <w:t>.</w:t>
            </w:r>
            <w:r w:rsidRPr="00AF467A">
              <w:rPr>
                <w:rFonts w:ascii="Courier New" w:hAnsi="Courier New" w:cs="Courier New"/>
                <w:color w:val="000000"/>
                <w:sz w:val="18"/>
                <w:szCs w:val="18"/>
                <w:highlight w:val="white"/>
              </w:rPr>
              <w:t>reset</w:t>
            </w:r>
            <w:r w:rsidRPr="00AF467A">
              <w:rPr>
                <w:rFonts w:ascii="Courier New" w:hAnsi="Courier New" w:cs="Courier New"/>
                <w:b/>
                <w:bCs/>
                <w:color w:val="000080"/>
                <w:sz w:val="18"/>
                <w:szCs w:val="18"/>
                <w:highlight w:val="whit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496"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1497"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1498"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14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00" w:author="Adam" w:date="2017-05-19T11:55:00Z">
                  <w:rPr>
                    <w:rFonts w:ascii="Courier New" w:hAnsi="Courier New" w:cs="Courier New"/>
                    <w:color w:val="000000"/>
                    <w:sz w:val="18"/>
                    <w:szCs w:val="18"/>
                    <w:highlight w:val="white"/>
                  </w:rPr>
                </w:rPrChange>
              </w:rPr>
              <w:t>fillScreen</w:t>
            </w:r>
            <w:r w:rsidRPr="006813C9">
              <w:rPr>
                <w:rFonts w:ascii="Courier New" w:hAnsi="Courier New" w:cs="Courier New"/>
                <w:b/>
                <w:bCs/>
                <w:color w:val="000080"/>
                <w:sz w:val="18"/>
                <w:szCs w:val="18"/>
                <w:highlight w:val="white"/>
                <w:lang w:val="en-US"/>
                <w:rPrChange w:id="15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02" w:author="Adam" w:date="2017-05-19T11:55:00Z">
                  <w:rPr>
                    <w:rFonts w:ascii="Courier New" w:hAnsi="Courier New" w:cs="Courier New"/>
                    <w:color w:val="000000"/>
                    <w:sz w:val="18"/>
                    <w:szCs w:val="18"/>
                    <w:highlight w:val="white"/>
                  </w:rPr>
                </w:rPrChange>
              </w:rPr>
              <w:t>PRETO</w:t>
            </w:r>
            <w:r w:rsidRPr="006813C9">
              <w:rPr>
                <w:rFonts w:ascii="Courier New" w:hAnsi="Courier New" w:cs="Courier New"/>
                <w:b/>
                <w:bCs/>
                <w:color w:val="000080"/>
                <w:sz w:val="18"/>
                <w:szCs w:val="18"/>
                <w:highlight w:val="white"/>
                <w:lang w:val="en-US"/>
                <w:rPrChange w:id="1503"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50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05"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15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07" w:author="Adam" w:date="2017-05-19T11:55: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15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509" w:author="Adam" w:date="2017-05-19T11:55:00Z">
                  <w:rPr>
                    <w:rFonts w:ascii="Courier New" w:hAnsi="Courier New" w:cs="Courier New"/>
                    <w:color w:val="FF8000"/>
                    <w:sz w:val="18"/>
                    <w:szCs w:val="18"/>
                    <w:highlight w:val="white"/>
                  </w:rPr>
                </w:rPrChange>
              </w:rPr>
              <w:t>9600</w:t>
            </w:r>
            <w:r w:rsidRPr="006813C9">
              <w:rPr>
                <w:rFonts w:ascii="Courier New" w:hAnsi="Courier New" w:cs="Courier New"/>
                <w:b/>
                <w:bCs/>
                <w:color w:val="000080"/>
                <w:sz w:val="18"/>
                <w:szCs w:val="18"/>
                <w:highlight w:val="white"/>
                <w:lang w:val="en-US"/>
                <w:rPrChange w:id="1510" w:author="Adam" w:date="2017-05-19T11:55:00Z">
                  <w:rPr>
                    <w:rFonts w:ascii="Courier New" w:hAnsi="Courier New" w:cs="Courier New"/>
                    <w:b/>
                    <w:bCs/>
                    <w:color w:val="000080"/>
                    <w:sz w:val="18"/>
                    <w:szCs w:val="18"/>
                    <w:highlight w:val="white"/>
                  </w:rPr>
                </w:rPrChange>
              </w:rPr>
              <w:t>);</w:t>
            </w:r>
          </w:p>
          <w:p w:rsidR="00B52D18" w:rsidRPr="006813C9"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51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12"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5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14" w:author="Adam" w:date="2017-05-19T11:55:00Z">
                  <w:rPr>
                    <w:rFonts w:ascii="Courier New" w:hAnsi="Courier New" w:cs="Courier New"/>
                    <w:color w:val="000000"/>
                    <w:sz w:val="18"/>
                    <w:szCs w:val="18"/>
                    <w:highlight w:val="white"/>
                  </w:rPr>
                </w:rPrChange>
              </w:rPr>
              <w:t>begin</w:t>
            </w:r>
            <w:r w:rsidRPr="006813C9">
              <w:rPr>
                <w:rFonts w:ascii="Courier New" w:hAnsi="Courier New" w:cs="Courier New"/>
                <w:b/>
                <w:bCs/>
                <w:color w:val="000080"/>
                <w:sz w:val="18"/>
                <w:szCs w:val="18"/>
                <w:highlight w:val="white"/>
                <w:lang w:val="en-US"/>
                <w:rPrChange w:id="15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16" w:author="Adam" w:date="2017-05-19T11:55:00Z">
                  <w:rPr>
                    <w:rFonts w:ascii="Courier New" w:hAnsi="Courier New" w:cs="Courier New"/>
                    <w:color w:val="000000"/>
                    <w:sz w:val="18"/>
                    <w:szCs w:val="18"/>
                    <w:highlight w:val="white"/>
                  </w:rPr>
                </w:rPrChange>
              </w:rPr>
              <w:t>identifier</w:t>
            </w:r>
            <w:r w:rsidRPr="006813C9">
              <w:rPr>
                <w:rFonts w:ascii="Courier New" w:hAnsi="Courier New" w:cs="Courier New"/>
                <w:b/>
                <w:bCs/>
                <w:color w:val="000080"/>
                <w:sz w:val="18"/>
                <w:szCs w:val="18"/>
                <w:highlight w:val="white"/>
                <w:lang w:val="en-US"/>
                <w:rPrChange w:id="1517" w:author="Adam" w:date="2017-05-19T11:55:00Z">
                  <w:rPr>
                    <w:rFonts w:ascii="Courier New" w:hAnsi="Courier New" w:cs="Courier New"/>
                    <w:b/>
                    <w:bCs/>
                    <w:color w:val="000080"/>
                    <w:sz w:val="18"/>
                    <w:szCs w:val="18"/>
                    <w:highlight w:val="white"/>
                  </w:rPr>
                </w:rPrChange>
              </w:rPr>
              <w:t>);</w:t>
            </w:r>
          </w:p>
          <w:p w:rsidR="00B52D18" w:rsidRPr="00851D32"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lang w:val="en-US"/>
                <w:rPrChange w:id="1518"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19"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520" w:author="Adam" w:date="2017-05-19T13:16:00Z">
                  <w:rPr>
                    <w:rFonts w:ascii="Courier New" w:hAnsi="Courier New" w:cs="Courier New"/>
                    <w:color w:val="000000"/>
                    <w:sz w:val="18"/>
                    <w:szCs w:val="18"/>
                    <w:highlight w:val="white"/>
                  </w:rPr>
                </w:rPrChange>
              </w:rPr>
              <w:t>tft</w:t>
            </w:r>
            <w:r w:rsidRPr="00851D32">
              <w:rPr>
                <w:rFonts w:ascii="Courier New" w:hAnsi="Courier New" w:cs="Courier New"/>
                <w:b/>
                <w:bCs/>
                <w:color w:val="000080"/>
                <w:sz w:val="18"/>
                <w:szCs w:val="18"/>
                <w:highlight w:val="white"/>
                <w:lang w:val="en-US"/>
                <w:rPrChange w:id="152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522" w:author="Adam" w:date="2017-05-19T13:16:00Z">
                  <w:rPr>
                    <w:rFonts w:ascii="Courier New" w:hAnsi="Courier New" w:cs="Courier New"/>
                    <w:color w:val="000000"/>
                    <w:sz w:val="18"/>
                    <w:szCs w:val="18"/>
                    <w:highlight w:val="white"/>
                  </w:rPr>
                </w:rPrChange>
              </w:rPr>
              <w:t>fillScreen</w:t>
            </w:r>
            <w:r w:rsidRPr="00851D32">
              <w:rPr>
                <w:rFonts w:ascii="Courier New" w:hAnsi="Courier New" w:cs="Courier New"/>
                <w:b/>
                <w:bCs/>
                <w:color w:val="000080"/>
                <w:sz w:val="18"/>
                <w:szCs w:val="18"/>
                <w:highlight w:val="white"/>
                <w:lang w:val="en-US"/>
                <w:rPrChange w:id="152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524" w:author="Adam" w:date="2017-05-19T13:16:00Z">
                  <w:rPr>
                    <w:rFonts w:ascii="Courier New" w:hAnsi="Courier New" w:cs="Courier New"/>
                    <w:color w:val="000000"/>
                    <w:sz w:val="18"/>
                    <w:szCs w:val="18"/>
                    <w:highlight w:val="white"/>
                  </w:rPr>
                </w:rPrChange>
              </w:rPr>
              <w:t>BRANCO</w:t>
            </w:r>
            <w:r w:rsidRPr="00851D32">
              <w:rPr>
                <w:rFonts w:ascii="Courier New" w:hAnsi="Courier New" w:cs="Courier New"/>
                <w:b/>
                <w:bCs/>
                <w:color w:val="000080"/>
                <w:sz w:val="18"/>
                <w:szCs w:val="18"/>
                <w:highlight w:val="white"/>
                <w:lang w:val="en-US"/>
                <w:rPrChange w:id="1525" w:author="Adam" w:date="2017-05-19T13:16:00Z">
                  <w:rPr>
                    <w:rFonts w:ascii="Courier New" w:hAnsi="Courier New" w:cs="Courier New"/>
                    <w:b/>
                    <w:bCs/>
                    <w:color w:val="000080"/>
                    <w:sz w:val="18"/>
                    <w:szCs w:val="18"/>
                    <w:highlight w:val="white"/>
                  </w:rPr>
                </w:rPrChang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1526"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//Escreve o text e o apaga 3 vezes (piscada)</w:t>
            </w:r>
          </w:p>
          <w:p w:rsidR="00B52D18" w:rsidRPr="00B2456E" w:rsidRDefault="00B52D18" w:rsidP="00B52D18">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52D18" w:rsidRPr="00B2456E" w:rsidRDefault="00B52D18" w:rsidP="00B52D18">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//Espessura de 3px</w:t>
            </w:r>
          </w:p>
          <w:p w:rsidR="00867E33" w:rsidRDefault="00BA5459" w:rsidP="00F12430">
            <w:pPr>
              <w:ind w:firstLine="0"/>
              <w:jc w:val="left"/>
            </w:pPr>
            <w:r>
              <w:rPr>
                <w:rFonts w:ascii="Courier New" w:hAnsi="Courier New" w:cs="Courier New"/>
                <w:b/>
                <w:bCs/>
                <w:color w:val="0000FF"/>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tc>
      </w:tr>
    </w:tbl>
    <w:p w:rsidR="00867E33" w:rsidRDefault="00867E33" w:rsidP="00867E33">
      <w:pPr>
        <w:jc w:val="right"/>
        <w:rPr>
          <w:sz w:val="20"/>
          <w:szCs w:val="20"/>
        </w:rPr>
      </w:pPr>
    </w:p>
    <w:p w:rsidR="00404655" w:rsidRDefault="00404655">
      <w:pPr>
        <w:spacing w:line="240" w:lineRule="auto"/>
        <w:ind w:firstLine="0"/>
        <w:jc w:val="left"/>
        <w:rPr>
          <w:sz w:val="20"/>
          <w:szCs w:val="20"/>
        </w:rPr>
      </w:pPr>
      <w:r>
        <w:rPr>
          <w:sz w:val="20"/>
          <w:szCs w:val="20"/>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RPr="00851D32"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182</w:t>
            </w:r>
          </w:p>
          <w:p w:rsidR="00867E33" w:rsidRPr="004F465E" w:rsidRDefault="00867E33" w:rsidP="00404655">
            <w:pPr>
              <w:spacing w:line="240" w:lineRule="auto"/>
              <w:ind w:firstLine="0"/>
              <w:rPr>
                <w:rFonts w:ascii="Courier New" w:hAnsi="Courier New" w:cs="Courier New"/>
                <w:color w:val="000000"/>
                <w:sz w:val="18"/>
                <w:szCs w:val="18"/>
              </w:rPr>
            </w:pPr>
          </w:p>
        </w:tc>
        <w:tc>
          <w:tcPr>
            <w:tcW w:w="8562" w:type="dxa"/>
          </w:tcPr>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52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28" w:author="Adam" w:date="2017-05-19T11:55:00Z">
                  <w:rPr>
                    <w:rFonts w:ascii="Courier New" w:hAnsi="Courier New" w:cs="Courier New"/>
                    <w:color w:val="000000"/>
                    <w:sz w:val="18"/>
                    <w:szCs w:val="18"/>
                    <w:highlight w:val="white"/>
                  </w:rPr>
                </w:rPrChange>
              </w:rPr>
              <w:t>j</w:t>
            </w:r>
            <w:r w:rsidRPr="006813C9">
              <w:rPr>
                <w:rFonts w:ascii="Courier New" w:hAnsi="Courier New" w:cs="Courier New"/>
                <w:b/>
                <w:bCs/>
                <w:color w:val="000080"/>
                <w:sz w:val="18"/>
                <w:szCs w:val="18"/>
                <w:highlight w:val="white"/>
                <w:lang w:val="en-US"/>
                <w:rPrChange w:id="152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53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532"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15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535"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1536"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15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39"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5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41"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1542"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15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44"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154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4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154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4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4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55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5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5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53" w:author="Adam" w:date="2017-05-19T11:55:00Z">
                  <w:rPr>
                    <w:rFonts w:ascii="Courier New" w:hAnsi="Courier New" w:cs="Courier New"/>
                    <w:color w:val="000000"/>
                    <w:sz w:val="18"/>
                    <w:szCs w:val="18"/>
                    <w:highlight w:val="white"/>
                  </w:rPr>
                </w:rPrChange>
              </w:rPr>
              <w:t>drawRect</w:t>
            </w:r>
            <w:r w:rsidRPr="006813C9">
              <w:rPr>
                <w:rFonts w:ascii="Courier New" w:hAnsi="Courier New" w:cs="Courier New"/>
                <w:b/>
                <w:bCs/>
                <w:color w:val="000080"/>
                <w:sz w:val="18"/>
                <w:szCs w:val="18"/>
                <w:highlight w:val="white"/>
                <w:lang w:val="en-US"/>
                <w:rPrChange w:id="15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55"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15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5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15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60" w:author="Adam" w:date="2017-05-19T11:55:00Z">
                  <w:rPr>
                    <w:rFonts w:ascii="Courier New" w:hAnsi="Courier New" w:cs="Courier New"/>
                    <w:color w:val="FF8000"/>
                    <w:sz w:val="18"/>
                    <w:szCs w:val="18"/>
                    <w:highlight w:val="white"/>
                  </w:rPr>
                </w:rPrChange>
              </w:rPr>
              <w:t>240</w:t>
            </w:r>
            <w:r w:rsidRPr="006813C9">
              <w:rPr>
                <w:rFonts w:ascii="Courier New" w:hAnsi="Courier New" w:cs="Courier New"/>
                <w:color w:val="000000"/>
                <w:sz w:val="18"/>
                <w:szCs w:val="18"/>
                <w:highlight w:val="white"/>
                <w:lang w:val="en-US"/>
                <w:rPrChange w:id="15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6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565" w:author="Adam" w:date="2017-05-19T11:55:00Z">
                  <w:rPr>
                    <w:rFonts w:ascii="Courier New" w:hAnsi="Courier New" w:cs="Courier New"/>
                    <w:color w:val="FF8000"/>
                    <w:sz w:val="18"/>
                    <w:szCs w:val="18"/>
                    <w:highlight w:val="white"/>
                  </w:rPr>
                </w:rPrChange>
              </w:rPr>
              <w:t>2</w:t>
            </w:r>
            <w:r w:rsidRPr="006813C9">
              <w:rPr>
                <w:rFonts w:ascii="Courier New" w:hAnsi="Courier New" w:cs="Courier New"/>
                <w:color w:val="000000"/>
                <w:sz w:val="18"/>
                <w:szCs w:val="18"/>
                <w:highlight w:val="white"/>
                <w:lang w:val="en-US"/>
                <w:rPrChange w:id="156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6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15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7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71" w:author="Adam" w:date="2017-05-19T11:55:00Z">
                  <w:rPr>
                    <w:rFonts w:ascii="Courier New" w:hAnsi="Courier New" w:cs="Courier New"/>
                    <w:color w:val="FF8000"/>
                    <w:sz w:val="18"/>
                    <w:szCs w:val="18"/>
                    <w:highlight w:val="white"/>
                  </w:rPr>
                </w:rPrChange>
              </w:rPr>
              <w:t>320</w:t>
            </w:r>
            <w:r w:rsidRPr="006813C9">
              <w:rPr>
                <w:rFonts w:ascii="Courier New" w:hAnsi="Courier New" w:cs="Courier New"/>
                <w:color w:val="000000"/>
                <w:sz w:val="18"/>
                <w:szCs w:val="18"/>
                <w:highlight w:val="white"/>
                <w:lang w:val="en-US"/>
                <w:rPrChange w:id="157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576" w:author="Adam" w:date="2017-05-19T11:55:00Z">
                  <w:rPr>
                    <w:rFonts w:ascii="Courier New" w:hAnsi="Courier New" w:cs="Courier New"/>
                    <w:color w:val="FF8000"/>
                    <w:sz w:val="18"/>
                    <w:szCs w:val="18"/>
                    <w:highlight w:val="white"/>
                  </w:rPr>
                </w:rPrChange>
              </w:rPr>
              <w:t>2</w:t>
            </w:r>
            <w:r w:rsidRPr="006813C9">
              <w:rPr>
                <w:rFonts w:ascii="Courier New" w:hAnsi="Courier New" w:cs="Courier New"/>
                <w:color w:val="000000"/>
                <w:sz w:val="18"/>
                <w:szCs w:val="18"/>
                <w:highlight w:val="white"/>
                <w:lang w:val="en-US"/>
                <w:rPrChange w:id="157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5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7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15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82" w:author="Adam" w:date="2017-05-19T11:55:00Z">
                  <w:rPr>
                    <w:rFonts w:ascii="Courier New" w:hAnsi="Courier New" w:cs="Courier New"/>
                    <w:color w:val="FF8000"/>
                    <w:sz w:val="18"/>
                    <w:szCs w:val="18"/>
                    <w:highlight w:val="white"/>
                  </w:rPr>
                </w:rPrChange>
              </w:rPr>
              <w:t>0x31FF</w:t>
            </w:r>
            <w:r w:rsidRPr="006813C9">
              <w:rPr>
                <w:rFonts w:ascii="Courier New" w:hAnsi="Courier New" w:cs="Courier New"/>
                <w:b/>
                <w:bCs/>
                <w:color w:val="000080"/>
                <w:sz w:val="18"/>
                <w:szCs w:val="18"/>
                <w:highlight w:val="white"/>
                <w:lang w:val="en-US"/>
                <w:rPrChange w:id="1583"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584"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//Intervalo de piscada do texto</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585"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1586"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15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88" w:author="Adam" w:date="2017-05-19T11:55:00Z">
                  <w:rPr>
                    <w:rFonts w:ascii="Courier New" w:hAnsi="Courier New" w:cs="Courier New"/>
                    <w:color w:val="000000"/>
                    <w:sz w:val="18"/>
                    <w:szCs w:val="18"/>
                    <w:highlight w:val="white"/>
                  </w:rPr>
                </w:rPrChange>
              </w:rPr>
              <w:t>setCursor</w:t>
            </w:r>
            <w:r w:rsidRPr="006813C9">
              <w:rPr>
                <w:rFonts w:ascii="Courier New" w:hAnsi="Courier New" w:cs="Courier New"/>
                <w:b/>
                <w:bCs/>
                <w:color w:val="000080"/>
                <w:sz w:val="18"/>
                <w:szCs w:val="18"/>
                <w:highlight w:val="white"/>
                <w:lang w:val="en-US"/>
                <w:rPrChange w:id="15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590" w:author="Adam" w:date="2017-05-19T11:55:00Z">
                  <w:rPr>
                    <w:rFonts w:ascii="Courier New" w:hAnsi="Courier New" w:cs="Courier New"/>
                    <w:color w:val="FF8000"/>
                    <w:sz w:val="18"/>
                    <w:szCs w:val="18"/>
                    <w:highlight w:val="white"/>
                  </w:rPr>
                </w:rPrChange>
              </w:rPr>
              <w:t>50</w:t>
            </w:r>
            <w:r w:rsidRPr="006813C9">
              <w:rPr>
                <w:rFonts w:ascii="Courier New" w:hAnsi="Courier New" w:cs="Courier New"/>
                <w:b/>
                <w:bCs/>
                <w:color w:val="000080"/>
                <w:sz w:val="18"/>
                <w:szCs w:val="18"/>
                <w:highlight w:val="white"/>
                <w:lang w:val="en-US"/>
                <w:rPrChange w:id="15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593" w:author="Adam" w:date="2017-05-19T11:55:00Z">
                  <w:rPr>
                    <w:rFonts w:ascii="Courier New" w:hAnsi="Courier New" w:cs="Courier New"/>
                    <w:color w:val="FF8000"/>
                    <w:sz w:val="18"/>
                    <w:szCs w:val="18"/>
                    <w:highlight w:val="white"/>
                  </w:rPr>
                </w:rPrChange>
              </w:rPr>
              <w:t>140</w:t>
            </w:r>
            <w:r w:rsidRPr="006813C9">
              <w:rPr>
                <w:rFonts w:ascii="Courier New" w:hAnsi="Courier New" w:cs="Courier New"/>
                <w:b/>
                <w:bCs/>
                <w:color w:val="000080"/>
                <w:sz w:val="18"/>
                <w:szCs w:val="18"/>
                <w:highlight w:val="white"/>
                <w:lang w:val="en-US"/>
                <w:rPrChange w:id="1594"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59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596"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5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598" w:author="Adam" w:date="2017-05-19T11:55:00Z">
                  <w:rPr>
                    <w:rFonts w:ascii="Courier New" w:hAnsi="Courier New" w:cs="Courier New"/>
                    <w:color w:val="000000"/>
                    <w:sz w:val="18"/>
                    <w:szCs w:val="18"/>
                    <w:highlight w:val="white"/>
                  </w:rPr>
                </w:rPrChange>
              </w:rPr>
              <w:t>setTextColor</w:t>
            </w:r>
            <w:r w:rsidRPr="006813C9">
              <w:rPr>
                <w:rFonts w:ascii="Courier New" w:hAnsi="Courier New" w:cs="Courier New"/>
                <w:b/>
                <w:bCs/>
                <w:color w:val="000080"/>
                <w:sz w:val="18"/>
                <w:szCs w:val="18"/>
                <w:highlight w:val="white"/>
                <w:lang w:val="en-US"/>
                <w:rPrChange w:id="15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600" w:author="Adam" w:date="2017-05-19T11:55:00Z">
                  <w:rPr>
                    <w:rFonts w:ascii="Courier New" w:hAnsi="Courier New" w:cs="Courier New"/>
                    <w:color w:val="FF8000"/>
                    <w:sz w:val="18"/>
                    <w:szCs w:val="18"/>
                    <w:highlight w:val="white"/>
                  </w:rPr>
                </w:rPrChange>
              </w:rPr>
              <w:t>0x31FF</w:t>
            </w:r>
            <w:r w:rsidRPr="006813C9">
              <w:rPr>
                <w:rFonts w:ascii="Courier New" w:hAnsi="Courier New" w:cs="Courier New"/>
                <w:b/>
                <w:bCs/>
                <w:color w:val="000080"/>
                <w:sz w:val="18"/>
                <w:szCs w:val="18"/>
                <w:highlight w:val="white"/>
                <w:lang w:val="en-US"/>
                <w:rPrChange w:id="1601"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0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603"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6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605" w:author="Adam" w:date="2017-05-19T11:55:00Z">
                  <w:rPr>
                    <w:rFonts w:ascii="Courier New" w:hAnsi="Courier New" w:cs="Courier New"/>
                    <w:color w:val="000000"/>
                    <w:sz w:val="18"/>
                    <w:szCs w:val="18"/>
                    <w:highlight w:val="white"/>
                  </w:rPr>
                </w:rPrChange>
              </w:rPr>
              <w:t>setTextSize</w:t>
            </w:r>
            <w:r w:rsidRPr="006813C9">
              <w:rPr>
                <w:rFonts w:ascii="Courier New" w:hAnsi="Courier New" w:cs="Courier New"/>
                <w:b/>
                <w:bCs/>
                <w:color w:val="000080"/>
                <w:sz w:val="18"/>
                <w:szCs w:val="18"/>
                <w:highlight w:val="white"/>
                <w:lang w:val="en-US"/>
                <w:rPrChange w:id="16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1607" w:author="Adam" w:date="2017-05-19T11:55:00Z">
                  <w:rPr>
                    <w:rFonts w:ascii="Courier New" w:hAnsi="Courier New" w:cs="Courier New"/>
                    <w:color w:val="FF8000"/>
                    <w:sz w:val="18"/>
                    <w:szCs w:val="18"/>
                    <w:highlight w:val="white"/>
                  </w:rPr>
                </w:rPrChange>
              </w:rPr>
              <w:t>4</w:t>
            </w:r>
            <w:r w:rsidRPr="006813C9">
              <w:rPr>
                <w:rFonts w:ascii="Courier New" w:hAnsi="Courier New" w:cs="Courier New"/>
                <w:b/>
                <w:bCs/>
                <w:color w:val="000080"/>
                <w:sz w:val="18"/>
                <w:szCs w:val="18"/>
                <w:highlight w:val="white"/>
                <w:lang w:val="en-US"/>
                <w:rPrChange w:id="1608"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0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610"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16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612"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6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614" w:author="Adam" w:date="2017-05-19T11:55:00Z">
                  <w:rPr>
                    <w:rFonts w:ascii="Courier New" w:hAnsi="Courier New" w:cs="Courier New"/>
                    <w:color w:val="808080"/>
                    <w:sz w:val="18"/>
                    <w:szCs w:val="18"/>
                    <w:highlight w:val="white"/>
                  </w:rPr>
                </w:rPrChange>
              </w:rPr>
              <w:t>"UNIFOA"</w:t>
            </w:r>
            <w:r w:rsidRPr="006813C9">
              <w:rPr>
                <w:rFonts w:ascii="Courier New" w:hAnsi="Courier New" w:cs="Courier New"/>
                <w:b/>
                <w:bCs/>
                <w:color w:val="000080"/>
                <w:sz w:val="18"/>
                <w:szCs w:val="18"/>
                <w:highlight w:val="white"/>
                <w:lang w:val="en-US"/>
                <w:rPrChange w:id="1615"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616"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fillRect</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150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o texto</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17"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lang w:val="en-US"/>
                <w:rPrChange w:id="1618"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19" w:author="Adam" w:date="2017-05-19T13:16:00Z">
                  <w:rPr>
                    <w:rFonts w:ascii="Courier New" w:hAnsi="Courier New" w:cs="Courier New"/>
                    <w:color w:val="000000"/>
                    <w:sz w:val="18"/>
                    <w:szCs w:val="18"/>
                    <w:highlight w:val="white"/>
                  </w:rPr>
                </w:rPrChange>
              </w:rPr>
            </w:pP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2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62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1622" w:author="Adam" w:date="2017-05-19T13:16:00Z">
                  <w:rPr>
                    <w:rFonts w:ascii="Courier New" w:hAnsi="Courier New" w:cs="Courier New"/>
                    <w:b/>
                    <w:bCs/>
                    <w:color w:val="0000FF"/>
                    <w:sz w:val="18"/>
                    <w:szCs w:val="18"/>
                    <w:highlight w:val="white"/>
                  </w:rPr>
                </w:rPrChange>
              </w:rPr>
              <w:t>for</w:t>
            </w:r>
            <w:r w:rsidRPr="00851D32">
              <w:rPr>
                <w:rFonts w:ascii="Courier New" w:hAnsi="Courier New" w:cs="Courier New"/>
                <w:color w:val="000000"/>
                <w:sz w:val="18"/>
                <w:szCs w:val="18"/>
                <w:highlight w:val="white"/>
                <w:lang w:val="en-US"/>
                <w:rPrChange w:id="162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2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00FF"/>
                <w:sz w:val="18"/>
                <w:szCs w:val="18"/>
                <w:highlight w:val="white"/>
                <w:lang w:val="en-US"/>
                <w:rPrChange w:id="1625" w:author="Adam" w:date="2017-05-19T13:16:00Z">
                  <w:rPr>
                    <w:rFonts w:ascii="Courier New" w:hAnsi="Courier New" w:cs="Courier New"/>
                    <w:color w:val="8000FF"/>
                    <w:sz w:val="18"/>
                    <w:szCs w:val="18"/>
                    <w:highlight w:val="white"/>
                  </w:rPr>
                </w:rPrChange>
              </w:rPr>
              <w:t>int</w:t>
            </w:r>
            <w:r w:rsidRPr="00851D32">
              <w:rPr>
                <w:rFonts w:ascii="Courier New" w:hAnsi="Courier New" w:cs="Courier New"/>
                <w:color w:val="000000"/>
                <w:sz w:val="18"/>
                <w:szCs w:val="18"/>
                <w:highlight w:val="white"/>
                <w:lang w:val="en-US"/>
                <w:rPrChange w:id="1626" w:author="Adam" w:date="2017-05-19T13:16:00Z">
                  <w:rPr>
                    <w:rFonts w:ascii="Courier New" w:hAnsi="Courier New" w:cs="Courier New"/>
                    <w:color w:val="000000"/>
                    <w:sz w:val="18"/>
                    <w:szCs w:val="18"/>
                    <w:highlight w:val="white"/>
                  </w:rPr>
                </w:rPrChange>
              </w:rPr>
              <w:t xml:space="preserve"> i </w:t>
            </w:r>
            <w:r w:rsidRPr="00851D32">
              <w:rPr>
                <w:rFonts w:ascii="Courier New" w:hAnsi="Courier New" w:cs="Courier New"/>
                <w:b/>
                <w:bCs/>
                <w:color w:val="000080"/>
                <w:sz w:val="18"/>
                <w:szCs w:val="18"/>
                <w:highlight w:val="white"/>
                <w:lang w:val="en-US"/>
                <w:rPrChange w:id="162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2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29" w:author="Adam" w:date="2017-05-19T13:16:00Z">
                  <w:rPr>
                    <w:rFonts w:ascii="Courier New" w:hAnsi="Courier New" w:cs="Courier New"/>
                    <w:color w:val="FF8000"/>
                    <w:sz w:val="18"/>
                    <w:szCs w:val="18"/>
                    <w:highlight w:val="white"/>
                  </w:rPr>
                </w:rPrChange>
              </w:rPr>
              <w:t>0</w:t>
            </w:r>
            <w:r w:rsidRPr="00851D32">
              <w:rPr>
                <w:rFonts w:ascii="Courier New" w:hAnsi="Courier New" w:cs="Courier New"/>
                <w:b/>
                <w:bCs/>
                <w:color w:val="000080"/>
                <w:sz w:val="18"/>
                <w:szCs w:val="18"/>
                <w:highlight w:val="white"/>
                <w:lang w:val="en-US"/>
                <w:rPrChange w:id="163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31" w:author="Adam" w:date="2017-05-19T13:16:00Z">
                  <w:rPr>
                    <w:rFonts w:ascii="Courier New" w:hAnsi="Courier New" w:cs="Courier New"/>
                    <w:color w:val="000000"/>
                    <w:sz w:val="18"/>
                    <w:szCs w:val="18"/>
                    <w:highlight w:val="white"/>
                  </w:rPr>
                </w:rPrChange>
              </w:rPr>
              <w:t xml:space="preserve"> i </w:t>
            </w:r>
            <w:r w:rsidRPr="00851D32">
              <w:rPr>
                <w:rFonts w:ascii="Courier New" w:hAnsi="Courier New" w:cs="Courier New"/>
                <w:b/>
                <w:bCs/>
                <w:color w:val="000080"/>
                <w:sz w:val="18"/>
                <w:szCs w:val="18"/>
                <w:highlight w:val="white"/>
                <w:lang w:val="en-US"/>
                <w:rPrChange w:id="1632" w:author="Adam" w:date="2017-05-19T13:16:00Z">
                  <w:rPr>
                    <w:rFonts w:ascii="Courier New" w:hAnsi="Courier New" w:cs="Courier New"/>
                    <w:b/>
                    <w:bCs/>
                    <w:color w:val="000080"/>
                    <w:sz w:val="18"/>
                    <w:szCs w:val="18"/>
                    <w:highlight w:val="white"/>
                  </w:rPr>
                </w:rPrChange>
              </w:rPr>
              <w:t>&lt;</w:t>
            </w:r>
            <w:r w:rsidRPr="00851D32">
              <w:rPr>
                <w:rFonts w:ascii="Courier New" w:hAnsi="Courier New" w:cs="Courier New"/>
                <w:color w:val="000000"/>
                <w:sz w:val="18"/>
                <w:szCs w:val="18"/>
                <w:highlight w:val="white"/>
                <w:lang w:val="en-US"/>
                <w:rPrChange w:id="163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34" w:author="Adam" w:date="2017-05-19T13:16:00Z">
                  <w:rPr>
                    <w:rFonts w:ascii="Courier New" w:hAnsi="Courier New" w:cs="Courier New"/>
                    <w:color w:val="FF8000"/>
                    <w:sz w:val="18"/>
                    <w:szCs w:val="18"/>
                    <w:highlight w:val="white"/>
                  </w:rPr>
                </w:rPrChange>
              </w:rPr>
              <w:t>10</w:t>
            </w:r>
            <w:r w:rsidRPr="00851D32">
              <w:rPr>
                <w:rFonts w:ascii="Courier New" w:hAnsi="Courier New" w:cs="Courier New"/>
                <w:b/>
                <w:bCs/>
                <w:color w:val="000080"/>
                <w:sz w:val="18"/>
                <w:szCs w:val="18"/>
                <w:highlight w:val="white"/>
                <w:lang w:val="en-US"/>
                <w:rPrChange w:id="163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36"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lang w:val="en-US"/>
                <w:rPrChange w:id="163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3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39"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4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641" w:author="Adam" w:date="2017-05-19T13:16:00Z">
                  <w:rPr>
                    <w:rFonts w:ascii="Courier New" w:hAnsi="Courier New" w:cs="Courier New"/>
                    <w:color w:val="000000"/>
                    <w:sz w:val="18"/>
                    <w:szCs w:val="18"/>
                    <w:highlight w:val="white"/>
                  </w:rPr>
                </w:rPrChange>
              </w:rPr>
              <w:t xml:space="preserve">    tft</w:t>
            </w:r>
            <w:r w:rsidRPr="00851D32">
              <w:rPr>
                <w:rFonts w:ascii="Courier New" w:hAnsi="Courier New" w:cs="Courier New"/>
                <w:b/>
                <w:bCs/>
                <w:color w:val="000080"/>
                <w:sz w:val="18"/>
                <w:szCs w:val="18"/>
                <w:highlight w:val="white"/>
                <w:lang w:val="en-US"/>
                <w:rPrChange w:id="164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43" w:author="Adam" w:date="2017-05-19T13:16:00Z">
                  <w:rPr>
                    <w:rFonts w:ascii="Courier New" w:hAnsi="Courier New" w:cs="Courier New"/>
                    <w:color w:val="000000"/>
                    <w:sz w:val="18"/>
                    <w:szCs w:val="18"/>
                    <w:highlight w:val="white"/>
                  </w:rPr>
                </w:rPrChange>
              </w:rPr>
              <w:t>drawRect</w:t>
            </w:r>
            <w:r w:rsidRPr="00851D32">
              <w:rPr>
                <w:rFonts w:ascii="Courier New" w:hAnsi="Courier New" w:cs="Courier New"/>
                <w:b/>
                <w:bCs/>
                <w:color w:val="000080"/>
                <w:sz w:val="18"/>
                <w:szCs w:val="18"/>
                <w:highlight w:val="white"/>
                <w:lang w:val="en-US"/>
                <w:rPrChange w:id="164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45" w:author="Adam" w:date="2017-05-19T13:16:00Z">
                  <w:rPr>
                    <w:rFonts w:ascii="Courier New" w:hAnsi="Courier New" w:cs="Courier New"/>
                    <w:color w:val="000000"/>
                    <w:sz w:val="18"/>
                    <w:szCs w:val="18"/>
                    <w:highlight w:val="white"/>
                  </w:rPr>
                </w:rPrChange>
              </w:rPr>
              <w:t>i</w:t>
            </w:r>
            <w:r w:rsidRPr="00851D32">
              <w:rPr>
                <w:rFonts w:ascii="Courier New" w:hAnsi="Courier New" w:cs="Courier New"/>
                <w:b/>
                <w:bCs/>
                <w:color w:val="000080"/>
                <w:sz w:val="18"/>
                <w:szCs w:val="18"/>
                <w:highlight w:val="white"/>
                <w:lang w:val="en-US"/>
                <w:rPrChange w:id="164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47"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lang w:val="en-US"/>
                <w:rPrChange w:id="164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4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50" w:author="Adam" w:date="2017-05-19T13:16:00Z">
                  <w:rPr>
                    <w:rFonts w:ascii="Courier New" w:hAnsi="Courier New" w:cs="Courier New"/>
                    <w:color w:val="FF8000"/>
                    <w:sz w:val="18"/>
                    <w:szCs w:val="18"/>
                    <w:highlight w:val="white"/>
                  </w:rPr>
                </w:rPrChange>
              </w:rPr>
              <w:t>240</w:t>
            </w:r>
            <w:r w:rsidRPr="00851D32">
              <w:rPr>
                <w:rFonts w:ascii="Courier New" w:hAnsi="Courier New" w:cs="Courier New"/>
                <w:color w:val="000000"/>
                <w:sz w:val="18"/>
                <w:szCs w:val="18"/>
                <w:highlight w:val="white"/>
                <w:lang w:val="en-US"/>
                <w:rPrChange w:id="165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5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5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5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1655" w:author="Adam" w:date="2017-05-19T13:16:00Z">
                  <w:rPr>
                    <w:rFonts w:ascii="Courier New" w:hAnsi="Courier New" w:cs="Courier New"/>
                    <w:color w:val="FF8000"/>
                    <w:sz w:val="18"/>
                    <w:szCs w:val="18"/>
                    <w:highlight w:val="white"/>
                  </w:rPr>
                </w:rPrChange>
              </w:rPr>
              <w:t>2</w:t>
            </w:r>
            <w:r w:rsidRPr="00851D32">
              <w:rPr>
                <w:rFonts w:ascii="Courier New" w:hAnsi="Courier New" w:cs="Courier New"/>
                <w:color w:val="000000"/>
                <w:sz w:val="18"/>
                <w:szCs w:val="18"/>
                <w:highlight w:val="white"/>
                <w:lang w:val="en-US"/>
                <w:rPrChange w:id="165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5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58"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lang w:val="en-US"/>
                <w:rPrChange w:id="165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6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61" w:author="Adam" w:date="2017-05-19T13:16:00Z">
                  <w:rPr>
                    <w:rFonts w:ascii="Courier New" w:hAnsi="Courier New" w:cs="Courier New"/>
                    <w:color w:val="FF8000"/>
                    <w:sz w:val="18"/>
                    <w:szCs w:val="18"/>
                    <w:highlight w:val="white"/>
                  </w:rPr>
                </w:rPrChange>
              </w:rPr>
              <w:t>320</w:t>
            </w:r>
            <w:r w:rsidRPr="00851D32">
              <w:rPr>
                <w:rFonts w:ascii="Courier New" w:hAnsi="Courier New" w:cs="Courier New"/>
                <w:color w:val="000000"/>
                <w:sz w:val="18"/>
                <w:szCs w:val="18"/>
                <w:highlight w:val="white"/>
                <w:lang w:val="en-US"/>
                <w:rPrChange w:id="166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6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6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6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1666" w:author="Adam" w:date="2017-05-19T13:16:00Z">
                  <w:rPr>
                    <w:rFonts w:ascii="Courier New" w:hAnsi="Courier New" w:cs="Courier New"/>
                    <w:color w:val="FF8000"/>
                    <w:sz w:val="18"/>
                    <w:szCs w:val="18"/>
                    <w:highlight w:val="white"/>
                  </w:rPr>
                </w:rPrChange>
              </w:rPr>
              <w:t>2</w:t>
            </w:r>
            <w:r w:rsidRPr="00851D32">
              <w:rPr>
                <w:rFonts w:ascii="Courier New" w:hAnsi="Courier New" w:cs="Courier New"/>
                <w:color w:val="000000"/>
                <w:sz w:val="18"/>
                <w:szCs w:val="18"/>
                <w:highlight w:val="white"/>
                <w:lang w:val="en-US"/>
                <w:rPrChange w:id="166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6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69"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lang w:val="en-US"/>
                <w:rPrChange w:id="167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71" w:author="Adam" w:date="2017-05-19T13:16:00Z">
                  <w:rPr>
                    <w:rFonts w:ascii="Courier New" w:hAnsi="Courier New" w:cs="Courier New"/>
                    <w:color w:val="000000"/>
                    <w:sz w:val="18"/>
                    <w:szCs w:val="18"/>
                    <w:highlight w:val="white"/>
                  </w:rPr>
                </w:rPrChange>
              </w:rPr>
              <w:t xml:space="preserve"> BRANCO</w:t>
            </w:r>
            <w:r w:rsidRPr="00851D32">
              <w:rPr>
                <w:rFonts w:ascii="Courier New" w:hAnsi="Courier New" w:cs="Courier New"/>
                <w:b/>
                <w:bCs/>
                <w:color w:val="000080"/>
                <w:sz w:val="18"/>
                <w:szCs w:val="18"/>
                <w:highlight w:val="white"/>
                <w:lang w:val="en-US"/>
                <w:rPrChange w:id="1672"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7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67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675"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76" w:author="Adam" w:date="2017-05-19T13:16:00Z">
                  <w:rPr>
                    <w:rFonts w:ascii="Courier New" w:hAnsi="Courier New" w:cs="Courier New"/>
                    <w:color w:val="000000"/>
                    <w:sz w:val="18"/>
                    <w:szCs w:val="18"/>
                    <w:highlight w:val="white"/>
                  </w:rPr>
                </w:rPrChange>
              </w:rPr>
            </w:pP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7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678" w:author="Adam" w:date="2017-05-19T13:16:00Z">
                  <w:rPr>
                    <w:rFonts w:ascii="Courier New" w:hAnsi="Courier New" w:cs="Courier New"/>
                    <w:color w:val="000000"/>
                    <w:sz w:val="18"/>
                    <w:szCs w:val="18"/>
                    <w:highlight w:val="white"/>
                  </w:rPr>
                </w:rPrChange>
              </w:rPr>
              <w:t xml:space="preserve">  tft</w:t>
            </w:r>
            <w:r w:rsidRPr="00851D32">
              <w:rPr>
                <w:rFonts w:ascii="Courier New" w:hAnsi="Courier New" w:cs="Courier New"/>
                <w:b/>
                <w:bCs/>
                <w:color w:val="000080"/>
                <w:sz w:val="18"/>
                <w:szCs w:val="18"/>
                <w:highlight w:val="white"/>
                <w:lang w:val="en-US"/>
                <w:rPrChange w:id="167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80" w:author="Adam" w:date="2017-05-19T13:16:00Z">
                  <w:rPr>
                    <w:rFonts w:ascii="Courier New" w:hAnsi="Courier New" w:cs="Courier New"/>
                    <w:color w:val="000000"/>
                    <w:sz w:val="18"/>
                    <w:szCs w:val="18"/>
                    <w:highlight w:val="white"/>
                  </w:rPr>
                </w:rPrChange>
              </w:rPr>
              <w:t>fillRect</w:t>
            </w:r>
            <w:r w:rsidRPr="00851D32">
              <w:rPr>
                <w:rFonts w:ascii="Courier New" w:hAnsi="Courier New" w:cs="Courier New"/>
                <w:b/>
                <w:bCs/>
                <w:color w:val="000080"/>
                <w:sz w:val="18"/>
                <w:szCs w:val="18"/>
                <w:highlight w:val="white"/>
                <w:lang w:val="en-US"/>
                <w:rPrChange w:id="168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1682" w:author="Adam" w:date="2017-05-19T13:16:00Z">
                  <w:rPr>
                    <w:rFonts w:ascii="Courier New" w:hAnsi="Courier New" w:cs="Courier New"/>
                    <w:color w:val="FF8000"/>
                    <w:sz w:val="18"/>
                    <w:szCs w:val="18"/>
                    <w:highlight w:val="white"/>
                  </w:rPr>
                </w:rPrChange>
              </w:rPr>
              <w:t>10</w:t>
            </w:r>
            <w:r w:rsidRPr="00851D32">
              <w:rPr>
                <w:rFonts w:ascii="Courier New" w:hAnsi="Courier New" w:cs="Courier New"/>
                <w:b/>
                <w:bCs/>
                <w:color w:val="000080"/>
                <w:sz w:val="18"/>
                <w:szCs w:val="18"/>
                <w:highlight w:val="white"/>
                <w:lang w:val="en-US"/>
                <w:rPrChange w:id="168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8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85" w:author="Adam" w:date="2017-05-19T13:16:00Z">
                  <w:rPr>
                    <w:rFonts w:ascii="Courier New" w:hAnsi="Courier New" w:cs="Courier New"/>
                    <w:color w:val="FF8000"/>
                    <w:sz w:val="18"/>
                    <w:szCs w:val="18"/>
                    <w:highlight w:val="white"/>
                  </w:rPr>
                </w:rPrChange>
              </w:rPr>
              <w:t>10</w:t>
            </w:r>
            <w:r w:rsidRPr="00851D32">
              <w:rPr>
                <w:rFonts w:ascii="Courier New" w:hAnsi="Courier New" w:cs="Courier New"/>
                <w:b/>
                <w:bCs/>
                <w:color w:val="000080"/>
                <w:sz w:val="18"/>
                <w:szCs w:val="18"/>
                <w:highlight w:val="white"/>
                <w:lang w:val="en-US"/>
                <w:rPrChange w:id="168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8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88" w:author="Adam" w:date="2017-05-19T13:16:00Z">
                  <w:rPr>
                    <w:rFonts w:ascii="Courier New" w:hAnsi="Courier New" w:cs="Courier New"/>
                    <w:color w:val="FF8000"/>
                    <w:sz w:val="18"/>
                    <w:szCs w:val="18"/>
                    <w:highlight w:val="white"/>
                  </w:rPr>
                </w:rPrChange>
              </w:rPr>
              <w:t>220</w:t>
            </w:r>
            <w:r w:rsidRPr="00851D32">
              <w:rPr>
                <w:rFonts w:ascii="Courier New" w:hAnsi="Courier New" w:cs="Courier New"/>
                <w:b/>
                <w:bCs/>
                <w:color w:val="000080"/>
                <w:sz w:val="18"/>
                <w:szCs w:val="18"/>
                <w:highlight w:val="white"/>
                <w:lang w:val="en-US"/>
                <w:rPrChange w:id="168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9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1691" w:author="Adam" w:date="2017-05-19T13:16:00Z">
                  <w:rPr>
                    <w:rFonts w:ascii="Courier New" w:hAnsi="Courier New" w:cs="Courier New"/>
                    <w:color w:val="FF8000"/>
                    <w:sz w:val="18"/>
                    <w:szCs w:val="18"/>
                    <w:highlight w:val="white"/>
                  </w:rPr>
                </w:rPrChange>
              </w:rPr>
              <w:t>300</w:t>
            </w:r>
            <w:r w:rsidRPr="00851D32">
              <w:rPr>
                <w:rFonts w:ascii="Courier New" w:hAnsi="Courier New" w:cs="Courier New"/>
                <w:b/>
                <w:bCs/>
                <w:color w:val="000080"/>
                <w:sz w:val="18"/>
                <w:szCs w:val="18"/>
                <w:highlight w:val="white"/>
                <w:lang w:val="en-US"/>
                <w:rPrChange w:id="169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693" w:author="Adam" w:date="2017-05-19T13:16:00Z">
                  <w:rPr>
                    <w:rFonts w:ascii="Courier New" w:hAnsi="Courier New" w:cs="Courier New"/>
                    <w:color w:val="000000"/>
                    <w:sz w:val="18"/>
                    <w:szCs w:val="18"/>
                    <w:highlight w:val="white"/>
                  </w:rPr>
                </w:rPrChange>
              </w:rPr>
              <w:t xml:space="preserve"> PRETO</w:t>
            </w:r>
            <w:r w:rsidRPr="00851D32">
              <w:rPr>
                <w:rFonts w:ascii="Courier New" w:hAnsi="Courier New" w:cs="Courier New"/>
                <w:b/>
                <w:bCs/>
                <w:color w:val="000080"/>
                <w:sz w:val="18"/>
                <w:szCs w:val="18"/>
                <w:highlight w:val="white"/>
                <w:lang w:val="en-US"/>
                <w:rPrChange w:id="1694"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95" w:author="Adam" w:date="2017-05-19T13:16:00Z">
                  <w:rPr>
                    <w:rFonts w:ascii="Courier New" w:hAnsi="Courier New" w:cs="Courier New"/>
                    <w:color w:val="000000"/>
                    <w:sz w:val="18"/>
                    <w:szCs w:val="18"/>
                    <w:highlight w:val="white"/>
                  </w:rPr>
                </w:rPrChange>
              </w:rPr>
            </w:pP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696" w:author="Adam" w:date="2017-05-19T13:16:00Z">
                  <w:rPr>
                    <w:rFonts w:ascii="Courier New" w:hAnsi="Courier New" w:cs="Courier New"/>
                    <w:color w:val="000000"/>
                    <w:sz w:val="18"/>
                    <w:szCs w:val="18"/>
                    <w:highlight w:val="white"/>
                  </w:rPr>
                </w:rPrChange>
              </w:rPr>
            </w:pPr>
            <w:r w:rsidRPr="00851D32">
              <w:rPr>
                <w:rFonts w:ascii="Courier New" w:hAnsi="Courier New" w:cs="Courier New"/>
                <w:b/>
                <w:bCs/>
                <w:color w:val="000080"/>
                <w:sz w:val="18"/>
                <w:szCs w:val="18"/>
                <w:highlight w:val="white"/>
                <w:lang w:val="en-US"/>
                <w:rPrChange w:id="1697"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1698"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lang w:val="en-US"/>
                <w:rPrChange w:id="1699" w:author="Adam" w:date="2017-05-19T13:16:00Z">
                  <w:rPr>
                    <w:rFonts w:ascii="Courier New" w:hAnsi="Courier New" w:cs="Courier New"/>
                    <w:color w:val="008000"/>
                    <w:sz w:val="18"/>
                    <w:szCs w:val="18"/>
                    <w:highlight w:val="white"/>
                  </w:rPr>
                </w:rPrChange>
              </w:rPr>
              <w:t>//----------------------------------------------------------//</w:t>
            </w:r>
          </w:p>
          <w:p w:rsidR="00BA5459" w:rsidRPr="00851D32"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1700"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lang w:val="en-US"/>
                <w:rPrChange w:id="1701" w:author="Adam" w:date="2017-05-19T13:16:00Z">
                  <w:rPr>
                    <w:rFonts w:ascii="Courier New" w:hAnsi="Courier New" w:cs="Courier New"/>
                    <w:color w:val="008000"/>
                    <w:sz w:val="18"/>
                    <w:szCs w:val="18"/>
                    <w:highlight w:val="white"/>
                  </w:rPr>
                </w:rPrChange>
              </w:rPr>
              <w:t xml:space="preserve">//                WEB SERVER                          </w:t>
            </w:r>
            <w:r w:rsidRPr="00851D32">
              <w:rPr>
                <w:rFonts w:ascii="Courier New" w:hAnsi="Courier New" w:cs="Courier New"/>
                <w:color w:val="008000"/>
                <w:sz w:val="18"/>
                <w:szCs w:val="18"/>
                <w:highlight w:val="white"/>
                <w:lang w:val="en-US"/>
                <w:rPrChange w:id="1702" w:author="Adam" w:date="2017-05-19T13:16:00Z">
                  <w:rPr>
                    <w:rFonts w:ascii="Courier New" w:hAnsi="Courier New" w:cs="Courier New"/>
                    <w:color w:val="008000"/>
                    <w:sz w:val="18"/>
                    <w:szCs w:val="18"/>
                    <w:highlight w:val="white"/>
                  </w:rPr>
                </w:rPrChange>
              </w:rPr>
              <w:tab/>
              <w:t>//</w:t>
            </w:r>
            <w:r w:rsidRPr="00851D32">
              <w:rPr>
                <w:rFonts w:ascii="Courier New" w:hAnsi="Courier New" w:cs="Courier New"/>
                <w:color w:val="008000"/>
                <w:sz w:val="18"/>
                <w:szCs w:val="18"/>
                <w:highlight w:val="white"/>
                <w:lang w:val="en-US"/>
                <w:rPrChange w:id="1703" w:author="Adam" w:date="2017-05-19T13:16:00Z">
                  <w:rPr>
                    <w:rFonts w:ascii="Courier New" w:hAnsi="Courier New" w:cs="Courier New"/>
                    <w:color w:val="008000"/>
                    <w:sz w:val="18"/>
                    <w:szCs w:val="18"/>
                    <w:highlight w:val="white"/>
                  </w:rPr>
                </w:rPrChange>
              </w:rPr>
              <w:tab/>
              <w:t xml:space="preserve">                               </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04"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8000"/>
                <w:sz w:val="18"/>
                <w:szCs w:val="18"/>
                <w:highlight w:val="white"/>
                <w:lang w:val="en-US"/>
                <w:rPrChange w:id="1705" w:author="Adam" w:date="2017-05-19T13:16:00Z">
                  <w:rPr>
                    <w:rFonts w:ascii="Courier New" w:hAnsi="Courier New" w:cs="Courier New"/>
                    <w:color w:val="00800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06"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8000FF"/>
                <w:sz w:val="18"/>
                <w:szCs w:val="18"/>
                <w:highlight w:val="white"/>
                <w:lang w:val="en-US"/>
                <w:rPrChange w:id="1707" w:author="Adam" w:date="2017-05-19T13:16:00Z">
                  <w:rPr>
                    <w:rFonts w:ascii="Courier New" w:hAnsi="Courier New" w:cs="Courier New"/>
                    <w:color w:val="8000FF"/>
                    <w:sz w:val="18"/>
                    <w:szCs w:val="18"/>
                    <w:highlight w:val="white"/>
                  </w:rPr>
                </w:rPrChange>
              </w:rPr>
              <w:t>void</w:t>
            </w:r>
            <w:r w:rsidRPr="00851D32">
              <w:rPr>
                <w:rFonts w:ascii="Courier New" w:hAnsi="Courier New" w:cs="Courier New"/>
                <w:color w:val="000000"/>
                <w:sz w:val="18"/>
                <w:szCs w:val="18"/>
                <w:highlight w:val="white"/>
                <w:lang w:val="en-US"/>
                <w:rPrChange w:id="1708" w:author="Adam" w:date="2017-05-19T13:16:00Z">
                  <w:rPr>
                    <w:rFonts w:ascii="Courier New" w:hAnsi="Courier New" w:cs="Courier New"/>
                    <w:color w:val="000000"/>
                    <w:sz w:val="18"/>
                    <w:szCs w:val="18"/>
                    <w:highlight w:val="white"/>
                  </w:rPr>
                </w:rPrChange>
              </w:rPr>
              <w:t xml:space="preserve"> webServer</w:t>
            </w:r>
            <w:r w:rsidRPr="00851D32">
              <w:rPr>
                <w:rFonts w:ascii="Courier New" w:hAnsi="Courier New" w:cs="Courier New"/>
                <w:b/>
                <w:bCs/>
                <w:color w:val="000080"/>
                <w:sz w:val="18"/>
                <w:szCs w:val="18"/>
                <w:highlight w:val="white"/>
                <w:lang w:val="en-US"/>
                <w:rPrChange w:id="170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10" w:author="Adam" w:date="2017-05-19T13:16:00Z">
                  <w:rPr>
                    <w:rFonts w:ascii="Courier New" w:hAnsi="Courier New" w:cs="Courier New"/>
                    <w:color w:val="000000"/>
                    <w:sz w:val="18"/>
                    <w:szCs w:val="18"/>
                    <w:highlight w:val="white"/>
                  </w:rPr>
                </w:rPrChange>
              </w:rPr>
              <w:t>String serial</w:t>
            </w:r>
            <w:r w:rsidRPr="00851D32">
              <w:rPr>
                <w:rFonts w:ascii="Courier New" w:hAnsi="Courier New" w:cs="Courier New"/>
                <w:b/>
                <w:bCs/>
                <w:color w:val="000080"/>
                <w:sz w:val="18"/>
                <w:szCs w:val="18"/>
                <w:highlight w:val="white"/>
                <w:lang w:val="en-US"/>
                <w:rPrChange w:id="171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1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713"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14" w:author="Adam" w:date="2017-05-19T13:16:00Z">
                  <w:rPr>
                    <w:rFonts w:ascii="Courier New" w:hAnsi="Courier New" w:cs="Courier New"/>
                    <w:color w:val="000000"/>
                    <w:sz w:val="18"/>
                    <w:szCs w:val="18"/>
                    <w:highlight w:val="white"/>
                  </w:rPr>
                </w:rPrChang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1715"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//Verifica a chegada de clienteWebe web</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16"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lang w:val="en-US"/>
                <w:rPrChange w:id="1717" w:author="Adam" w:date="2017-05-19T13:16:00Z">
                  <w:rPr>
                    <w:rFonts w:ascii="Courier New" w:hAnsi="Courier New" w:cs="Courier New"/>
                    <w:color w:val="000000"/>
                    <w:sz w:val="18"/>
                    <w:szCs w:val="18"/>
                    <w:highlight w:val="white"/>
                  </w:rPr>
                </w:rPrChange>
              </w:rPr>
              <w:t xml:space="preserve">EthernetClient clienteWeb </w:t>
            </w:r>
            <w:r w:rsidRPr="00851D32">
              <w:rPr>
                <w:rFonts w:ascii="Courier New" w:hAnsi="Courier New" w:cs="Courier New"/>
                <w:b/>
                <w:bCs/>
                <w:color w:val="000080"/>
                <w:sz w:val="18"/>
                <w:szCs w:val="18"/>
                <w:highlight w:val="white"/>
                <w:lang w:val="en-US"/>
                <w:rPrChange w:id="171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19" w:author="Adam" w:date="2017-05-19T13:16:00Z">
                  <w:rPr>
                    <w:rFonts w:ascii="Courier New" w:hAnsi="Courier New" w:cs="Courier New"/>
                    <w:color w:val="000000"/>
                    <w:sz w:val="18"/>
                    <w:szCs w:val="18"/>
                    <w:highlight w:val="white"/>
                  </w:rPr>
                </w:rPrChange>
              </w:rPr>
              <w:t xml:space="preserve"> server</w:t>
            </w:r>
            <w:r w:rsidRPr="00851D32">
              <w:rPr>
                <w:rFonts w:ascii="Courier New" w:hAnsi="Courier New" w:cs="Courier New"/>
                <w:b/>
                <w:bCs/>
                <w:color w:val="000080"/>
                <w:sz w:val="18"/>
                <w:szCs w:val="18"/>
                <w:highlight w:val="white"/>
                <w:lang w:val="en-US"/>
                <w:rPrChange w:id="172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21" w:author="Adam" w:date="2017-05-19T13:16:00Z">
                  <w:rPr>
                    <w:rFonts w:ascii="Courier New" w:hAnsi="Courier New" w:cs="Courier New"/>
                    <w:color w:val="000000"/>
                    <w:sz w:val="18"/>
                    <w:szCs w:val="18"/>
                    <w:highlight w:val="white"/>
                  </w:rPr>
                </w:rPrChange>
              </w:rPr>
              <w:t>available</w:t>
            </w:r>
            <w:r w:rsidRPr="00851D32">
              <w:rPr>
                <w:rFonts w:ascii="Courier New" w:hAnsi="Courier New" w:cs="Courier New"/>
                <w:b/>
                <w:bCs/>
                <w:color w:val="000080"/>
                <w:sz w:val="18"/>
                <w:szCs w:val="18"/>
                <w:highlight w:val="white"/>
                <w:lang w:val="en-US"/>
                <w:rPrChange w:id="1722"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2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72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1725" w:author="Adam" w:date="2017-05-19T13:16:00Z">
                  <w:rPr>
                    <w:rFonts w:ascii="Courier New" w:hAnsi="Courier New" w:cs="Courier New"/>
                    <w:b/>
                    <w:bCs/>
                    <w:color w:val="0000FF"/>
                    <w:sz w:val="18"/>
                    <w:szCs w:val="18"/>
                    <w:highlight w:val="white"/>
                  </w:rPr>
                </w:rPrChange>
              </w:rPr>
              <w:t>if</w:t>
            </w:r>
            <w:r w:rsidRPr="00851D32">
              <w:rPr>
                <w:rFonts w:ascii="Courier New" w:hAnsi="Courier New" w:cs="Courier New"/>
                <w:color w:val="000000"/>
                <w:sz w:val="18"/>
                <w:szCs w:val="18"/>
                <w:highlight w:val="white"/>
                <w:lang w:val="en-US"/>
                <w:rPrChange w:id="172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72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28" w:author="Adam" w:date="2017-05-19T13:16:00Z">
                  <w:rPr>
                    <w:rFonts w:ascii="Courier New" w:hAnsi="Courier New" w:cs="Courier New"/>
                    <w:color w:val="000000"/>
                    <w:sz w:val="18"/>
                    <w:szCs w:val="18"/>
                    <w:highlight w:val="white"/>
                  </w:rPr>
                </w:rPrChange>
              </w:rPr>
              <w:t>clienteWeb</w:t>
            </w:r>
            <w:r w:rsidRPr="00851D32">
              <w:rPr>
                <w:rFonts w:ascii="Courier New" w:hAnsi="Courier New" w:cs="Courier New"/>
                <w:b/>
                <w:bCs/>
                <w:color w:val="000080"/>
                <w:sz w:val="18"/>
                <w:szCs w:val="18"/>
                <w:highlight w:val="white"/>
                <w:lang w:val="en-US"/>
                <w:rPrChange w:id="172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3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731" w:author="Adam" w:date="2017-05-19T13:16: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1732"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//As requisicoes http terminam com uma linha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true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//Mantem o loop enquanto o cliente estiver conectado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connected</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cliente esta mandando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available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//Le um byte do cliente</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read</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//Serial.write(c);                                     // Inibido por causa do uso da porta serial para outros fins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Se a linha que esta chegando estiver em branco</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pode-se a requisicao http finalizou-se e pode ser</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iniciado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&amp;&amp;</w:t>
            </w:r>
            <w:r w:rsidRPr="00B2456E">
              <w:rPr>
                <w:rFonts w:ascii="Courier New" w:hAnsi="Courier New" w:cs="Courier New"/>
                <w:color w:val="000000"/>
                <w:sz w:val="18"/>
                <w:szCs w:val="18"/>
                <w:highlight w:val="white"/>
              </w:rPr>
              <w:t xml:space="preserve"> linhaAtualBranca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//Aceita a requisicao do protocolo http. Apos 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//em branco chegar e possivel enviar a resposta a requisicao</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33"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1734" w:author="Adam" w:date="2017-05-19T11:55:00Z">
                  <w:rPr>
                    <w:rFonts w:ascii="Courier New" w:hAnsi="Courier New" w:cs="Courier New"/>
                    <w:color w:val="000000"/>
                    <w:sz w:val="18"/>
                    <w:szCs w:val="18"/>
                    <w:highlight w:val="white"/>
                  </w:rPr>
                </w:rPrChange>
              </w:rPr>
              <w:t>clienteWeb</w:t>
            </w:r>
            <w:r w:rsidRPr="006813C9">
              <w:rPr>
                <w:rFonts w:ascii="Courier New" w:hAnsi="Courier New" w:cs="Courier New"/>
                <w:b/>
                <w:bCs/>
                <w:color w:val="000080"/>
                <w:sz w:val="18"/>
                <w:szCs w:val="18"/>
                <w:highlight w:val="white"/>
                <w:lang w:val="en-US"/>
                <w:rPrChange w:id="17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36"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38" w:author="Adam" w:date="2017-05-19T11:55:00Z">
                  <w:rPr>
                    <w:rFonts w:ascii="Courier New" w:hAnsi="Courier New" w:cs="Courier New"/>
                    <w:color w:val="808080"/>
                    <w:sz w:val="18"/>
                    <w:szCs w:val="18"/>
                    <w:highlight w:val="white"/>
                  </w:rPr>
                </w:rPrChange>
              </w:rPr>
              <w:t>"HTTP/1.1 200 OK"</w:t>
            </w:r>
            <w:r w:rsidRPr="006813C9">
              <w:rPr>
                <w:rFonts w:ascii="Courier New" w:hAnsi="Courier New" w:cs="Courier New"/>
                <w:b/>
                <w:bCs/>
                <w:color w:val="000080"/>
                <w:sz w:val="18"/>
                <w:szCs w:val="18"/>
                <w:highlight w:val="white"/>
                <w:lang w:val="en-US"/>
                <w:rPrChange w:id="173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4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41"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7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4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45" w:author="Adam" w:date="2017-05-19T11:55:00Z">
                  <w:rPr>
                    <w:rFonts w:ascii="Courier New" w:hAnsi="Courier New" w:cs="Courier New"/>
                    <w:color w:val="808080"/>
                    <w:sz w:val="18"/>
                    <w:szCs w:val="18"/>
                    <w:highlight w:val="white"/>
                  </w:rPr>
                </w:rPrChange>
              </w:rPr>
              <w:t>"Content-Type: text/html"</w:t>
            </w:r>
            <w:r w:rsidRPr="006813C9">
              <w:rPr>
                <w:rFonts w:ascii="Courier New" w:hAnsi="Courier New" w:cs="Courier New"/>
                <w:b/>
                <w:bCs/>
                <w:color w:val="000080"/>
                <w:sz w:val="18"/>
                <w:szCs w:val="18"/>
                <w:highlight w:val="white"/>
                <w:lang w:val="en-US"/>
                <w:rPrChange w:id="1746"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1747"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"Connection: close"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Assim que a respota e dada ao cliente e conexao e fechada</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"Refresh: 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 Atualiza a pagina a cada x segundos</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4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49" w:author="Adam" w:date="2017-05-19T11:55:00Z">
                  <w:rPr>
                    <w:rFonts w:ascii="Courier New" w:hAnsi="Courier New" w:cs="Courier New"/>
                    <w:color w:val="000000"/>
                    <w:sz w:val="18"/>
                    <w:szCs w:val="18"/>
                    <w:highlight w:val="white"/>
                  </w:rPr>
                </w:rPrChange>
              </w:rPr>
              <w:t>clienteWeb</w:t>
            </w:r>
            <w:r w:rsidRPr="006813C9">
              <w:rPr>
                <w:rFonts w:ascii="Courier New" w:hAnsi="Courier New" w:cs="Courier New"/>
                <w:b/>
                <w:bCs/>
                <w:color w:val="000080"/>
                <w:sz w:val="18"/>
                <w:szCs w:val="18"/>
                <w:highlight w:val="white"/>
                <w:lang w:val="en-US"/>
                <w:rPrChange w:id="17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51"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52"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5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54"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7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56"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58" w:author="Adam" w:date="2017-05-19T11:55:00Z">
                  <w:rPr>
                    <w:rFonts w:ascii="Courier New" w:hAnsi="Courier New" w:cs="Courier New"/>
                    <w:color w:val="808080"/>
                    <w:sz w:val="18"/>
                    <w:szCs w:val="18"/>
                    <w:highlight w:val="white"/>
                  </w:rPr>
                </w:rPrChange>
              </w:rPr>
              <w:t>"&lt;!DOCTYPE HTML&gt;"</w:t>
            </w:r>
            <w:r w:rsidRPr="006813C9">
              <w:rPr>
                <w:rFonts w:ascii="Courier New" w:hAnsi="Courier New" w:cs="Courier New"/>
                <w:b/>
                <w:bCs/>
                <w:color w:val="000080"/>
                <w:sz w:val="18"/>
                <w:szCs w:val="18"/>
                <w:highlight w:val="white"/>
                <w:lang w:val="en-US"/>
                <w:rPrChange w:id="175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6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61"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7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6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65" w:author="Adam" w:date="2017-05-19T11:55:00Z">
                  <w:rPr>
                    <w:rFonts w:ascii="Courier New" w:hAnsi="Courier New" w:cs="Courier New"/>
                    <w:color w:val="808080"/>
                    <w:sz w:val="18"/>
                    <w:szCs w:val="18"/>
                    <w:highlight w:val="white"/>
                  </w:rPr>
                </w:rPrChange>
              </w:rPr>
              <w:t>"&lt;html&gt;"</w:t>
            </w:r>
            <w:r w:rsidRPr="006813C9">
              <w:rPr>
                <w:rFonts w:ascii="Courier New" w:hAnsi="Courier New" w:cs="Courier New"/>
                <w:b/>
                <w:bCs/>
                <w:color w:val="000080"/>
                <w:sz w:val="18"/>
                <w:szCs w:val="18"/>
                <w:highlight w:val="white"/>
                <w:lang w:val="en-US"/>
                <w:rPrChange w:id="1766"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6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68"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7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70" w:author="Adam" w:date="2017-05-19T11:55:00Z">
                  <w:rPr>
                    <w:rFonts w:ascii="Courier New" w:hAnsi="Courier New" w:cs="Courier New"/>
                    <w:color w:val="000000"/>
                    <w:sz w:val="18"/>
                    <w:szCs w:val="18"/>
                    <w:highlight w:val="white"/>
                  </w:rPr>
                </w:rPrChange>
              </w:rPr>
              <w:t>print</w:t>
            </w:r>
            <w:r w:rsidRPr="006813C9">
              <w:rPr>
                <w:rFonts w:ascii="Courier New" w:hAnsi="Courier New" w:cs="Courier New"/>
                <w:b/>
                <w:bCs/>
                <w:color w:val="000080"/>
                <w:sz w:val="18"/>
                <w:szCs w:val="18"/>
                <w:highlight w:val="white"/>
                <w:lang w:val="en-US"/>
                <w:rPrChange w:id="17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72" w:author="Adam" w:date="2017-05-19T11:55:00Z">
                  <w:rPr>
                    <w:rFonts w:ascii="Courier New" w:hAnsi="Courier New" w:cs="Courier New"/>
                    <w:color w:val="808080"/>
                    <w:sz w:val="18"/>
                    <w:szCs w:val="18"/>
                    <w:highlight w:val="white"/>
                  </w:rPr>
                </w:rPrChange>
              </w:rPr>
              <w:t>"Java --&gt; "</w:t>
            </w:r>
            <w:r w:rsidRPr="006813C9">
              <w:rPr>
                <w:rFonts w:ascii="Courier New" w:hAnsi="Courier New" w:cs="Courier New"/>
                <w:b/>
                <w:bCs/>
                <w:color w:val="000080"/>
                <w:sz w:val="18"/>
                <w:szCs w:val="18"/>
                <w:highlight w:val="white"/>
                <w:lang w:val="en-US"/>
                <w:rPrChange w:id="1773"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7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75"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7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77"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79" w:author="Adam" w:date="2017-05-19T11:55:00Z">
                  <w:rPr>
                    <w:rFonts w:ascii="Courier New" w:hAnsi="Courier New" w:cs="Courier New"/>
                    <w:color w:val="000000"/>
                    <w:sz w:val="18"/>
                    <w:szCs w:val="18"/>
                    <w:highlight w:val="white"/>
                  </w:rPr>
                </w:rPrChange>
              </w:rPr>
              <w:t>String</w:t>
            </w:r>
            <w:r w:rsidRPr="006813C9">
              <w:rPr>
                <w:rFonts w:ascii="Courier New" w:hAnsi="Courier New" w:cs="Courier New"/>
                <w:b/>
                <w:bCs/>
                <w:color w:val="000080"/>
                <w:sz w:val="18"/>
                <w:szCs w:val="18"/>
                <w:highlight w:val="white"/>
                <w:lang w:val="en-US"/>
                <w:rPrChange w:id="17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81"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1782" w:author="Adam" w:date="2017-05-19T11:55:00Z">
                  <w:rPr>
                    <w:rFonts w:ascii="Courier New" w:hAnsi="Courier New" w:cs="Courier New"/>
                    <w:b/>
                    <w:bCs/>
                    <w:color w:val="000080"/>
                    <w:sz w:val="18"/>
                    <w:szCs w:val="18"/>
                    <w:highlight w:val="white"/>
                  </w:rPr>
                </w:rPrChange>
              </w:rPr>
              <w:t>));</w:t>
            </w:r>
          </w:p>
          <w:p w:rsidR="00867E33"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83"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84"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1785" w:author="Adam" w:date="2017-05-19T13:16:00Z">
                  <w:rPr>
                    <w:rFonts w:ascii="Courier New" w:hAnsi="Courier New" w:cs="Courier New"/>
                    <w:color w:val="000000"/>
                    <w:sz w:val="18"/>
                    <w:szCs w:val="18"/>
                    <w:highlight w:val="white"/>
                  </w:rPr>
                </w:rPrChange>
              </w:rPr>
              <w:t>clienteWeb</w:t>
            </w:r>
            <w:r w:rsidRPr="00851D32">
              <w:rPr>
                <w:rFonts w:ascii="Courier New" w:hAnsi="Courier New" w:cs="Courier New"/>
                <w:b/>
                <w:bCs/>
                <w:color w:val="000080"/>
                <w:sz w:val="18"/>
                <w:szCs w:val="18"/>
                <w:highlight w:val="white"/>
                <w:lang w:val="en-US"/>
                <w:rPrChange w:id="178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787"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178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1789" w:author="Adam" w:date="2017-05-19T13:16:00Z">
                  <w:rPr>
                    <w:rFonts w:ascii="Courier New" w:hAnsi="Courier New" w:cs="Courier New"/>
                    <w:color w:val="808080"/>
                    <w:sz w:val="18"/>
                    <w:szCs w:val="18"/>
                    <w:highlight w:val="white"/>
                  </w:rPr>
                </w:rPrChange>
              </w:rPr>
              <w:t>"&lt;br/&gt;"</w:t>
            </w:r>
            <w:r w:rsidRPr="00851D32">
              <w:rPr>
                <w:rFonts w:ascii="Courier New" w:hAnsi="Courier New" w:cs="Courier New"/>
                <w:b/>
                <w:bCs/>
                <w:color w:val="000080"/>
                <w:sz w:val="18"/>
                <w:szCs w:val="18"/>
                <w:highlight w:val="white"/>
                <w:lang w:val="en-US"/>
                <w:rPrChange w:id="1790" w:author="Adam" w:date="2017-05-19T13:16:00Z">
                  <w:rPr>
                    <w:rFonts w:ascii="Courier New" w:hAnsi="Courier New" w:cs="Courier New"/>
                    <w:b/>
                    <w:bCs/>
                    <w:color w:val="000080"/>
                    <w:sz w:val="18"/>
                    <w:szCs w:val="18"/>
                    <w:highlight w:val="white"/>
                  </w:rPr>
                </w:rPrChange>
              </w:rPr>
              <w:t>);</w:t>
            </w:r>
          </w:p>
        </w:tc>
      </w:tr>
    </w:tbl>
    <w:p w:rsidR="00404655" w:rsidRPr="00851D32" w:rsidRDefault="00404655" w:rsidP="00404655">
      <w:pPr>
        <w:rPr>
          <w:lang w:val="en-US"/>
          <w:rPrChange w:id="1791" w:author="Adam" w:date="2017-05-19T13:16:00Z">
            <w:rPr/>
          </w:rPrChange>
        </w:rPr>
      </w:pPr>
      <w:r w:rsidRPr="00851D32">
        <w:rPr>
          <w:lang w:val="en-US"/>
          <w:rPrChange w:id="1792" w:author="Adam" w:date="2017-05-19T13:16:00Z">
            <w:rPr/>
          </w:rPrChange>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RPr="006813C9"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244</w:t>
            </w:r>
          </w:p>
        </w:tc>
        <w:tc>
          <w:tcPr>
            <w:tcW w:w="8562" w:type="dxa"/>
          </w:tcPr>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79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794" w:author="Adam" w:date="2017-05-19T11:55:00Z">
                  <w:rPr>
                    <w:rFonts w:ascii="Courier New" w:hAnsi="Courier New" w:cs="Courier New"/>
                    <w:color w:val="000000"/>
                    <w:sz w:val="18"/>
                    <w:szCs w:val="18"/>
                    <w:highlight w:val="white"/>
                  </w:rPr>
                </w:rPrChange>
              </w:rPr>
              <w:t>clienteWeb</w:t>
            </w:r>
            <w:r w:rsidRPr="006813C9">
              <w:rPr>
                <w:rFonts w:ascii="Courier New" w:hAnsi="Courier New" w:cs="Courier New"/>
                <w:b/>
                <w:bCs/>
                <w:color w:val="000080"/>
                <w:sz w:val="18"/>
                <w:szCs w:val="18"/>
                <w:highlight w:val="white"/>
                <w:lang w:val="en-US"/>
                <w:rPrChange w:id="17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796"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7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798" w:author="Adam" w:date="2017-05-19T11:55:00Z">
                  <w:rPr>
                    <w:rFonts w:ascii="Courier New" w:hAnsi="Courier New" w:cs="Courier New"/>
                    <w:color w:val="808080"/>
                    <w:sz w:val="18"/>
                    <w:szCs w:val="18"/>
                    <w:highlight w:val="white"/>
                  </w:rPr>
                </w:rPrChange>
              </w:rPr>
              <w:t>"&lt;a href=/?on2 &gt;LIGA&lt;/a&gt;"</w:t>
            </w:r>
            <w:r w:rsidRPr="006813C9">
              <w:rPr>
                <w:rFonts w:ascii="Courier New" w:hAnsi="Courier New" w:cs="Courier New"/>
                <w:b/>
                <w:bCs/>
                <w:color w:val="000080"/>
                <w:sz w:val="18"/>
                <w:szCs w:val="18"/>
                <w:highlight w:val="white"/>
                <w:lang w:val="en-US"/>
                <w:rPrChange w:id="179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0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01"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8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0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8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805" w:author="Adam" w:date="2017-05-19T11:55:00Z">
                  <w:rPr>
                    <w:rFonts w:ascii="Courier New" w:hAnsi="Courier New" w:cs="Courier New"/>
                    <w:color w:val="808080"/>
                    <w:sz w:val="18"/>
                    <w:szCs w:val="18"/>
                    <w:highlight w:val="white"/>
                  </w:rPr>
                </w:rPrChange>
              </w:rPr>
              <w:t>"&lt;a href=/?off3 &gt;DESLIGA&lt;/a&gt;"</w:t>
            </w:r>
            <w:r w:rsidRPr="006813C9">
              <w:rPr>
                <w:rFonts w:ascii="Courier New" w:hAnsi="Courier New" w:cs="Courier New"/>
                <w:b/>
                <w:bCs/>
                <w:color w:val="000080"/>
                <w:sz w:val="18"/>
                <w:szCs w:val="18"/>
                <w:highlight w:val="white"/>
                <w:lang w:val="en-US"/>
                <w:rPrChange w:id="1806"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0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08"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8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10"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8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812" w:author="Adam" w:date="2017-05-19T11:55:00Z">
                  <w:rPr>
                    <w:rFonts w:ascii="Courier New" w:hAnsi="Courier New" w:cs="Courier New"/>
                    <w:color w:val="808080"/>
                    <w:sz w:val="18"/>
                    <w:szCs w:val="18"/>
                    <w:highlight w:val="white"/>
                  </w:rPr>
                </w:rPrChange>
              </w:rPr>
              <w:t>"&amp;nbsp;&lt;a href=/?off357 &gt;DESLIGA&lt;/a&gt;&lt;br&gt;&lt;br&gt;"</w:t>
            </w:r>
            <w:r w:rsidRPr="006813C9">
              <w:rPr>
                <w:rFonts w:ascii="Courier New" w:hAnsi="Courier New" w:cs="Courier New"/>
                <w:b/>
                <w:bCs/>
                <w:color w:val="000080"/>
                <w:sz w:val="18"/>
                <w:szCs w:val="18"/>
                <w:highlight w:val="white"/>
                <w:lang w:val="en-US"/>
                <w:rPrChange w:id="1813"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1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15" w:author="Adam" w:date="2017-05-19T11:55:00Z">
                  <w:rPr>
                    <w:rFonts w:ascii="Courier New" w:hAnsi="Courier New" w:cs="Courier New"/>
                    <w:color w:val="000000"/>
                    <w:sz w:val="18"/>
                    <w:szCs w:val="18"/>
                    <w:highlight w:val="white"/>
                  </w:rPr>
                </w:rPrChange>
              </w:rPr>
              <w:t xml:space="preserve">          clienteWeb</w:t>
            </w:r>
            <w:r w:rsidRPr="006813C9">
              <w:rPr>
                <w:rFonts w:ascii="Courier New" w:hAnsi="Courier New" w:cs="Courier New"/>
                <w:b/>
                <w:bCs/>
                <w:color w:val="000080"/>
                <w:sz w:val="18"/>
                <w:szCs w:val="18"/>
                <w:highlight w:val="white"/>
                <w:lang w:val="en-US"/>
                <w:rPrChange w:id="18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17"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18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1819" w:author="Adam" w:date="2017-05-19T11:55:00Z">
                  <w:rPr>
                    <w:rFonts w:ascii="Courier New" w:hAnsi="Courier New" w:cs="Courier New"/>
                    <w:color w:val="808080"/>
                    <w:sz w:val="18"/>
                    <w:szCs w:val="18"/>
                    <w:highlight w:val="white"/>
                  </w:rPr>
                </w:rPrChange>
              </w:rPr>
              <w:t>"&lt;/html&gt;"</w:t>
            </w:r>
            <w:r w:rsidRPr="006813C9">
              <w:rPr>
                <w:rFonts w:ascii="Courier New" w:hAnsi="Courier New" w:cs="Courier New"/>
                <w:b/>
                <w:bCs/>
                <w:color w:val="000080"/>
                <w:sz w:val="18"/>
                <w:szCs w:val="18"/>
                <w:highlight w:val="white"/>
                <w:lang w:val="en-US"/>
                <w:rPrChange w:id="1820"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821"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c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e uma nova linha</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22"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1823" w:author="Adam" w:date="2017-05-19T11:55:00Z">
                  <w:rPr>
                    <w:rFonts w:ascii="Courier New" w:hAnsi="Courier New" w:cs="Courier New"/>
                    <w:color w:val="000000"/>
                    <w:sz w:val="18"/>
                    <w:szCs w:val="18"/>
                    <w:highlight w:val="white"/>
                  </w:rPr>
                </w:rPrChange>
              </w:rPr>
              <w:t xml:space="preserve">linhaAtualBranca </w:t>
            </w:r>
            <w:r w:rsidRPr="006813C9">
              <w:rPr>
                <w:rFonts w:ascii="Courier New" w:hAnsi="Courier New" w:cs="Courier New"/>
                <w:b/>
                <w:bCs/>
                <w:color w:val="000080"/>
                <w:sz w:val="18"/>
                <w:szCs w:val="18"/>
                <w:highlight w:val="white"/>
                <w:lang w:val="en-US"/>
                <w:rPrChange w:id="18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826" w:author="Adam" w:date="2017-05-19T11:55:00Z">
                  <w:rPr>
                    <w:rFonts w:ascii="Courier New" w:hAnsi="Courier New" w:cs="Courier New"/>
                    <w:b/>
                    <w:bCs/>
                    <w:color w:val="0000FF"/>
                    <w:sz w:val="18"/>
                    <w:szCs w:val="18"/>
                    <w:highlight w:val="white"/>
                  </w:rPr>
                </w:rPrChange>
              </w:rPr>
              <w:t>true</w:t>
            </w:r>
            <w:r w:rsidRPr="006813C9">
              <w:rPr>
                <w:rFonts w:ascii="Courier New" w:hAnsi="Courier New" w:cs="Courier New"/>
                <w:b/>
                <w:bCs/>
                <w:color w:val="000080"/>
                <w:sz w:val="18"/>
                <w:szCs w:val="18"/>
                <w:highlight w:val="white"/>
                <w:lang w:val="en-US"/>
                <w:rPrChange w:id="1827"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182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2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3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831" w:author="Adam" w:date="2017-05-19T11:55:00Z">
                  <w:rPr>
                    <w:rFonts w:ascii="Courier New" w:hAnsi="Courier New" w:cs="Courier New"/>
                    <w:b/>
                    <w:bCs/>
                    <w:color w:val="0000FF"/>
                    <w:sz w:val="18"/>
                    <w:szCs w:val="18"/>
                    <w:highlight w:val="white"/>
                  </w:rPr>
                </w:rPrChange>
              </w:rPr>
              <w:t>else</w:t>
            </w:r>
            <w:r w:rsidRPr="006813C9">
              <w:rPr>
                <w:rFonts w:ascii="Courier New" w:hAnsi="Courier New" w:cs="Courier New"/>
                <w:color w:val="000000"/>
                <w:sz w:val="18"/>
                <w:szCs w:val="18"/>
                <w:highlight w:val="white"/>
                <w:lang w:val="en-US"/>
                <w:rPrChange w:id="183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833"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83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36" w:author="Adam" w:date="2017-05-19T11:55:00Z">
                  <w:rPr>
                    <w:rFonts w:ascii="Courier New" w:hAnsi="Courier New" w:cs="Courier New"/>
                    <w:color w:val="000000"/>
                    <w:sz w:val="18"/>
                    <w:szCs w:val="18"/>
                    <w:highlight w:val="white"/>
                  </w:rPr>
                </w:rPrChange>
              </w:rPr>
              <w:t xml:space="preserve">c </w:t>
            </w:r>
            <w:r w:rsidRPr="006813C9">
              <w:rPr>
                <w:rFonts w:ascii="Courier New" w:hAnsi="Courier New" w:cs="Courier New"/>
                <w:b/>
                <w:bCs/>
                <w:color w:val="000080"/>
                <w:sz w:val="18"/>
                <w:szCs w:val="18"/>
                <w:highlight w:val="white"/>
                <w:lang w:val="en-US"/>
                <w:rPrChange w:id="18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38"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808080"/>
                <w:sz w:val="18"/>
                <w:szCs w:val="18"/>
                <w:highlight w:val="white"/>
              </w:rPr>
              <w:t>'\r'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//Verifica se o caracter esta na mesma linha</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linhaAtualBranca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//Da um tempo para o navegador receber a informacao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//Fecha a conexao</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clienteWeb</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stop</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"Fechando conexao Web"</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BA5459" w:rsidRPr="00F21085" w:rsidRDefault="00BA5459" w:rsidP="00BA5459">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BAIXO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setaBaixo</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BA5459" w:rsidRPr="00B711F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 xml:space="preserve">boolean parar </w:t>
            </w:r>
            <w:r w:rsidRPr="00851D32">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
              <w:t xml:space="preserve"> </w:t>
            </w:r>
            <w:r w:rsidRPr="00851D32">
              <w:rPr>
                <w:rFonts w:ascii="Courier New" w:hAnsi="Courier New" w:cs="Courier New"/>
                <w:b/>
                <w:bCs/>
                <w:color w:val="0000FF"/>
                <w:sz w:val="18"/>
                <w:szCs w:val="18"/>
                <w:highlight w:val="white"/>
              </w:rPr>
              <w:t>false</w:t>
            </w:r>
            <w:r w:rsidRPr="00851D32">
              <w:rPr>
                <w:rFonts w:ascii="Courier New" w:hAnsi="Courier New" w:cs="Courier New"/>
                <w:b/>
                <w:bCs/>
                <w:color w:val="000080"/>
                <w:sz w:val="18"/>
                <w:szCs w:val="18"/>
                <w:highlight w:val="whit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Change w:id="1839"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184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8000FF"/>
                <w:sz w:val="18"/>
                <w:szCs w:val="18"/>
                <w:highlight w:val="white"/>
                <w:rPrChange w:id="1841" w:author="Adam" w:date="2017-05-19T13:16:00Z">
                  <w:rPr>
                    <w:rFonts w:ascii="Courier New" w:hAnsi="Courier New" w:cs="Courier New"/>
                    <w:color w:val="8000FF"/>
                    <w:sz w:val="18"/>
                    <w:szCs w:val="18"/>
                    <w:highlight w:val="white"/>
                  </w:rPr>
                </w:rPrChange>
              </w:rPr>
              <w:t>char</w:t>
            </w:r>
            <w:r w:rsidRPr="00851D32">
              <w:rPr>
                <w:rFonts w:ascii="Courier New" w:hAnsi="Courier New" w:cs="Courier New"/>
                <w:color w:val="000000"/>
                <w:sz w:val="18"/>
                <w:szCs w:val="18"/>
                <w:highlight w:val="white"/>
                <w:rPrChange w:id="1842" w:author="Adam" w:date="2017-05-19T13:16:00Z">
                  <w:rPr>
                    <w:rFonts w:ascii="Courier New" w:hAnsi="Courier New" w:cs="Courier New"/>
                    <w:color w:val="000000"/>
                    <w:sz w:val="18"/>
                    <w:szCs w:val="18"/>
                    <w:highlight w:val="white"/>
                  </w:rPr>
                </w:rPrChange>
              </w:rPr>
              <w:t xml:space="preserve"> bufferChar</w:t>
            </w:r>
            <w:r w:rsidRPr="00851D32">
              <w:rPr>
                <w:rFonts w:ascii="Courier New" w:hAnsi="Courier New" w:cs="Courier New"/>
                <w:b/>
                <w:bCs/>
                <w:color w:val="000080"/>
                <w:sz w:val="18"/>
                <w:szCs w:val="18"/>
                <w:highlight w:val="white"/>
                <w:rPrChange w:id="184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rPrChange w:id="1844" w:author="Adam" w:date="2017-05-19T13:16:00Z">
                  <w:rPr>
                    <w:rFonts w:ascii="Courier New" w:hAnsi="Courier New" w:cs="Courier New"/>
                    <w:color w:val="FF8000"/>
                    <w:sz w:val="18"/>
                    <w:szCs w:val="18"/>
                    <w:highlight w:val="white"/>
                  </w:rPr>
                </w:rPrChange>
              </w:rPr>
              <w:t>8</w:t>
            </w:r>
            <w:r w:rsidRPr="00851D32">
              <w:rPr>
                <w:rFonts w:ascii="Courier New" w:hAnsi="Courier New" w:cs="Courier New"/>
                <w:b/>
                <w:bCs/>
                <w:color w:val="000080"/>
                <w:sz w:val="18"/>
                <w:szCs w:val="18"/>
                <w:highlight w:val="white"/>
                <w:rPrChange w:id="1845" w:author="Adam" w:date="2017-05-19T13:16: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rPrChange w:id="1846"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4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48" w:author="Adam" w:date="2017-05-19T11:55:00Z">
                  <w:rPr>
                    <w:rFonts w:ascii="Courier New" w:hAnsi="Courier New" w:cs="Courier New"/>
                    <w:color w:val="000000"/>
                    <w:sz w:val="18"/>
                    <w:szCs w:val="18"/>
                    <w:highlight w:val="white"/>
                  </w:rPr>
                </w:rPrChange>
              </w:rPr>
              <w:t>restart</w:t>
            </w:r>
            <w:r w:rsidRPr="006813C9">
              <w:rPr>
                <w:rFonts w:ascii="Courier New" w:hAnsi="Courier New" w:cs="Courier New"/>
                <w:b/>
                <w:bCs/>
                <w:color w:val="000080"/>
                <w:sz w:val="18"/>
                <w:szCs w:val="18"/>
                <w:highlight w:val="white"/>
                <w:lang w:val="en-US"/>
                <w:rPrChange w:id="184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5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852" w:author="Adam" w:date="2017-05-19T11:55:00Z">
                  <w:rPr>
                    <w:rFonts w:ascii="Courier New" w:hAnsi="Courier New" w:cs="Courier New"/>
                    <w:b/>
                    <w:bCs/>
                    <w:color w:val="0000FF"/>
                    <w:sz w:val="18"/>
                    <w:szCs w:val="18"/>
                    <w:highlight w:val="white"/>
                  </w:rPr>
                </w:rPrChange>
              </w:rPr>
              <w:t>while</w:t>
            </w:r>
            <w:r w:rsidRPr="006813C9">
              <w:rPr>
                <w:rFonts w:ascii="Courier New" w:hAnsi="Courier New" w:cs="Courier New"/>
                <w:color w:val="000000"/>
                <w:sz w:val="18"/>
                <w:szCs w:val="18"/>
                <w:highlight w:val="white"/>
                <w:lang w:val="en-US"/>
                <w:rPrChange w:id="185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55"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18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57"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18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60"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18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862" w:author="Adam" w:date="2017-05-19T11:55:00Z">
                  <w:rPr>
                    <w:rFonts w:ascii="Courier New" w:hAnsi="Courier New" w:cs="Courier New"/>
                    <w:color w:val="FF8000"/>
                    <w:sz w:val="18"/>
                    <w:szCs w:val="18"/>
                    <w:highlight w:val="white"/>
                  </w:rPr>
                </w:rPrChange>
              </w:rPr>
              <w:t>0</w:t>
            </w:r>
            <w:r w:rsidRPr="006813C9">
              <w:rPr>
                <w:rFonts w:ascii="Courier New" w:hAnsi="Courier New" w:cs="Courier New"/>
                <w:color w:val="000000"/>
                <w:sz w:val="18"/>
                <w:szCs w:val="18"/>
                <w:highlight w:val="white"/>
                <w:lang w:val="en-US"/>
                <w:rPrChange w:id="186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64" w:author="Adam" w:date="2017-05-19T11:55:00Z">
                  <w:rPr>
                    <w:rFonts w:ascii="Courier New" w:hAnsi="Courier New" w:cs="Courier New"/>
                    <w:b/>
                    <w:bCs/>
                    <w:color w:val="000080"/>
                    <w:sz w:val="18"/>
                    <w:szCs w:val="18"/>
                    <w:highlight w:val="white"/>
                  </w:rPr>
                </w:rPrChange>
              </w:rPr>
              <w:t>&amp;&amp;</w:t>
            </w:r>
            <w:r w:rsidRPr="006813C9">
              <w:rPr>
                <w:rFonts w:ascii="Courier New" w:hAnsi="Courier New" w:cs="Courier New"/>
                <w:color w:val="000000"/>
                <w:sz w:val="18"/>
                <w:szCs w:val="18"/>
                <w:highlight w:val="white"/>
                <w:lang w:val="en-US"/>
                <w:rPrChange w:id="18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67" w:author="Adam" w:date="2017-05-19T11:55:00Z">
                  <w:rPr>
                    <w:rFonts w:ascii="Courier New" w:hAnsi="Courier New" w:cs="Courier New"/>
                    <w:color w:val="000000"/>
                    <w:sz w:val="18"/>
                    <w:szCs w:val="18"/>
                    <w:highlight w:val="white"/>
                  </w:rPr>
                </w:rPrChange>
              </w:rPr>
              <w:t>origemJava</w:t>
            </w:r>
            <w:r w:rsidRPr="006813C9">
              <w:rPr>
                <w:rFonts w:ascii="Courier New" w:hAnsi="Courier New" w:cs="Courier New"/>
                <w:b/>
                <w:bCs/>
                <w:color w:val="000080"/>
                <w:sz w:val="18"/>
                <w:szCs w:val="18"/>
                <w:highlight w:val="white"/>
                <w:lang w:val="en-US"/>
                <w:rPrChange w:id="18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70"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1871"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//Le os 8 bytes seguintes</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Change w:id="1872"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b/>
                <w:bCs/>
                <w:color w:val="0000FF"/>
                <w:sz w:val="18"/>
                <w:szCs w:val="18"/>
                <w:highlight w:val="white"/>
              </w:rPr>
              <w:t>for</w:t>
            </w:r>
            <w:r w:rsidRPr="00851D32">
              <w:rPr>
                <w:rFonts w:ascii="Courier New" w:hAnsi="Courier New" w:cs="Courier New"/>
                <w:color w:val="000000"/>
                <w:sz w:val="18"/>
                <w:szCs w:val="18"/>
                <w:highlight w:val="white"/>
              </w:rPr>
              <w:t xml:space="preserve"> </w:t>
            </w:r>
            <w:r w:rsidRPr="00851D32">
              <w:rPr>
                <w:rFonts w:ascii="Courier New" w:hAnsi="Courier New" w:cs="Courier New"/>
                <w:b/>
                <w:bCs/>
                <w:color w:val="000080"/>
                <w:sz w:val="18"/>
                <w:szCs w:val="18"/>
                <w:highlight w:val="white"/>
              </w:rPr>
              <w:t>(</w:t>
            </w:r>
            <w:r w:rsidRPr="00851D32">
              <w:rPr>
                <w:rFonts w:ascii="Courier New" w:hAnsi="Courier New" w:cs="Courier New"/>
                <w:color w:val="8000FF"/>
                <w:sz w:val="18"/>
                <w:szCs w:val="18"/>
                <w:highlight w:val="white"/>
              </w:rPr>
              <w:t>int</w:t>
            </w:r>
            <w:r w:rsidRPr="00B711FE">
              <w:rPr>
                <w:rFonts w:ascii="Courier New" w:hAnsi="Courier New" w:cs="Courier New"/>
                <w:color w:val="000000"/>
                <w:sz w:val="18"/>
                <w:szCs w:val="18"/>
                <w:highlight w:val="white"/>
              </w:rPr>
              <w:t xml:space="preserve">  i </w:t>
            </w:r>
            <w:r w:rsidRPr="00AF467A">
              <w:rPr>
                <w:rFonts w:ascii="Courier New" w:hAnsi="Courier New" w:cs="Courier New"/>
                <w:b/>
                <w:bCs/>
                <w:color w:val="000080"/>
                <w:sz w:val="18"/>
                <w:szCs w:val="18"/>
                <w:highlight w:val="white"/>
              </w:rPr>
              <w:t>=</w:t>
            </w:r>
            <w:r w:rsidRPr="00851D32">
              <w:rPr>
                <w:rFonts w:ascii="Courier New" w:hAnsi="Courier New" w:cs="Courier New"/>
                <w:color w:val="000000"/>
                <w:sz w:val="18"/>
                <w:szCs w:val="18"/>
                <w:highlight w:val="white"/>
                <w:rPrChange w:id="187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rPrChange w:id="1874" w:author="Adam" w:date="2017-05-19T13:16:00Z">
                  <w:rPr>
                    <w:rFonts w:ascii="Courier New" w:hAnsi="Courier New" w:cs="Courier New"/>
                    <w:color w:val="FF8000"/>
                    <w:sz w:val="18"/>
                    <w:szCs w:val="18"/>
                    <w:highlight w:val="white"/>
                  </w:rPr>
                </w:rPrChange>
              </w:rPr>
              <w:t>0</w:t>
            </w:r>
            <w:r w:rsidRPr="00851D32">
              <w:rPr>
                <w:rFonts w:ascii="Courier New" w:hAnsi="Courier New" w:cs="Courier New"/>
                <w:b/>
                <w:bCs/>
                <w:color w:val="000080"/>
                <w:sz w:val="18"/>
                <w:szCs w:val="18"/>
                <w:highlight w:val="white"/>
                <w:rPrChange w:id="187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1876" w:author="Adam" w:date="2017-05-19T13:16:00Z">
                  <w:rPr>
                    <w:rFonts w:ascii="Courier New" w:hAnsi="Courier New" w:cs="Courier New"/>
                    <w:color w:val="000000"/>
                    <w:sz w:val="18"/>
                    <w:szCs w:val="18"/>
                    <w:highlight w:val="white"/>
                  </w:rPr>
                </w:rPrChange>
              </w:rPr>
              <w:t xml:space="preserve"> i </w:t>
            </w:r>
            <w:r w:rsidRPr="00851D32">
              <w:rPr>
                <w:rFonts w:ascii="Courier New" w:hAnsi="Courier New" w:cs="Courier New"/>
                <w:b/>
                <w:bCs/>
                <w:color w:val="000080"/>
                <w:sz w:val="18"/>
                <w:szCs w:val="18"/>
                <w:highlight w:val="white"/>
                <w:rPrChange w:id="1877" w:author="Adam" w:date="2017-05-19T13:16:00Z">
                  <w:rPr>
                    <w:rFonts w:ascii="Courier New" w:hAnsi="Courier New" w:cs="Courier New"/>
                    <w:b/>
                    <w:bCs/>
                    <w:color w:val="000080"/>
                    <w:sz w:val="18"/>
                    <w:szCs w:val="18"/>
                    <w:highlight w:val="white"/>
                  </w:rPr>
                </w:rPrChange>
              </w:rPr>
              <w:t>&lt;</w:t>
            </w:r>
            <w:r w:rsidRPr="00851D32">
              <w:rPr>
                <w:rFonts w:ascii="Courier New" w:hAnsi="Courier New" w:cs="Courier New"/>
                <w:color w:val="000000"/>
                <w:sz w:val="18"/>
                <w:szCs w:val="18"/>
                <w:highlight w:val="white"/>
                <w:rPrChange w:id="187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rPrChange w:id="1879" w:author="Adam" w:date="2017-05-19T13:16:00Z">
                  <w:rPr>
                    <w:rFonts w:ascii="Courier New" w:hAnsi="Courier New" w:cs="Courier New"/>
                    <w:color w:val="FF8000"/>
                    <w:sz w:val="18"/>
                    <w:szCs w:val="18"/>
                    <w:highlight w:val="white"/>
                  </w:rPr>
                </w:rPrChange>
              </w:rPr>
              <w:t>8</w:t>
            </w:r>
            <w:r w:rsidRPr="00851D32">
              <w:rPr>
                <w:rFonts w:ascii="Courier New" w:hAnsi="Courier New" w:cs="Courier New"/>
                <w:b/>
                <w:bCs/>
                <w:color w:val="000080"/>
                <w:sz w:val="18"/>
                <w:szCs w:val="18"/>
                <w:highlight w:val="white"/>
                <w:rPrChange w:id="188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1881"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rPrChange w:id="188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188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rPrChange w:id="1884" w:author="Adam" w:date="2017-05-19T13:16: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85"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1886"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1887" w:author="Adam" w:date="2017-05-19T11:55:00Z">
                  <w:rPr>
                    <w:rFonts w:ascii="Courier New" w:hAnsi="Courier New" w:cs="Courier New"/>
                    <w:color w:val="000000"/>
                    <w:sz w:val="18"/>
                    <w:szCs w:val="18"/>
                    <w:highlight w:val="white"/>
                  </w:rPr>
                </w:rPrChange>
              </w:rPr>
              <w:t>bufferChar</w:t>
            </w:r>
            <w:r w:rsidRPr="006813C9">
              <w:rPr>
                <w:rFonts w:ascii="Courier New" w:hAnsi="Courier New" w:cs="Courier New"/>
                <w:b/>
                <w:bCs/>
                <w:color w:val="000080"/>
                <w:sz w:val="18"/>
                <w:szCs w:val="18"/>
                <w:highlight w:val="white"/>
                <w:lang w:val="en-US"/>
                <w:rPrChange w:id="18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89"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189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9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8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93"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18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895" w:author="Adam" w:date="2017-05-19T11:55:00Z">
                  <w:rPr>
                    <w:rFonts w:ascii="Courier New" w:hAnsi="Courier New" w:cs="Courier New"/>
                    <w:color w:val="000000"/>
                    <w:sz w:val="18"/>
                    <w:szCs w:val="18"/>
                    <w:highlight w:val="white"/>
                  </w:rPr>
                </w:rPrChange>
              </w:rPr>
              <w:t>read</w:t>
            </w:r>
            <w:r w:rsidRPr="006813C9">
              <w:rPr>
                <w:rFonts w:ascii="Courier New" w:hAnsi="Courier New" w:cs="Courier New"/>
                <w:b/>
                <w:bCs/>
                <w:color w:val="000080"/>
                <w:sz w:val="18"/>
                <w:szCs w:val="18"/>
                <w:highlight w:val="white"/>
                <w:lang w:val="en-US"/>
                <w:rPrChange w:id="1896"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89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89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899"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90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02" w:author="Adam" w:date="2017-05-19T11:55:00Z">
                  <w:rPr>
                    <w:rFonts w:ascii="Courier New" w:hAnsi="Courier New" w:cs="Courier New"/>
                    <w:color w:val="000000"/>
                    <w:sz w:val="18"/>
                    <w:szCs w:val="18"/>
                    <w:highlight w:val="white"/>
                  </w:rPr>
                </w:rPrChange>
              </w:rPr>
              <w:t>bufferChar</w:t>
            </w:r>
            <w:r w:rsidRPr="006813C9">
              <w:rPr>
                <w:rFonts w:ascii="Courier New" w:hAnsi="Courier New" w:cs="Courier New"/>
                <w:b/>
                <w:bCs/>
                <w:color w:val="000080"/>
                <w:sz w:val="18"/>
                <w:szCs w:val="18"/>
                <w:highlight w:val="white"/>
                <w:lang w:val="en-US"/>
                <w:rPrChange w:id="19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04" w:author="Adam" w:date="2017-05-19T11:55:00Z">
                  <w:rPr>
                    <w:rFonts w:ascii="Courier New" w:hAnsi="Courier New" w:cs="Courier New"/>
                    <w:color w:val="000000"/>
                    <w:sz w:val="18"/>
                    <w:szCs w:val="18"/>
                    <w:highlight w:val="white"/>
                  </w:rPr>
                </w:rPrChange>
              </w:rPr>
              <w:t xml:space="preserve">i </w:t>
            </w:r>
            <w:r w:rsidRPr="006813C9">
              <w:rPr>
                <w:rFonts w:ascii="Courier New" w:hAnsi="Courier New" w:cs="Courier New"/>
                <w:b/>
                <w:bCs/>
                <w:color w:val="000080"/>
                <w:sz w:val="18"/>
                <w:szCs w:val="18"/>
                <w:highlight w:val="white"/>
                <w:lang w:val="en-US"/>
                <w:rPrChange w:id="19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0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907"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19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0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1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1912" w:author="Adam" w:date="2017-05-19T11:55:00Z">
                  <w:rPr>
                    <w:rFonts w:ascii="Courier New" w:hAnsi="Courier New" w:cs="Courier New"/>
                    <w:color w:val="808080"/>
                    <w:sz w:val="18"/>
                    <w:szCs w:val="18"/>
                    <w:highlight w:val="white"/>
                  </w:rPr>
                </w:rPrChange>
              </w:rPr>
              <w:t>'0'</w:t>
            </w:r>
            <w:r w:rsidRPr="006813C9">
              <w:rPr>
                <w:rFonts w:ascii="Courier New" w:hAnsi="Courier New" w:cs="Courier New"/>
                <w:color w:val="000000"/>
                <w:sz w:val="18"/>
                <w:szCs w:val="18"/>
                <w:highlight w:val="white"/>
                <w:lang w:val="en-US"/>
                <w:rPrChange w:id="191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14" w:author="Adam" w:date="2017-05-19T11:55:00Z">
                  <w:rPr>
                    <w:rFonts w:ascii="Courier New" w:hAnsi="Courier New" w:cs="Courier New"/>
                    <w:b/>
                    <w:bCs/>
                    <w:color w:val="000080"/>
                    <w:sz w:val="18"/>
                    <w:szCs w:val="18"/>
                    <w:highlight w:val="white"/>
                  </w:rPr>
                </w:rPrChange>
              </w:rPr>
              <w:t>&amp;&amp;</w:t>
            </w:r>
            <w:r w:rsidRPr="006813C9">
              <w:rPr>
                <w:rFonts w:ascii="Courier New" w:hAnsi="Courier New" w:cs="Courier New"/>
                <w:color w:val="000000"/>
                <w:sz w:val="18"/>
                <w:szCs w:val="18"/>
                <w:highlight w:val="white"/>
                <w:lang w:val="en-US"/>
                <w:rPrChange w:id="1915" w:author="Adam" w:date="2017-05-19T11:55:00Z">
                  <w:rPr>
                    <w:rFonts w:ascii="Courier New" w:hAnsi="Courier New" w:cs="Courier New"/>
                    <w:color w:val="000000"/>
                    <w:sz w:val="18"/>
                    <w:szCs w:val="18"/>
                    <w:highlight w:val="white"/>
                  </w:rPr>
                </w:rPrChange>
              </w:rPr>
              <w:t xml:space="preserve"> bufferChar</w:t>
            </w:r>
            <w:r w:rsidRPr="006813C9">
              <w:rPr>
                <w:rFonts w:ascii="Courier New" w:hAnsi="Courier New" w:cs="Courier New"/>
                <w:b/>
                <w:bCs/>
                <w:color w:val="000080"/>
                <w:sz w:val="18"/>
                <w:szCs w:val="18"/>
                <w:highlight w:val="white"/>
                <w:lang w:val="en-US"/>
                <w:rPrChange w:id="19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17"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19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2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1922" w:author="Adam" w:date="2017-05-19T11:55:00Z">
                  <w:rPr>
                    <w:rFonts w:ascii="Courier New" w:hAnsi="Courier New" w:cs="Courier New"/>
                    <w:color w:val="808080"/>
                    <w:sz w:val="18"/>
                    <w:szCs w:val="18"/>
                    <w:highlight w:val="white"/>
                  </w:rPr>
                </w:rPrChange>
              </w:rPr>
              <w:t>'j'</w:t>
            </w:r>
            <w:r w:rsidRPr="006813C9">
              <w:rPr>
                <w:rFonts w:ascii="Courier New" w:hAnsi="Courier New" w:cs="Courier New"/>
                <w:b/>
                <w:bCs/>
                <w:color w:val="000080"/>
                <w:sz w:val="18"/>
                <w:szCs w:val="18"/>
                <w:highlight w:val="white"/>
                <w:lang w:val="en-US"/>
                <w:rPrChange w:id="19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25" w:author="Adam" w:date="2017-05-19T11:55: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lang w:val="en-US"/>
                <w:rPrChange w:id="1926" w:author="Adam" w:date="2017-05-19T13:16: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1927"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1928" w:author="Adam" w:date="2017-05-19T13:16:00Z">
                  <w:rPr>
                    <w:rFonts w:ascii="Courier New" w:hAnsi="Courier New" w:cs="Courier New"/>
                    <w:color w:val="008000"/>
                    <w:sz w:val="18"/>
                    <w:szCs w:val="18"/>
                    <w:highlight w:val="white"/>
                  </w:rPr>
                </w:rPrChange>
              </w:rPr>
              <w:t>//Serial.println("PEGOU!");</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2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3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931"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193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1934"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1935" w:author="Adam" w:date="2017-05-19T11:55:00Z">
                  <w:rPr>
                    <w:rFonts w:ascii="Courier New" w:hAnsi="Courier New" w:cs="Courier New"/>
                    <w:color w:val="000000"/>
                    <w:sz w:val="18"/>
                    <w:szCs w:val="18"/>
                    <w:highlight w:val="white"/>
                  </w:rPr>
                </w:rPrChange>
              </w:rPr>
              <w:t xml:space="preserve"> k </w:t>
            </w:r>
            <w:r w:rsidRPr="006813C9">
              <w:rPr>
                <w:rFonts w:ascii="Courier New" w:hAnsi="Courier New" w:cs="Courier New"/>
                <w:b/>
                <w:bCs/>
                <w:color w:val="000080"/>
                <w:sz w:val="18"/>
                <w:szCs w:val="18"/>
                <w:highlight w:val="white"/>
                <w:lang w:val="en-US"/>
                <w:rPrChange w:id="19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938"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19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40" w:author="Adam" w:date="2017-05-19T11:55:00Z">
                  <w:rPr>
                    <w:rFonts w:ascii="Courier New" w:hAnsi="Courier New" w:cs="Courier New"/>
                    <w:color w:val="000000"/>
                    <w:sz w:val="18"/>
                    <w:szCs w:val="18"/>
                    <w:highlight w:val="white"/>
                  </w:rPr>
                </w:rPrChange>
              </w:rPr>
              <w:t xml:space="preserve"> k </w:t>
            </w:r>
            <w:r w:rsidRPr="006813C9">
              <w:rPr>
                <w:rFonts w:ascii="Courier New" w:hAnsi="Courier New" w:cs="Courier New"/>
                <w:b/>
                <w:bCs/>
                <w:color w:val="000080"/>
                <w:sz w:val="18"/>
                <w:szCs w:val="18"/>
                <w:highlight w:val="white"/>
                <w:lang w:val="en-US"/>
                <w:rPrChange w:id="1941"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19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1943" w:author="Adam" w:date="2017-05-19T11:55:00Z">
                  <w:rPr>
                    <w:rFonts w:ascii="Courier New" w:hAnsi="Courier New" w:cs="Courier New"/>
                    <w:color w:val="FF8000"/>
                    <w:sz w:val="18"/>
                    <w:szCs w:val="18"/>
                    <w:highlight w:val="white"/>
                  </w:rPr>
                </w:rPrChange>
              </w:rPr>
              <w:t>6</w:t>
            </w:r>
            <w:r w:rsidRPr="006813C9">
              <w:rPr>
                <w:rFonts w:ascii="Courier New" w:hAnsi="Courier New" w:cs="Courier New"/>
                <w:b/>
                <w:bCs/>
                <w:color w:val="000080"/>
                <w:sz w:val="18"/>
                <w:szCs w:val="18"/>
                <w:highlight w:val="white"/>
                <w:lang w:val="en-US"/>
                <w:rPrChange w:id="19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45" w:author="Adam" w:date="2017-05-19T11:55:00Z">
                  <w:rPr>
                    <w:rFonts w:ascii="Courier New" w:hAnsi="Courier New" w:cs="Courier New"/>
                    <w:color w:val="000000"/>
                    <w:sz w:val="18"/>
                    <w:szCs w:val="18"/>
                    <w:highlight w:val="white"/>
                  </w:rPr>
                </w:rPrChange>
              </w:rPr>
              <w:t xml:space="preserve"> k</w:t>
            </w:r>
            <w:r w:rsidRPr="006813C9">
              <w:rPr>
                <w:rFonts w:ascii="Courier New" w:hAnsi="Courier New" w:cs="Courier New"/>
                <w:b/>
                <w:bCs/>
                <w:color w:val="000080"/>
                <w:sz w:val="18"/>
                <w:szCs w:val="18"/>
                <w:highlight w:val="white"/>
                <w:lang w:val="en-US"/>
                <w:rPrChange w:id="19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48"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4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1950" w:author="Adam" w:date="2017-05-19T11:55:00Z">
                  <w:rPr>
                    <w:rFonts w:ascii="Courier New" w:hAnsi="Courier New" w:cs="Courier New"/>
                    <w:color w:val="000000"/>
                    <w:sz w:val="18"/>
                    <w:szCs w:val="18"/>
                    <w:highlight w:val="white"/>
                  </w:rPr>
                </w:rPrChange>
              </w:rPr>
              <w:t xml:space="preserve">            dados</w:t>
            </w:r>
            <w:r w:rsidRPr="006813C9">
              <w:rPr>
                <w:rFonts w:ascii="Courier New" w:hAnsi="Courier New" w:cs="Courier New"/>
                <w:b/>
                <w:bCs/>
                <w:color w:val="000080"/>
                <w:sz w:val="18"/>
                <w:szCs w:val="18"/>
                <w:highlight w:val="white"/>
                <w:lang w:val="en-US"/>
                <w:rPrChange w:id="19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52" w:author="Adam" w:date="2017-05-19T11:55:00Z">
                  <w:rPr>
                    <w:rFonts w:ascii="Courier New" w:hAnsi="Courier New" w:cs="Courier New"/>
                    <w:color w:val="000000"/>
                    <w:sz w:val="18"/>
                    <w:szCs w:val="18"/>
                    <w:highlight w:val="white"/>
                  </w:rPr>
                </w:rPrChange>
              </w:rPr>
              <w:t>k</w:t>
            </w:r>
            <w:r w:rsidRPr="006813C9">
              <w:rPr>
                <w:rFonts w:ascii="Courier New" w:hAnsi="Courier New" w:cs="Courier New"/>
                <w:b/>
                <w:bCs/>
                <w:color w:val="000080"/>
                <w:sz w:val="18"/>
                <w:szCs w:val="18"/>
                <w:highlight w:val="white"/>
                <w:lang w:val="en-US"/>
                <w:rPrChange w:id="19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56"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19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58" w:author="Adam" w:date="2017-05-19T11:55:00Z">
                  <w:rPr>
                    <w:rFonts w:ascii="Courier New" w:hAnsi="Courier New" w:cs="Courier New"/>
                    <w:color w:val="000000"/>
                    <w:sz w:val="18"/>
                    <w:szCs w:val="18"/>
                    <w:highlight w:val="white"/>
                  </w:rPr>
                </w:rPrChange>
              </w:rPr>
              <w:t>read</w:t>
            </w:r>
            <w:r w:rsidRPr="006813C9">
              <w:rPr>
                <w:rFonts w:ascii="Courier New" w:hAnsi="Courier New" w:cs="Courier New"/>
                <w:b/>
                <w:bCs/>
                <w:color w:val="000080"/>
                <w:sz w:val="18"/>
                <w:szCs w:val="18"/>
                <w:highlight w:val="white"/>
                <w:lang w:val="en-US"/>
                <w:rPrChange w:id="1959" w:author="Adam" w:date="2017-05-19T11:55: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lang w:val="en-US"/>
                <w:rPrChange w:id="1960" w:author="Adam" w:date="2017-05-19T13:16: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1961"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1962" w:author="Adam" w:date="2017-05-19T13:16:00Z">
                  <w:rPr>
                    <w:rFonts w:ascii="Courier New" w:hAnsi="Courier New" w:cs="Courier New"/>
                    <w:color w:val="008000"/>
                    <w:sz w:val="18"/>
                    <w:szCs w:val="18"/>
                    <w:highlight w:val="white"/>
                  </w:rPr>
                </w:rPrChange>
              </w:rPr>
              <w:t>//Serial.println("Dados: " + String(dados));</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6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64" w:author="Adam" w:date="2017-05-19T13:16:00Z">
                  <w:rPr>
                    <w:rFonts w:ascii="Courier New" w:hAnsi="Courier New" w:cs="Courier New"/>
                    <w:color w:val="000000"/>
                    <w:sz w:val="18"/>
                    <w:szCs w:val="18"/>
                    <w:highlight w:val="white"/>
                  </w:rPr>
                </w:rPrChange>
              </w:rPr>
              <w:t xml:space="preserve">            delay</w:t>
            </w:r>
            <w:r w:rsidRPr="00851D32">
              <w:rPr>
                <w:rFonts w:ascii="Courier New" w:hAnsi="Courier New" w:cs="Courier New"/>
                <w:b/>
                <w:bCs/>
                <w:color w:val="000080"/>
                <w:sz w:val="18"/>
                <w:szCs w:val="18"/>
                <w:highlight w:val="white"/>
                <w:lang w:val="en-US"/>
                <w:rPrChange w:id="196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1966" w:author="Adam" w:date="2017-05-19T13:16:00Z">
                  <w:rPr>
                    <w:rFonts w:ascii="Courier New" w:hAnsi="Courier New" w:cs="Courier New"/>
                    <w:color w:val="FF8000"/>
                    <w:sz w:val="18"/>
                    <w:szCs w:val="18"/>
                    <w:highlight w:val="white"/>
                  </w:rPr>
                </w:rPrChange>
              </w:rPr>
              <w:t>60</w:t>
            </w:r>
            <w:r w:rsidRPr="00851D32">
              <w:rPr>
                <w:rFonts w:ascii="Courier New" w:hAnsi="Courier New" w:cs="Courier New"/>
                <w:b/>
                <w:bCs/>
                <w:color w:val="000080"/>
                <w:sz w:val="18"/>
                <w:szCs w:val="18"/>
                <w:highlight w:val="white"/>
                <w:lang w:val="en-US"/>
                <w:rPrChange w:id="1967"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68"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6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970"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7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72" w:author="Adam" w:date="2017-05-19T13:16:00Z">
                  <w:rPr>
                    <w:rFonts w:ascii="Courier New" w:hAnsi="Courier New" w:cs="Courier New"/>
                    <w:color w:val="000000"/>
                    <w:sz w:val="18"/>
                    <w:szCs w:val="18"/>
                    <w:highlight w:val="white"/>
                  </w:rPr>
                </w:rPrChange>
              </w:rPr>
              <w:t xml:space="preserve">          origemJava </w:t>
            </w:r>
            <w:r w:rsidRPr="00851D32">
              <w:rPr>
                <w:rFonts w:ascii="Courier New" w:hAnsi="Courier New" w:cs="Courier New"/>
                <w:b/>
                <w:bCs/>
                <w:color w:val="000080"/>
                <w:sz w:val="18"/>
                <w:szCs w:val="18"/>
                <w:highlight w:val="white"/>
                <w:lang w:val="en-US"/>
                <w:rPrChange w:id="197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197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1975"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1976"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lang w:val="en-US"/>
                <w:rPrChange w:id="1977"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0000"/>
                <w:sz w:val="18"/>
                <w:szCs w:val="18"/>
                <w:highlight w:val="white"/>
                <w:lang w:val="en-US"/>
                <w:rPrChange w:id="197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1979" w:author="Adam" w:date="2017-05-19T13:16:00Z">
                  <w:rPr>
                    <w:rFonts w:ascii="Courier New" w:hAnsi="Courier New" w:cs="Courier New"/>
                    <w:color w:val="008000"/>
                    <w:sz w:val="18"/>
                    <w:szCs w:val="18"/>
                    <w:highlight w:val="white"/>
                  </w:rPr>
                </w:rPrChange>
              </w:rPr>
              <w:t>//Serial.println("PEGOU!!! ---------------------");</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8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8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1982" w:author="Adam" w:date="2017-05-19T13:16:00Z">
                  <w:rPr>
                    <w:rFonts w:ascii="Courier New" w:hAnsi="Courier New" w:cs="Courier New"/>
                    <w:b/>
                    <w:bCs/>
                    <w:color w:val="0000FF"/>
                    <w:sz w:val="18"/>
                    <w:szCs w:val="18"/>
                    <w:highlight w:val="white"/>
                  </w:rPr>
                </w:rPrChange>
              </w:rPr>
              <w:t>break</w:t>
            </w:r>
            <w:r w:rsidRPr="00851D32">
              <w:rPr>
                <w:rFonts w:ascii="Courier New" w:hAnsi="Courier New" w:cs="Courier New"/>
                <w:b/>
                <w:bCs/>
                <w:color w:val="000080"/>
                <w:sz w:val="18"/>
                <w:szCs w:val="18"/>
                <w:highlight w:val="white"/>
                <w:lang w:val="en-US"/>
                <w:rPrChange w:id="1983"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84"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8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986"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8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8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989"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9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9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1992" w:author="Adam" w:date="2017-05-19T13:16: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93" w:author="Adam" w:date="2017-05-19T13:16: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1994"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1995"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1996"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19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19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1999" w:author="Adam" w:date="2017-05-19T11:55:00Z">
                  <w:rPr>
                    <w:rFonts w:ascii="Courier New" w:hAnsi="Courier New" w:cs="Courier New"/>
                    <w:color w:val="000000"/>
                    <w:sz w:val="18"/>
                    <w:szCs w:val="18"/>
                    <w:highlight w:val="white"/>
                  </w:rPr>
                </w:rPrChange>
              </w:rPr>
              <w:t>origemJava</w:t>
            </w:r>
            <w:r w:rsidRPr="006813C9">
              <w:rPr>
                <w:rFonts w:ascii="Courier New" w:hAnsi="Courier New" w:cs="Courier New"/>
                <w:b/>
                <w:bCs/>
                <w:color w:val="000080"/>
                <w:sz w:val="18"/>
                <w:szCs w:val="18"/>
                <w:highlight w:val="white"/>
                <w:lang w:val="en-US"/>
                <w:rPrChange w:id="20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02"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0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004" w:author="Adam" w:date="2017-05-19T11:55:00Z">
                  <w:rPr>
                    <w:rFonts w:ascii="Courier New" w:hAnsi="Courier New" w:cs="Courier New"/>
                    <w:color w:val="000000"/>
                    <w:sz w:val="18"/>
                    <w:szCs w:val="18"/>
                    <w:highlight w:val="white"/>
                  </w:rPr>
                </w:rPrChange>
              </w:rPr>
              <w:t xml:space="preserve">      webServer</w:t>
            </w:r>
            <w:r w:rsidRPr="006813C9">
              <w:rPr>
                <w:rFonts w:ascii="Courier New" w:hAnsi="Courier New" w:cs="Courier New"/>
                <w:b/>
                <w:bCs/>
                <w:color w:val="000080"/>
                <w:sz w:val="18"/>
                <w:szCs w:val="18"/>
                <w:highlight w:val="white"/>
                <w:lang w:val="en-US"/>
                <w:rPrChange w:id="20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06" w:author="Adam" w:date="2017-05-19T11:55:00Z">
                  <w:rPr>
                    <w:rFonts w:ascii="Courier New" w:hAnsi="Courier New" w:cs="Courier New"/>
                    <w:color w:val="000000"/>
                    <w:sz w:val="18"/>
                    <w:szCs w:val="18"/>
                    <w:highlight w:val="white"/>
                  </w:rPr>
                </w:rPrChange>
              </w:rPr>
              <w:t>String</w:t>
            </w:r>
            <w:r w:rsidRPr="006813C9">
              <w:rPr>
                <w:rFonts w:ascii="Courier New" w:hAnsi="Courier New" w:cs="Courier New"/>
                <w:b/>
                <w:bCs/>
                <w:color w:val="000080"/>
                <w:sz w:val="18"/>
                <w:szCs w:val="18"/>
                <w:highlight w:val="white"/>
                <w:lang w:val="en-US"/>
                <w:rPrChange w:id="20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08" w:author="Adam" w:date="2017-05-19T11:55:00Z">
                  <w:rPr>
                    <w:rFonts w:ascii="Courier New" w:hAnsi="Courier New" w:cs="Courier New"/>
                    <w:color w:val="000000"/>
                    <w:sz w:val="18"/>
                    <w:szCs w:val="18"/>
                    <w:highlight w:val="white"/>
                  </w:rPr>
                </w:rPrChange>
              </w:rPr>
              <w:t>dados</w:t>
            </w:r>
            <w:r w:rsidRPr="006813C9">
              <w:rPr>
                <w:rFonts w:ascii="Courier New" w:hAnsi="Courier New" w:cs="Courier New"/>
                <w:b/>
                <w:bCs/>
                <w:color w:val="000080"/>
                <w:sz w:val="18"/>
                <w:szCs w:val="18"/>
                <w:highlight w:val="white"/>
                <w:lang w:val="en-US"/>
                <w:rPrChange w:id="20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013" w:author="Adam" w:date="2017-05-19T11:55:00Z">
                  <w:rPr>
                    <w:rFonts w:ascii="Courier New" w:hAnsi="Courier New" w:cs="Courier New"/>
                    <w:color w:val="808080"/>
                    <w:sz w:val="18"/>
                    <w:szCs w:val="18"/>
                    <w:highlight w:val="white"/>
                  </w:rPr>
                </w:rPrChange>
              </w:rPr>
              <w:t>'\n'</w:t>
            </w:r>
            <w:r w:rsidRPr="006813C9">
              <w:rPr>
                <w:rFonts w:ascii="Courier New" w:hAnsi="Courier New" w:cs="Courier New"/>
                <w:b/>
                <w:bCs/>
                <w:color w:val="000080"/>
                <w:sz w:val="18"/>
                <w:szCs w:val="18"/>
                <w:highlight w:val="white"/>
                <w:lang w:val="en-US"/>
                <w:rPrChange w:id="2014" w:author="Adam" w:date="2017-05-19T11:55: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15"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01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2017" w:author="Adam" w:date="2017-05-19T13:16:00Z">
                  <w:rPr>
                    <w:rFonts w:ascii="Courier New" w:hAnsi="Courier New" w:cs="Courier New"/>
                    <w:color w:val="000000"/>
                    <w:sz w:val="18"/>
                    <w:szCs w:val="18"/>
                    <w:highlight w:val="white"/>
                  </w:rPr>
                </w:rPrChange>
              </w:rPr>
              <w:t xml:space="preserve">parar </w:t>
            </w:r>
            <w:r w:rsidRPr="00851D32">
              <w:rPr>
                <w:rFonts w:ascii="Courier New" w:hAnsi="Courier New" w:cs="Courier New"/>
                <w:b/>
                <w:bCs/>
                <w:color w:val="000080"/>
                <w:sz w:val="18"/>
                <w:szCs w:val="18"/>
                <w:highlight w:val="white"/>
                <w:lang w:val="en-US"/>
                <w:rPrChange w:id="201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01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2020"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2021" w:author="Adam" w:date="2017-05-19T13:16:00Z">
                  <w:rPr>
                    <w:rFonts w:ascii="Courier New" w:hAnsi="Courier New" w:cs="Courier New"/>
                    <w:b/>
                    <w:bCs/>
                    <w:color w:val="000080"/>
                    <w:sz w:val="18"/>
                    <w:szCs w:val="18"/>
                    <w:highlight w:val="white"/>
                  </w:rPr>
                </w:rPrChange>
              </w:rPr>
              <w:t>;</w:t>
            </w:r>
          </w:p>
          <w:p w:rsidR="00867E33" w:rsidRPr="00851D32" w:rsidRDefault="00BA5459" w:rsidP="00BA5459">
            <w:pPr>
              <w:widowControl w:val="0"/>
              <w:autoSpaceDE w:val="0"/>
              <w:autoSpaceDN w:val="0"/>
              <w:adjustRightInd w:val="0"/>
              <w:spacing w:line="240" w:lineRule="auto"/>
              <w:rPr>
                <w:rFonts w:ascii="Courier New" w:hAnsi="Courier New" w:cs="Courier New"/>
                <w:b/>
                <w:bCs/>
                <w:color w:val="000080"/>
                <w:sz w:val="18"/>
                <w:szCs w:val="18"/>
                <w:highlight w:val="white"/>
                <w:lang w:val="en-US"/>
                <w:rPrChange w:id="2022" w:author="Adam" w:date="2017-05-19T13:16:00Z">
                  <w:rPr>
                    <w:rFonts w:ascii="Courier New" w:hAnsi="Courier New" w:cs="Courier New"/>
                    <w:b/>
                    <w:bCs/>
                    <w:color w:val="000080"/>
                    <w:sz w:val="18"/>
                    <w:szCs w:val="18"/>
                    <w:highlight w:val="white"/>
                  </w:rPr>
                </w:rPrChange>
              </w:rPr>
            </w:pPr>
            <w:r w:rsidRPr="00851D32">
              <w:rPr>
                <w:rFonts w:ascii="Courier New" w:hAnsi="Courier New" w:cs="Courier New"/>
                <w:color w:val="000000"/>
                <w:sz w:val="18"/>
                <w:szCs w:val="18"/>
                <w:highlight w:val="white"/>
                <w:lang w:val="en-US"/>
                <w:rPrChange w:id="202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024" w:author="Adam" w:date="2017-05-19T13:16: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25" w:author="Adam" w:date="2017-05-19T11:55:00Z">
                  <w:rPr>
                    <w:rFonts w:ascii="Courier New" w:hAnsi="Courier New" w:cs="Courier New"/>
                    <w:color w:val="000000"/>
                    <w:sz w:val="18"/>
                    <w:szCs w:val="18"/>
                    <w:highlight w:val="white"/>
                  </w:rPr>
                </w:rPrChange>
              </w:rPr>
            </w:pPr>
            <w:r w:rsidRPr="006813C9">
              <w:rPr>
                <w:rFonts w:ascii="Courier New" w:hAnsi="Courier New" w:cs="Courier New"/>
                <w:b/>
                <w:bCs/>
                <w:color w:val="0000FF"/>
                <w:sz w:val="18"/>
                <w:szCs w:val="18"/>
                <w:highlight w:val="white"/>
                <w:lang w:val="en-US"/>
                <w:rPrChange w:id="2026" w:author="Adam" w:date="2017-05-19T11:55:00Z">
                  <w:rPr>
                    <w:rFonts w:ascii="Courier New" w:hAnsi="Courier New" w:cs="Courier New"/>
                    <w:b/>
                    <w:bCs/>
                    <w:color w:val="0000FF"/>
                    <w:sz w:val="18"/>
                    <w:szCs w:val="18"/>
                    <w:highlight w:val="white"/>
                  </w:rPr>
                </w:rPrChange>
              </w:rPr>
              <w:t>else</w:t>
            </w:r>
            <w:r w:rsidRPr="006813C9">
              <w:rPr>
                <w:rFonts w:ascii="Courier New" w:hAnsi="Courier New" w:cs="Courier New"/>
                <w:color w:val="000000"/>
                <w:sz w:val="18"/>
                <w:szCs w:val="18"/>
                <w:highlight w:val="white"/>
                <w:lang w:val="en-US"/>
                <w:rPrChange w:id="20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28"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2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030" w:author="Adam" w:date="2017-05-19T11:55:00Z">
                  <w:rPr>
                    <w:rFonts w:ascii="Courier New" w:hAnsi="Courier New" w:cs="Courier New"/>
                    <w:color w:val="000000"/>
                    <w:sz w:val="18"/>
                    <w:szCs w:val="18"/>
                    <w:highlight w:val="white"/>
                  </w:rPr>
                </w:rPrChange>
              </w:rPr>
              <w:t xml:space="preserve">      webServer</w:t>
            </w:r>
            <w:r w:rsidRPr="006813C9">
              <w:rPr>
                <w:rFonts w:ascii="Courier New" w:hAnsi="Courier New" w:cs="Courier New"/>
                <w:b/>
                <w:bCs/>
                <w:color w:val="000080"/>
                <w:sz w:val="18"/>
                <w:szCs w:val="18"/>
                <w:highlight w:val="white"/>
                <w:lang w:val="en-US"/>
                <w:rPrChange w:id="20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32" w:author="Adam" w:date="2017-05-19T11:55:00Z">
                  <w:rPr>
                    <w:rFonts w:ascii="Courier New" w:hAnsi="Courier New" w:cs="Courier New"/>
                    <w:color w:val="000000"/>
                    <w:sz w:val="18"/>
                    <w:szCs w:val="18"/>
                    <w:highlight w:val="white"/>
                  </w:rPr>
                </w:rPrChange>
              </w:rPr>
              <w:t xml:space="preserve">String </w:t>
            </w:r>
            <w:r w:rsidRPr="006813C9">
              <w:rPr>
                <w:rFonts w:ascii="Courier New" w:hAnsi="Courier New" w:cs="Courier New"/>
                <w:b/>
                <w:bCs/>
                <w:color w:val="000080"/>
                <w:sz w:val="18"/>
                <w:szCs w:val="18"/>
                <w:highlight w:val="white"/>
                <w:lang w:val="en-US"/>
                <w:rPrChange w:id="20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34" w:author="Adam" w:date="2017-05-19T11:55:00Z">
                  <w:rPr>
                    <w:rFonts w:ascii="Courier New" w:hAnsi="Courier New" w:cs="Courier New"/>
                    <w:color w:val="000000"/>
                    <w:sz w:val="18"/>
                    <w:szCs w:val="18"/>
                    <w:highlight w:val="white"/>
                  </w:rPr>
                </w:rPrChange>
              </w:rPr>
              <w:t>millis</w:t>
            </w:r>
            <w:r w:rsidRPr="006813C9">
              <w:rPr>
                <w:rFonts w:ascii="Courier New" w:hAnsi="Courier New" w:cs="Courier New"/>
                <w:b/>
                <w:bCs/>
                <w:color w:val="000080"/>
                <w:sz w:val="18"/>
                <w:szCs w:val="18"/>
                <w:highlight w:val="white"/>
                <w:lang w:val="en-US"/>
                <w:rPrChange w:id="20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3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039" w:author="Adam" w:date="2017-05-19T11:55:00Z">
                  <w:rPr>
                    <w:rFonts w:ascii="Courier New" w:hAnsi="Courier New" w:cs="Courier New"/>
                    <w:color w:val="FF8000"/>
                    <w:sz w:val="18"/>
                    <w:szCs w:val="18"/>
                    <w:highlight w:val="white"/>
                  </w:rPr>
                </w:rPrChange>
              </w:rPr>
              <w:t>1000</w:t>
            </w:r>
            <w:r w:rsidRPr="006813C9">
              <w:rPr>
                <w:rFonts w:ascii="Courier New" w:hAnsi="Courier New" w:cs="Courier New"/>
                <w:b/>
                <w:bCs/>
                <w:color w:val="000080"/>
                <w:sz w:val="18"/>
                <w:szCs w:val="18"/>
                <w:highlight w:val="white"/>
                <w:lang w:val="en-US"/>
                <w:rPrChange w:id="20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4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044" w:author="Adam" w:date="2017-05-19T11:55:00Z">
                  <w:rPr>
                    <w:rFonts w:ascii="Courier New" w:hAnsi="Courier New" w:cs="Courier New"/>
                    <w:color w:val="808080"/>
                    <w:sz w:val="18"/>
                    <w:szCs w:val="18"/>
                    <w:highlight w:val="white"/>
                  </w:rPr>
                </w:rPrChange>
              </w:rPr>
              <w:t>'\n'</w:t>
            </w:r>
            <w:r w:rsidRPr="006813C9">
              <w:rPr>
                <w:rFonts w:ascii="Courier New" w:hAnsi="Courier New" w:cs="Courier New"/>
                <w:b/>
                <w:bCs/>
                <w:color w:val="000080"/>
                <w:sz w:val="18"/>
                <w:szCs w:val="18"/>
                <w:highlight w:val="white"/>
                <w:lang w:val="en-US"/>
                <w:rPrChange w:id="2045" w:author="Adam" w:date="2017-05-19T11:55:00Z">
                  <w:rPr>
                    <w:rFonts w:ascii="Courier New" w:hAnsi="Courier New" w:cs="Courier New"/>
                    <w:b/>
                    <w:bCs/>
                    <w:color w:val="000080"/>
                    <w:sz w:val="18"/>
                    <w:szCs w:val="18"/>
                    <w:highlight w:val="white"/>
                  </w:rPr>
                </w:rPrChange>
              </w:rPr>
              <w:t>);</w:t>
            </w:r>
          </w:p>
        </w:tc>
      </w:tr>
    </w:tbl>
    <w:p w:rsidR="00867E33" w:rsidRPr="006813C9" w:rsidRDefault="00867E33" w:rsidP="00867E33">
      <w:pPr>
        <w:jc w:val="left"/>
        <w:rPr>
          <w:lang w:val="en-US"/>
          <w:rPrChange w:id="2046" w:author="Adam" w:date="2017-05-19T11:55:00Z">
            <w:rPr/>
          </w:rPrChange>
        </w:rPr>
      </w:pPr>
    </w:p>
    <w:p w:rsidR="00404655" w:rsidRPr="006813C9" w:rsidRDefault="00404655">
      <w:pPr>
        <w:spacing w:line="240" w:lineRule="auto"/>
        <w:ind w:firstLine="0"/>
        <w:jc w:val="left"/>
        <w:rPr>
          <w:lang w:val="en-US"/>
          <w:rPrChange w:id="2047" w:author="Adam" w:date="2017-05-19T11:55:00Z">
            <w:rPr/>
          </w:rPrChange>
        </w:rPr>
      </w:pPr>
      <w:r w:rsidRPr="006813C9">
        <w:rPr>
          <w:lang w:val="en-US"/>
          <w:rPrChange w:id="2048" w:author="Adam" w:date="2017-05-19T11:55:00Z">
            <w:rPr/>
          </w:rPrChange>
        </w:rPr>
        <w:br w:type="page"/>
      </w:r>
    </w:p>
    <w:p w:rsidR="00867E33" w:rsidRPr="004F465E" w:rsidRDefault="00867E33" w:rsidP="00867E33">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308</w:t>
            </w:r>
          </w:p>
        </w:tc>
        <w:tc>
          <w:tcPr>
            <w:tcW w:w="8562" w:type="dxa"/>
          </w:tcPr>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//Serial.println("Esperando dados..." + String(millis()));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49"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2050"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0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053"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054"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0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057"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0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59"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060"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0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062" w:author="Adam" w:date="2017-05-19T11:55:00Z">
                  <w:rPr>
                    <w:rFonts w:ascii="Courier New" w:hAnsi="Courier New" w:cs="Courier New"/>
                    <w:color w:val="FF8000"/>
                    <w:sz w:val="18"/>
                    <w:szCs w:val="18"/>
                    <w:highlight w:val="white"/>
                  </w:rPr>
                </w:rPrChange>
              </w:rPr>
              <w:t>45</w:t>
            </w:r>
            <w:r w:rsidRPr="006813C9">
              <w:rPr>
                <w:rFonts w:ascii="Courier New" w:hAnsi="Courier New" w:cs="Courier New"/>
                <w:b/>
                <w:bCs/>
                <w:color w:val="000080"/>
                <w:sz w:val="18"/>
                <w:szCs w:val="18"/>
                <w:highlight w:val="white"/>
                <w:lang w:val="en-US"/>
                <w:rPrChange w:id="206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6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06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6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67"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06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069"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07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71"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0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73"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0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75"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0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7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7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080"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0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8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8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0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8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088" w:author="Adam" w:date="2017-05-19T11:55:00Z">
                  <w:rPr>
                    <w:rFonts w:ascii="Courier New" w:hAnsi="Courier New" w:cs="Courier New"/>
                    <w:color w:val="FF8000"/>
                    <w:sz w:val="18"/>
                    <w:szCs w:val="18"/>
                    <w:highlight w:val="white"/>
                  </w:rPr>
                </w:rPrChange>
              </w:rPr>
              <w:t>60</w:t>
            </w:r>
            <w:r w:rsidRPr="006813C9">
              <w:rPr>
                <w:rFonts w:ascii="Courier New" w:hAnsi="Courier New" w:cs="Courier New"/>
                <w:color w:val="000000"/>
                <w:sz w:val="18"/>
                <w:szCs w:val="18"/>
                <w:highlight w:val="white"/>
                <w:lang w:val="en-US"/>
                <w:rPrChange w:id="20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9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9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0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9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0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096"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20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098" w:author="Adam" w:date="2017-05-19T11:55:00Z">
                  <w:rPr>
                    <w:rFonts w:ascii="Courier New" w:hAnsi="Courier New" w:cs="Courier New"/>
                    <w:color w:val="000000"/>
                    <w:sz w:val="18"/>
                    <w:szCs w:val="18"/>
                    <w:highlight w:val="white"/>
                  </w:rPr>
                </w:rPrChange>
              </w:rPr>
              <w:t xml:space="preserve"> corSeta</w:t>
            </w:r>
            <w:r w:rsidRPr="006813C9">
              <w:rPr>
                <w:rFonts w:ascii="Courier New" w:hAnsi="Courier New" w:cs="Courier New"/>
                <w:b/>
                <w:bCs/>
                <w:color w:val="000080"/>
                <w:sz w:val="18"/>
                <w:szCs w:val="18"/>
                <w:highlight w:val="white"/>
                <w:lang w:val="en-US"/>
                <w:rPrChange w:id="209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0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10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1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03"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1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05"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1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07"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1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0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1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12"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1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1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1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1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1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120" w:author="Adam" w:date="2017-05-19T11:55:00Z">
                  <w:rPr>
                    <w:rFonts w:ascii="Courier New" w:hAnsi="Courier New" w:cs="Courier New"/>
                    <w:color w:val="FF8000"/>
                    <w:sz w:val="18"/>
                    <w:szCs w:val="18"/>
                    <w:highlight w:val="white"/>
                  </w:rPr>
                </w:rPrChange>
              </w:rPr>
              <w:t>60</w:t>
            </w:r>
            <w:r w:rsidRPr="006813C9">
              <w:rPr>
                <w:rFonts w:ascii="Courier New" w:hAnsi="Courier New" w:cs="Courier New"/>
                <w:color w:val="000000"/>
                <w:sz w:val="18"/>
                <w:szCs w:val="18"/>
                <w:highlight w:val="white"/>
                <w:lang w:val="en-US"/>
                <w:rPrChange w:id="212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2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1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28"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212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30" w:author="Adam" w:date="2017-05-19T11:55:00Z">
                  <w:rPr>
                    <w:rFonts w:ascii="Courier New" w:hAnsi="Courier New" w:cs="Courier New"/>
                    <w:color w:val="000000"/>
                    <w:sz w:val="18"/>
                    <w:szCs w:val="18"/>
                    <w:highlight w:val="white"/>
                  </w:rPr>
                </w:rPrChange>
              </w:rPr>
              <w:t xml:space="preserve"> corSeta</w:t>
            </w:r>
            <w:r w:rsidRPr="006813C9">
              <w:rPr>
                <w:rFonts w:ascii="Courier New" w:hAnsi="Courier New" w:cs="Courier New"/>
                <w:b/>
                <w:bCs/>
                <w:color w:val="000080"/>
                <w:sz w:val="18"/>
                <w:szCs w:val="18"/>
                <w:highlight w:val="white"/>
                <w:lang w:val="en-US"/>
                <w:rPrChange w:id="2131"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2132"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as bordas</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33"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lang w:val="en-US"/>
                <w:rPrChange w:id="2134" w:author="Adam" w:date="2017-05-19T13:16:00Z">
                  <w:rPr>
                    <w:rFonts w:ascii="Courier New" w:hAnsi="Courier New" w:cs="Courier New"/>
                    <w:color w:val="000000"/>
                    <w:sz w:val="18"/>
                    <w:szCs w:val="18"/>
                    <w:highlight w:val="white"/>
                  </w:rPr>
                </w:rPrChange>
              </w:rPr>
              <w:t>tft</w:t>
            </w:r>
            <w:r w:rsidRPr="00851D32">
              <w:rPr>
                <w:rFonts w:ascii="Courier New" w:hAnsi="Courier New" w:cs="Courier New"/>
                <w:b/>
                <w:bCs/>
                <w:color w:val="000080"/>
                <w:sz w:val="18"/>
                <w:szCs w:val="18"/>
                <w:highlight w:val="white"/>
                <w:lang w:val="en-US"/>
                <w:rPrChange w:id="213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36" w:author="Adam" w:date="2017-05-19T13:16:00Z">
                  <w:rPr>
                    <w:rFonts w:ascii="Courier New" w:hAnsi="Courier New" w:cs="Courier New"/>
                    <w:color w:val="000000"/>
                    <w:sz w:val="18"/>
                    <w:szCs w:val="18"/>
                    <w:highlight w:val="white"/>
                  </w:rPr>
                </w:rPrChange>
              </w:rPr>
              <w:t>drawFastHLine</w:t>
            </w:r>
            <w:r w:rsidRPr="00851D32">
              <w:rPr>
                <w:rFonts w:ascii="Courier New" w:hAnsi="Courier New" w:cs="Courier New"/>
                <w:b/>
                <w:bCs/>
                <w:color w:val="000080"/>
                <w:sz w:val="18"/>
                <w:szCs w:val="18"/>
                <w:highlight w:val="white"/>
                <w:lang w:val="en-US"/>
                <w:rPrChange w:id="213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2138" w:author="Adam" w:date="2017-05-19T13:16:00Z">
                  <w:rPr>
                    <w:rFonts w:ascii="Courier New" w:hAnsi="Courier New" w:cs="Courier New"/>
                    <w:color w:val="FF8000"/>
                    <w:sz w:val="18"/>
                    <w:szCs w:val="18"/>
                    <w:highlight w:val="white"/>
                  </w:rPr>
                </w:rPrChange>
              </w:rPr>
              <w:t>75</w:t>
            </w:r>
            <w:r w:rsidRPr="00851D32">
              <w:rPr>
                <w:rFonts w:ascii="Courier New" w:hAnsi="Courier New" w:cs="Courier New"/>
                <w:b/>
                <w:bCs/>
                <w:color w:val="000080"/>
                <w:sz w:val="18"/>
                <w:szCs w:val="18"/>
                <w:highlight w:val="white"/>
                <w:lang w:val="en-US"/>
                <w:rPrChange w:id="213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4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2141" w:author="Adam" w:date="2017-05-19T13:16:00Z">
                  <w:rPr>
                    <w:rFonts w:ascii="Courier New" w:hAnsi="Courier New" w:cs="Courier New"/>
                    <w:color w:val="FF8000"/>
                    <w:sz w:val="18"/>
                    <w:szCs w:val="18"/>
                    <w:highlight w:val="white"/>
                  </w:rPr>
                </w:rPrChange>
              </w:rPr>
              <w:t>15</w:t>
            </w:r>
            <w:r w:rsidRPr="00851D32">
              <w:rPr>
                <w:rFonts w:ascii="Courier New" w:hAnsi="Courier New" w:cs="Courier New"/>
                <w:color w:val="000000"/>
                <w:sz w:val="18"/>
                <w:szCs w:val="18"/>
                <w:highlight w:val="white"/>
                <w:lang w:val="en-US"/>
                <w:rPrChange w:id="214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14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44" w:author="Adam" w:date="2017-05-19T13:16:00Z">
                  <w:rPr>
                    <w:rFonts w:ascii="Courier New" w:hAnsi="Courier New" w:cs="Courier New"/>
                    <w:color w:val="000000"/>
                    <w:sz w:val="18"/>
                    <w:szCs w:val="18"/>
                    <w:highlight w:val="white"/>
                  </w:rPr>
                </w:rPrChange>
              </w:rPr>
              <w:t xml:space="preserve"> j</w:t>
            </w:r>
            <w:r w:rsidRPr="00851D32">
              <w:rPr>
                <w:rFonts w:ascii="Courier New" w:hAnsi="Courier New" w:cs="Courier New"/>
                <w:b/>
                <w:bCs/>
                <w:color w:val="000080"/>
                <w:sz w:val="18"/>
                <w:szCs w:val="18"/>
                <w:highlight w:val="white"/>
                <w:lang w:val="en-US"/>
                <w:rPrChange w:id="214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4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2147" w:author="Adam" w:date="2017-05-19T13:16:00Z">
                  <w:rPr>
                    <w:rFonts w:ascii="Courier New" w:hAnsi="Courier New" w:cs="Courier New"/>
                    <w:color w:val="FF8000"/>
                    <w:sz w:val="18"/>
                    <w:szCs w:val="18"/>
                    <w:highlight w:val="white"/>
                  </w:rPr>
                </w:rPrChange>
              </w:rPr>
              <w:t>90</w:t>
            </w:r>
            <w:r w:rsidRPr="00851D32">
              <w:rPr>
                <w:rFonts w:ascii="Courier New" w:hAnsi="Courier New" w:cs="Courier New"/>
                <w:b/>
                <w:bCs/>
                <w:color w:val="000080"/>
                <w:sz w:val="18"/>
                <w:szCs w:val="18"/>
                <w:highlight w:val="white"/>
                <w:lang w:val="en-US"/>
                <w:rPrChange w:id="214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49" w:author="Adam" w:date="2017-05-19T13:16:00Z">
                  <w:rPr>
                    <w:rFonts w:ascii="Courier New" w:hAnsi="Courier New" w:cs="Courier New"/>
                    <w:color w:val="000000"/>
                    <w:sz w:val="18"/>
                    <w:szCs w:val="18"/>
                    <w:highlight w:val="white"/>
                  </w:rPr>
                </w:rPrChange>
              </w:rPr>
              <w:t xml:space="preserve"> BRANCO</w:t>
            </w:r>
            <w:r w:rsidRPr="00851D32">
              <w:rPr>
                <w:rFonts w:ascii="Courier New" w:hAnsi="Courier New" w:cs="Courier New"/>
                <w:b/>
                <w:bCs/>
                <w:color w:val="000080"/>
                <w:sz w:val="18"/>
                <w:szCs w:val="18"/>
                <w:highlight w:val="white"/>
                <w:lang w:val="en-US"/>
                <w:rPrChange w:id="2150" w:author="Adam" w:date="2017-05-19T13:16: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51"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152"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53"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54"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55"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5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15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158"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1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6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161"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162" w:author="Adam" w:date="2017-05-19T11:55:00Z">
                  <w:rPr>
                    <w:rFonts w:ascii="Courier New" w:hAnsi="Courier New" w:cs="Courier New"/>
                    <w:color w:val="000000"/>
                    <w:sz w:val="18"/>
                    <w:szCs w:val="18"/>
                    <w:highlight w:val="white"/>
                  </w:rPr>
                </w:rPrChange>
              </w:rPr>
              <w:t xml:space="preserve"> j </w:t>
            </w:r>
            <w:r w:rsidRPr="006813C9">
              <w:rPr>
                <w:rFonts w:ascii="Courier New" w:hAnsi="Courier New" w:cs="Courier New"/>
                <w:b/>
                <w:bCs/>
                <w:color w:val="000080"/>
                <w:sz w:val="18"/>
                <w:szCs w:val="18"/>
                <w:highlight w:val="white"/>
                <w:lang w:val="en-US"/>
                <w:rPrChange w:id="216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6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65"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1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67" w:author="Adam" w:date="2017-05-19T11:55:00Z">
                  <w:rPr>
                    <w:rFonts w:ascii="Courier New" w:hAnsi="Courier New" w:cs="Courier New"/>
                    <w:color w:val="000000"/>
                    <w:sz w:val="18"/>
                    <w:szCs w:val="18"/>
                    <w:highlight w:val="white"/>
                  </w:rPr>
                </w:rPrChange>
              </w:rPr>
              <w:t xml:space="preserve"> j </w:t>
            </w:r>
            <w:r w:rsidRPr="006813C9">
              <w:rPr>
                <w:rFonts w:ascii="Courier New" w:hAnsi="Courier New" w:cs="Courier New"/>
                <w:b/>
                <w:bCs/>
                <w:color w:val="000080"/>
                <w:sz w:val="18"/>
                <w:szCs w:val="18"/>
                <w:highlight w:val="white"/>
                <w:lang w:val="en-US"/>
                <w:rPrChange w:id="2168"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1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70" w:author="Adam" w:date="2017-05-19T11:55:00Z">
                  <w:rPr>
                    <w:rFonts w:ascii="Courier New" w:hAnsi="Courier New" w:cs="Courier New"/>
                    <w:color w:val="FF8000"/>
                    <w:sz w:val="18"/>
                    <w:szCs w:val="18"/>
                    <w:highlight w:val="white"/>
                  </w:rPr>
                </w:rPrChange>
              </w:rPr>
              <w:t>5</w:t>
            </w:r>
            <w:r w:rsidRPr="006813C9">
              <w:rPr>
                <w:rFonts w:ascii="Courier New" w:hAnsi="Courier New" w:cs="Courier New"/>
                <w:b/>
                <w:bCs/>
                <w:color w:val="000080"/>
                <w:sz w:val="18"/>
                <w:szCs w:val="18"/>
                <w:highlight w:val="white"/>
                <w:lang w:val="en-US"/>
                <w:rPrChange w:id="21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72" w:author="Adam" w:date="2017-05-19T11:55:00Z">
                  <w:rPr>
                    <w:rFonts w:ascii="Courier New" w:hAnsi="Courier New" w:cs="Courier New"/>
                    <w:color w:val="000000"/>
                    <w:sz w:val="18"/>
                    <w:szCs w:val="18"/>
                    <w:highlight w:val="white"/>
                  </w:rPr>
                </w:rPrChange>
              </w:rPr>
              <w:t xml:space="preserve"> j</w:t>
            </w:r>
            <w:r w:rsidRPr="006813C9">
              <w:rPr>
                <w:rFonts w:ascii="Courier New" w:hAnsi="Courier New" w:cs="Courier New"/>
                <w:b/>
                <w:bCs/>
                <w:color w:val="000080"/>
                <w:sz w:val="18"/>
                <w:szCs w:val="18"/>
                <w:highlight w:val="white"/>
                <w:lang w:val="en-US"/>
                <w:rPrChange w:id="21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75"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7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177"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1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79"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1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181" w:author="Adam" w:date="2017-05-19T11:55:00Z">
                  <w:rPr>
                    <w:rFonts w:ascii="Courier New" w:hAnsi="Courier New" w:cs="Courier New"/>
                    <w:color w:val="FF8000"/>
                    <w:sz w:val="18"/>
                    <w:szCs w:val="18"/>
                    <w:highlight w:val="white"/>
                  </w:rPr>
                </w:rPrChange>
              </w:rPr>
              <w:t>75</w:t>
            </w:r>
            <w:r w:rsidRPr="006813C9">
              <w:rPr>
                <w:rFonts w:ascii="Courier New" w:hAnsi="Courier New" w:cs="Courier New"/>
                <w:color w:val="000000"/>
                <w:sz w:val="18"/>
                <w:szCs w:val="18"/>
                <w:highlight w:val="white"/>
                <w:lang w:val="en-US"/>
                <w:rPrChange w:id="218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1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84" w:author="Adam" w:date="2017-05-19T11:55:00Z">
                  <w:rPr>
                    <w:rFonts w:ascii="Courier New" w:hAnsi="Courier New" w:cs="Courier New"/>
                    <w:color w:val="000000"/>
                    <w:sz w:val="18"/>
                    <w:szCs w:val="18"/>
                    <w:highlight w:val="white"/>
                  </w:rPr>
                </w:rPrChange>
              </w:rPr>
              <w:t xml:space="preserve"> j</w:t>
            </w:r>
            <w:r w:rsidRPr="006813C9">
              <w:rPr>
                <w:rFonts w:ascii="Courier New" w:hAnsi="Courier New" w:cs="Courier New"/>
                <w:b/>
                <w:bCs/>
                <w:color w:val="000080"/>
                <w:sz w:val="18"/>
                <w:szCs w:val="18"/>
                <w:highlight w:val="white"/>
                <w:lang w:val="en-US"/>
                <w:rPrChange w:id="21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8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87"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21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190"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21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192"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193" w:author="Adam" w:date="2017-05-19T11:55:00Z">
                  <w:rPr>
                    <w:rFonts w:ascii="Courier New" w:hAnsi="Courier New" w:cs="Courier New"/>
                    <w:b/>
                    <w:bCs/>
                    <w:color w:val="000080"/>
                    <w:sz w:val="18"/>
                    <w:szCs w:val="18"/>
                    <w:highlight w:val="white"/>
                  </w:rPr>
                </w:rPrChange>
              </w:rPr>
              <w:t>);</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194"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195"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2196" w:author="Adam" w:date="2017-05-19T13:16:00Z">
                  <w:rPr>
                    <w:rFonts w:ascii="Courier New" w:hAnsi="Courier New" w:cs="Courier New"/>
                    <w:color w:val="000000"/>
                    <w:sz w:val="18"/>
                    <w:szCs w:val="18"/>
                    <w:highlight w:val="white"/>
                  </w:rPr>
                </w:rPrChange>
              </w:rPr>
              <w:t>tft</w:t>
            </w:r>
            <w:r w:rsidRPr="00851D32">
              <w:rPr>
                <w:rFonts w:ascii="Courier New" w:hAnsi="Courier New" w:cs="Courier New"/>
                <w:b/>
                <w:bCs/>
                <w:color w:val="000080"/>
                <w:sz w:val="18"/>
                <w:szCs w:val="18"/>
                <w:highlight w:val="white"/>
                <w:lang w:val="en-US"/>
                <w:rPrChange w:id="219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198" w:author="Adam" w:date="2017-05-19T13:16:00Z">
                  <w:rPr>
                    <w:rFonts w:ascii="Courier New" w:hAnsi="Courier New" w:cs="Courier New"/>
                    <w:color w:val="000000"/>
                    <w:sz w:val="18"/>
                    <w:szCs w:val="18"/>
                    <w:highlight w:val="white"/>
                  </w:rPr>
                </w:rPrChange>
              </w:rPr>
              <w:t>drawFastVLine</w:t>
            </w:r>
            <w:r w:rsidRPr="00851D32">
              <w:rPr>
                <w:rFonts w:ascii="Courier New" w:hAnsi="Courier New" w:cs="Courier New"/>
                <w:b/>
                <w:bCs/>
                <w:color w:val="000080"/>
                <w:sz w:val="18"/>
                <w:szCs w:val="18"/>
                <w:highlight w:val="white"/>
                <w:lang w:val="en-US"/>
                <w:rPrChange w:id="219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2200" w:author="Adam" w:date="2017-05-19T13:16:00Z">
                  <w:rPr>
                    <w:rFonts w:ascii="Courier New" w:hAnsi="Courier New" w:cs="Courier New"/>
                    <w:color w:val="FF8000"/>
                    <w:sz w:val="18"/>
                    <w:szCs w:val="18"/>
                    <w:highlight w:val="white"/>
                  </w:rPr>
                </w:rPrChange>
              </w:rPr>
              <w:t>165</w:t>
            </w:r>
            <w:r w:rsidRPr="00851D32">
              <w:rPr>
                <w:rFonts w:ascii="Courier New" w:hAnsi="Courier New" w:cs="Courier New"/>
                <w:color w:val="000000"/>
                <w:sz w:val="18"/>
                <w:szCs w:val="18"/>
                <w:highlight w:val="white"/>
                <w:lang w:val="en-US"/>
                <w:rPrChange w:id="220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20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203" w:author="Adam" w:date="2017-05-19T13:16:00Z">
                  <w:rPr>
                    <w:rFonts w:ascii="Courier New" w:hAnsi="Courier New" w:cs="Courier New"/>
                    <w:color w:val="000000"/>
                    <w:sz w:val="18"/>
                    <w:szCs w:val="18"/>
                    <w:highlight w:val="white"/>
                  </w:rPr>
                </w:rPrChange>
              </w:rPr>
              <w:t xml:space="preserve"> j</w:t>
            </w:r>
            <w:r w:rsidRPr="00851D32">
              <w:rPr>
                <w:rFonts w:ascii="Courier New" w:hAnsi="Courier New" w:cs="Courier New"/>
                <w:b/>
                <w:bCs/>
                <w:color w:val="000080"/>
                <w:sz w:val="18"/>
                <w:szCs w:val="18"/>
                <w:highlight w:val="white"/>
                <w:lang w:val="en-US"/>
                <w:rPrChange w:id="220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20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2206" w:author="Adam" w:date="2017-05-19T13:16:00Z">
                  <w:rPr>
                    <w:rFonts w:ascii="Courier New" w:hAnsi="Courier New" w:cs="Courier New"/>
                    <w:color w:val="FF8000"/>
                    <w:sz w:val="18"/>
                    <w:szCs w:val="18"/>
                    <w:highlight w:val="white"/>
                  </w:rPr>
                </w:rPrChange>
              </w:rPr>
              <w:t>15</w:t>
            </w:r>
            <w:r w:rsidRPr="00851D32">
              <w:rPr>
                <w:rFonts w:ascii="Courier New" w:hAnsi="Courier New" w:cs="Courier New"/>
                <w:b/>
                <w:bCs/>
                <w:color w:val="000080"/>
                <w:sz w:val="18"/>
                <w:szCs w:val="18"/>
                <w:highlight w:val="white"/>
                <w:lang w:val="en-US"/>
                <w:rPrChange w:id="220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20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lang w:val="en-US"/>
                <w:rPrChange w:id="2209" w:author="Adam" w:date="2017-05-19T13:16:00Z">
                  <w:rPr>
                    <w:rFonts w:ascii="Courier New" w:hAnsi="Courier New" w:cs="Courier New"/>
                    <w:color w:val="FF8000"/>
                    <w:sz w:val="18"/>
                    <w:szCs w:val="18"/>
                    <w:highlight w:val="white"/>
                  </w:rPr>
                </w:rPrChange>
              </w:rPr>
              <w:t>240</w:t>
            </w:r>
            <w:r w:rsidRPr="00851D32">
              <w:rPr>
                <w:rFonts w:ascii="Courier New" w:hAnsi="Courier New" w:cs="Courier New"/>
                <w:b/>
                <w:bCs/>
                <w:color w:val="000080"/>
                <w:sz w:val="18"/>
                <w:szCs w:val="18"/>
                <w:highlight w:val="white"/>
                <w:lang w:val="en-US"/>
                <w:rPrChange w:id="221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211" w:author="Adam" w:date="2017-05-19T13:16:00Z">
                  <w:rPr>
                    <w:rFonts w:ascii="Courier New" w:hAnsi="Courier New" w:cs="Courier New"/>
                    <w:color w:val="000000"/>
                    <w:sz w:val="18"/>
                    <w:szCs w:val="18"/>
                    <w:highlight w:val="white"/>
                  </w:rPr>
                </w:rPrChange>
              </w:rPr>
              <w:t xml:space="preserve"> BRANCO</w:t>
            </w:r>
            <w:r w:rsidRPr="00851D32">
              <w:rPr>
                <w:rFonts w:ascii="Courier New" w:hAnsi="Courier New" w:cs="Courier New"/>
                <w:b/>
                <w:bCs/>
                <w:color w:val="000080"/>
                <w:sz w:val="18"/>
                <w:szCs w:val="18"/>
                <w:highlight w:val="white"/>
                <w:lang w:val="en-US"/>
                <w:rPrChange w:id="2212" w:author="Adam" w:date="2017-05-19T13:16: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lang w:val="en-US"/>
                <w:rPrChange w:id="2213"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214"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2215"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21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218"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219"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2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2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22"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2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24"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225"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2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27" w:author="Adam" w:date="2017-05-19T11:55:00Z">
                  <w:rPr>
                    <w:rFonts w:ascii="Courier New" w:hAnsi="Courier New" w:cs="Courier New"/>
                    <w:color w:val="FF8000"/>
                    <w:sz w:val="18"/>
                    <w:szCs w:val="18"/>
                    <w:highlight w:val="white"/>
                  </w:rPr>
                </w:rPrChange>
              </w:rPr>
              <w:t>65</w:t>
            </w:r>
            <w:r w:rsidRPr="006813C9">
              <w:rPr>
                <w:rFonts w:ascii="Courier New" w:hAnsi="Courier New" w:cs="Courier New"/>
                <w:b/>
                <w:bCs/>
                <w:color w:val="000080"/>
                <w:sz w:val="18"/>
                <w:szCs w:val="18"/>
                <w:highlight w:val="white"/>
                <w:lang w:val="en-US"/>
                <w:rPrChange w:id="22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2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2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32"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23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234"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2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36"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2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38"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2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40"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2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4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45"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2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4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2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253" w:author="Adam" w:date="2017-05-19T11:55:00Z">
                  <w:rPr>
                    <w:rFonts w:ascii="Courier New" w:hAnsi="Courier New" w:cs="Courier New"/>
                    <w:color w:val="FF8000"/>
                    <w:sz w:val="18"/>
                    <w:szCs w:val="18"/>
                    <w:highlight w:val="white"/>
                  </w:rPr>
                </w:rPrChange>
              </w:rPr>
              <w:t>295</w:t>
            </w:r>
            <w:r w:rsidRPr="006813C9">
              <w:rPr>
                <w:rFonts w:ascii="Courier New" w:hAnsi="Courier New" w:cs="Courier New"/>
                <w:color w:val="000000"/>
                <w:sz w:val="18"/>
                <w:szCs w:val="18"/>
                <w:highlight w:val="white"/>
                <w:lang w:val="en-US"/>
                <w:rPrChange w:id="22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5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2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6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61"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22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63"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264"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26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266"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2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68"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2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70"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2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72"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2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7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77"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2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7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8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2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8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285" w:author="Adam" w:date="2017-05-19T11:55:00Z">
                  <w:rPr>
                    <w:rFonts w:ascii="Courier New" w:hAnsi="Courier New" w:cs="Courier New"/>
                    <w:color w:val="FF8000"/>
                    <w:sz w:val="18"/>
                    <w:szCs w:val="18"/>
                    <w:highlight w:val="white"/>
                  </w:rPr>
                </w:rPrChange>
              </w:rPr>
              <w:t>295</w:t>
            </w:r>
            <w:r w:rsidRPr="006813C9">
              <w:rPr>
                <w:rFonts w:ascii="Courier New" w:hAnsi="Courier New" w:cs="Courier New"/>
                <w:color w:val="000000"/>
                <w:sz w:val="18"/>
                <w:szCs w:val="18"/>
                <w:highlight w:val="white"/>
                <w:lang w:val="en-US"/>
                <w:rPrChange w:id="228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8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2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9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2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293"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22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295"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296" w:author="Adam" w:date="2017-05-19T11:55:00Z">
                  <w:rPr>
                    <w:rFonts w:ascii="Courier New" w:hAnsi="Courier New" w:cs="Courier New"/>
                    <w:b/>
                    <w:bCs/>
                    <w:color w:val="000080"/>
                    <w:sz w:val="18"/>
                    <w:szCs w:val="18"/>
                    <w:highlight w:val="white"/>
                  </w:rPr>
                </w:rPrChang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2297"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BA5459" w:rsidRPr="00B2456E"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
            </w:pPr>
          </w:p>
          <w:p w:rsidR="00BA5459" w:rsidRPr="00B2456E" w:rsidRDefault="00BA5459" w:rsidP="00BA5459">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BA5459" w:rsidRPr="00851D32"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rPrChange w:id="2298"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delay</w:t>
            </w:r>
            <w:r w:rsidRPr="00B711FE">
              <w:rPr>
                <w:rFonts w:ascii="Courier New" w:hAnsi="Courier New" w:cs="Courier New"/>
                <w:b/>
                <w:bCs/>
                <w:color w:val="000080"/>
                <w:sz w:val="18"/>
                <w:szCs w:val="18"/>
                <w:highlight w:val="white"/>
              </w:rPr>
              <w:t>(</w:t>
            </w:r>
            <w:r w:rsidRPr="00AF467A">
              <w:rPr>
                <w:rFonts w:ascii="Courier New" w:hAnsi="Courier New" w:cs="Courier New"/>
                <w:color w:val="FF8000"/>
                <w:sz w:val="18"/>
                <w:szCs w:val="18"/>
                <w:highlight w:val="white"/>
              </w:rPr>
              <w:t>2</w:t>
            </w:r>
            <w:r w:rsidRPr="00AF467A">
              <w:rPr>
                <w:rFonts w:ascii="Courier New" w:hAnsi="Courier New" w:cs="Courier New"/>
                <w:b/>
                <w:bCs/>
                <w:color w:val="000080"/>
                <w:sz w:val="18"/>
                <w:szCs w:val="18"/>
                <w:highlight w:val="whit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29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230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301"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230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04" w:author="Adam" w:date="2017-05-19T11:55:00Z">
                  <w:rPr>
                    <w:rFonts w:ascii="Courier New" w:hAnsi="Courier New" w:cs="Courier New"/>
                    <w:color w:val="000000"/>
                    <w:sz w:val="18"/>
                    <w:szCs w:val="18"/>
                    <w:highlight w:val="white"/>
                  </w:rPr>
                </w:rPrChange>
              </w:rPr>
              <w:t xml:space="preserve">a </w:t>
            </w:r>
            <w:r w:rsidRPr="006813C9">
              <w:rPr>
                <w:rFonts w:ascii="Courier New" w:hAnsi="Courier New" w:cs="Courier New"/>
                <w:b/>
                <w:bCs/>
                <w:color w:val="000080"/>
                <w:sz w:val="18"/>
                <w:szCs w:val="18"/>
                <w:highlight w:val="white"/>
                <w:lang w:val="en-US"/>
                <w:rPrChange w:id="2305"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30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07" w:author="Adam" w:date="2017-05-19T11:55:00Z">
                  <w:rPr>
                    <w:rFonts w:ascii="Courier New" w:hAnsi="Courier New" w:cs="Courier New"/>
                    <w:color w:val="FF8000"/>
                    <w:sz w:val="18"/>
                    <w:szCs w:val="18"/>
                    <w:highlight w:val="white"/>
                  </w:rPr>
                </w:rPrChange>
              </w:rPr>
              <w:t>3</w:t>
            </w:r>
            <w:r w:rsidRPr="006813C9">
              <w:rPr>
                <w:rFonts w:ascii="Courier New" w:hAnsi="Courier New" w:cs="Courier New"/>
                <w:b/>
                <w:bCs/>
                <w:color w:val="000080"/>
                <w:sz w:val="18"/>
                <w:szCs w:val="18"/>
                <w:highlight w:val="white"/>
                <w:lang w:val="en-US"/>
                <w:rPrChange w:id="23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0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10"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31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3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313"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31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316"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317"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3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20"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3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22"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323"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3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25" w:author="Adam" w:date="2017-05-19T11:55:00Z">
                  <w:rPr>
                    <w:rFonts w:ascii="Courier New" w:hAnsi="Courier New" w:cs="Courier New"/>
                    <w:color w:val="FF8000"/>
                    <w:sz w:val="18"/>
                    <w:szCs w:val="18"/>
                    <w:highlight w:val="white"/>
                  </w:rPr>
                </w:rPrChange>
              </w:rPr>
              <w:t>38</w:t>
            </w:r>
            <w:r w:rsidRPr="006813C9">
              <w:rPr>
                <w:rFonts w:ascii="Courier New" w:hAnsi="Courier New" w:cs="Courier New"/>
                <w:b/>
                <w:bCs/>
                <w:color w:val="000080"/>
                <w:sz w:val="18"/>
                <w:szCs w:val="18"/>
                <w:highlight w:val="white"/>
                <w:lang w:val="en-US"/>
                <w:rPrChange w:id="23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2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3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2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30"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331"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33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333"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3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35"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3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37"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3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39"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3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4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44"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34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4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4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4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3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352" w:author="Adam" w:date="2017-05-19T11:55:00Z">
                  <w:rPr>
                    <w:rFonts w:ascii="Courier New" w:hAnsi="Courier New" w:cs="Courier New"/>
                    <w:color w:val="FF8000"/>
                    <w:sz w:val="18"/>
                    <w:szCs w:val="18"/>
                    <w:highlight w:val="white"/>
                  </w:rPr>
                </w:rPrChange>
              </w:rPr>
              <w:t>70</w:t>
            </w:r>
            <w:r w:rsidRPr="006813C9">
              <w:rPr>
                <w:rFonts w:ascii="Courier New" w:hAnsi="Courier New" w:cs="Courier New"/>
                <w:color w:val="000000"/>
                <w:sz w:val="18"/>
                <w:szCs w:val="18"/>
                <w:highlight w:val="white"/>
                <w:lang w:val="en-US"/>
                <w:rPrChange w:id="235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5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3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5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60"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3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63"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3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66" w:author="Adam" w:date="2017-05-19T11:55:00Z">
                  <w:rPr>
                    <w:rFonts w:ascii="Courier New" w:hAnsi="Courier New" w:cs="Courier New"/>
                    <w:color w:val="FF8000"/>
                    <w:sz w:val="18"/>
                    <w:szCs w:val="18"/>
                    <w:highlight w:val="white"/>
                  </w:rPr>
                </w:rPrChange>
              </w:rPr>
              <w:t>30</w:t>
            </w:r>
            <w:r w:rsidRPr="006813C9">
              <w:rPr>
                <w:rFonts w:ascii="Courier New" w:hAnsi="Courier New" w:cs="Courier New"/>
                <w:b/>
                <w:bCs/>
                <w:color w:val="000080"/>
                <w:sz w:val="18"/>
                <w:szCs w:val="18"/>
                <w:highlight w:val="white"/>
                <w:lang w:val="en-US"/>
                <w:rPrChange w:id="23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68"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369"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37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37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3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73"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3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75"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3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77"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3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7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82"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3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8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8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3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8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390" w:author="Adam" w:date="2017-05-19T11:55:00Z">
                  <w:rPr>
                    <w:rFonts w:ascii="Courier New" w:hAnsi="Courier New" w:cs="Courier New"/>
                    <w:color w:val="FF8000"/>
                    <w:sz w:val="18"/>
                    <w:szCs w:val="18"/>
                    <w:highlight w:val="white"/>
                  </w:rPr>
                </w:rPrChange>
              </w:rPr>
              <w:t>70</w:t>
            </w:r>
            <w:r w:rsidRPr="006813C9">
              <w:rPr>
                <w:rFonts w:ascii="Courier New" w:hAnsi="Courier New" w:cs="Courier New"/>
                <w:color w:val="000000"/>
                <w:sz w:val="18"/>
                <w:szCs w:val="18"/>
                <w:highlight w:val="white"/>
                <w:lang w:val="en-US"/>
                <w:rPrChange w:id="239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9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3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39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3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398"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39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01"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4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0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04" w:author="Adam" w:date="2017-05-19T11:55:00Z">
                  <w:rPr>
                    <w:rFonts w:ascii="Courier New" w:hAnsi="Courier New" w:cs="Courier New"/>
                    <w:color w:val="FF8000"/>
                    <w:sz w:val="18"/>
                    <w:szCs w:val="18"/>
                    <w:highlight w:val="white"/>
                  </w:rPr>
                </w:rPrChange>
              </w:rPr>
              <w:t>30</w:t>
            </w:r>
            <w:r w:rsidRPr="006813C9">
              <w:rPr>
                <w:rFonts w:ascii="Courier New" w:hAnsi="Courier New" w:cs="Courier New"/>
                <w:b/>
                <w:bCs/>
                <w:color w:val="000080"/>
                <w:sz w:val="18"/>
                <w:szCs w:val="18"/>
                <w:highlight w:val="white"/>
                <w:lang w:val="en-US"/>
                <w:rPrChange w:id="24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06"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407"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408"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40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410"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4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12"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4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14"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4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16"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4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1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2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21"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4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2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4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429" w:author="Adam" w:date="2017-05-19T11:55:00Z">
                  <w:rPr>
                    <w:rFonts w:ascii="Courier New" w:hAnsi="Courier New" w:cs="Courier New"/>
                    <w:color w:val="FF8000"/>
                    <w:sz w:val="18"/>
                    <w:szCs w:val="18"/>
                    <w:highlight w:val="white"/>
                  </w:rPr>
                </w:rPrChange>
              </w:rPr>
              <w:t>125</w:t>
            </w:r>
            <w:r w:rsidRPr="006813C9">
              <w:rPr>
                <w:rFonts w:ascii="Courier New" w:hAnsi="Courier New" w:cs="Courier New"/>
                <w:color w:val="000000"/>
                <w:sz w:val="18"/>
                <w:szCs w:val="18"/>
                <w:highlight w:val="white"/>
                <w:lang w:val="en-US"/>
                <w:rPrChange w:id="243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3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4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3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3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37"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4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40"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4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43" w:author="Adam" w:date="2017-05-19T11:55:00Z">
                  <w:rPr>
                    <w:rFonts w:ascii="Courier New" w:hAnsi="Courier New" w:cs="Courier New"/>
                    <w:color w:val="FF8000"/>
                    <w:sz w:val="18"/>
                    <w:szCs w:val="18"/>
                    <w:highlight w:val="white"/>
                  </w:rPr>
                </w:rPrChange>
              </w:rPr>
              <w:t>25</w:t>
            </w:r>
            <w:r w:rsidRPr="006813C9">
              <w:rPr>
                <w:rFonts w:ascii="Courier New" w:hAnsi="Courier New" w:cs="Courier New"/>
                <w:b/>
                <w:bCs/>
                <w:color w:val="000080"/>
                <w:sz w:val="18"/>
                <w:szCs w:val="18"/>
                <w:highlight w:val="white"/>
                <w:lang w:val="en-US"/>
                <w:rPrChange w:id="24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45"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446"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44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448"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4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50"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4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52"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4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54"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4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59"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46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6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4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467" w:author="Adam" w:date="2017-05-19T11:55:00Z">
                  <w:rPr>
                    <w:rFonts w:ascii="Courier New" w:hAnsi="Courier New" w:cs="Courier New"/>
                    <w:color w:val="FF8000"/>
                    <w:sz w:val="18"/>
                    <w:szCs w:val="18"/>
                    <w:highlight w:val="white"/>
                  </w:rPr>
                </w:rPrChange>
              </w:rPr>
              <w:t>125</w:t>
            </w:r>
            <w:r w:rsidRPr="006813C9">
              <w:rPr>
                <w:rFonts w:ascii="Courier New" w:hAnsi="Courier New" w:cs="Courier New"/>
                <w:color w:val="000000"/>
                <w:sz w:val="18"/>
                <w:szCs w:val="18"/>
                <w:highlight w:val="white"/>
                <w:lang w:val="en-US"/>
                <w:rPrChange w:id="246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7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4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7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75"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47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78"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47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8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81" w:author="Adam" w:date="2017-05-19T11:55:00Z">
                  <w:rPr>
                    <w:rFonts w:ascii="Courier New" w:hAnsi="Courier New" w:cs="Courier New"/>
                    <w:color w:val="FF8000"/>
                    <w:sz w:val="18"/>
                    <w:szCs w:val="18"/>
                    <w:highlight w:val="white"/>
                  </w:rPr>
                </w:rPrChange>
              </w:rPr>
              <w:t>25</w:t>
            </w:r>
            <w:r w:rsidRPr="006813C9">
              <w:rPr>
                <w:rFonts w:ascii="Courier New" w:hAnsi="Courier New" w:cs="Courier New"/>
                <w:b/>
                <w:bCs/>
                <w:color w:val="000080"/>
                <w:sz w:val="18"/>
                <w:szCs w:val="18"/>
                <w:highlight w:val="white"/>
                <w:lang w:val="en-US"/>
                <w:rPrChange w:id="24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83"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484"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485"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48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487"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4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89"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49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91"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4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93"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4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49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4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498"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4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0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0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0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506" w:author="Adam" w:date="2017-05-19T11:55:00Z">
                  <w:rPr>
                    <w:rFonts w:ascii="Courier New" w:hAnsi="Courier New" w:cs="Courier New"/>
                    <w:color w:val="FF8000"/>
                    <w:sz w:val="18"/>
                    <w:szCs w:val="18"/>
                    <w:highlight w:val="white"/>
                  </w:rPr>
                </w:rPrChange>
              </w:rPr>
              <w:t>175</w:t>
            </w:r>
            <w:r w:rsidRPr="006813C9">
              <w:rPr>
                <w:rFonts w:ascii="Courier New" w:hAnsi="Courier New" w:cs="Courier New"/>
                <w:color w:val="000000"/>
                <w:sz w:val="18"/>
                <w:szCs w:val="18"/>
                <w:highlight w:val="white"/>
                <w:lang w:val="en-US"/>
                <w:rPrChange w:id="250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0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1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1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14"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51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17"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5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20" w:author="Adam" w:date="2017-05-19T11:55:00Z">
                  <w:rPr>
                    <w:rFonts w:ascii="Courier New" w:hAnsi="Courier New" w:cs="Courier New"/>
                    <w:color w:val="FF8000"/>
                    <w:sz w:val="18"/>
                    <w:szCs w:val="18"/>
                    <w:highlight w:val="white"/>
                  </w:rPr>
                </w:rPrChange>
              </w:rPr>
              <w:t>20</w:t>
            </w:r>
            <w:r w:rsidRPr="006813C9">
              <w:rPr>
                <w:rFonts w:ascii="Courier New" w:hAnsi="Courier New" w:cs="Courier New"/>
                <w:b/>
                <w:bCs/>
                <w:color w:val="000080"/>
                <w:sz w:val="18"/>
                <w:szCs w:val="18"/>
                <w:highlight w:val="white"/>
                <w:lang w:val="en-US"/>
                <w:rPrChange w:id="25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22"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523"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52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525"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5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27"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5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29"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5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31"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5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36"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5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4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544" w:author="Adam" w:date="2017-05-19T11:55:00Z">
                  <w:rPr>
                    <w:rFonts w:ascii="Courier New" w:hAnsi="Courier New" w:cs="Courier New"/>
                    <w:color w:val="FF8000"/>
                    <w:sz w:val="18"/>
                    <w:szCs w:val="18"/>
                    <w:highlight w:val="white"/>
                  </w:rPr>
                </w:rPrChange>
              </w:rPr>
              <w:t>175</w:t>
            </w:r>
            <w:r w:rsidRPr="006813C9">
              <w:rPr>
                <w:rFonts w:ascii="Courier New" w:hAnsi="Courier New" w:cs="Courier New"/>
                <w:color w:val="000000"/>
                <w:sz w:val="18"/>
                <w:szCs w:val="18"/>
                <w:highlight w:val="white"/>
                <w:lang w:val="en-US"/>
                <w:rPrChange w:id="254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4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4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52"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55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55"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5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5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58" w:author="Adam" w:date="2017-05-19T11:55:00Z">
                  <w:rPr>
                    <w:rFonts w:ascii="Courier New" w:hAnsi="Courier New" w:cs="Courier New"/>
                    <w:color w:val="FF8000"/>
                    <w:sz w:val="18"/>
                    <w:szCs w:val="18"/>
                    <w:highlight w:val="white"/>
                  </w:rPr>
                </w:rPrChange>
              </w:rPr>
              <w:t>20</w:t>
            </w:r>
            <w:r w:rsidRPr="006813C9">
              <w:rPr>
                <w:rFonts w:ascii="Courier New" w:hAnsi="Courier New" w:cs="Courier New"/>
                <w:b/>
                <w:bCs/>
                <w:color w:val="000080"/>
                <w:sz w:val="18"/>
                <w:szCs w:val="18"/>
                <w:highlight w:val="white"/>
                <w:lang w:val="en-US"/>
                <w:rPrChange w:id="25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60"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561"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562"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56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564"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56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66"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5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68"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5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70"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5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7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75"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5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7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7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583" w:author="Adam" w:date="2017-05-19T11:55:00Z">
                  <w:rPr>
                    <w:rFonts w:ascii="Courier New" w:hAnsi="Courier New" w:cs="Courier New"/>
                    <w:color w:val="FF8000"/>
                    <w:sz w:val="18"/>
                    <w:szCs w:val="18"/>
                    <w:highlight w:val="white"/>
                  </w:rPr>
                </w:rPrChange>
              </w:rPr>
              <w:t>220</w:t>
            </w:r>
            <w:r w:rsidRPr="006813C9">
              <w:rPr>
                <w:rFonts w:ascii="Courier New" w:hAnsi="Courier New" w:cs="Courier New"/>
                <w:color w:val="000000"/>
                <w:sz w:val="18"/>
                <w:szCs w:val="18"/>
                <w:highlight w:val="white"/>
                <w:lang w:val="en-US"/>
                <w:rPrChange w:id="258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8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5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8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9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91"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5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5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94"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5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9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597"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25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599"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600"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60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602"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6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04"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6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06"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6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08"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6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13"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6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1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1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6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621" w:author="Adam" w:date="2017-05-19T11:55:00Z">
                  <w:rPr>
                    <w:rFonts w:ascii="Courier New" w:hAnsi="Courier New" w:cs="Courier New"/>
                    <w:color w:val="FF8000"/>
                    <w:sz w:val="18"/>
                    <w:szCs w:val="18"/>
                    <w:highlight w:val="white"/>
                  </w:rPr>
                </w:rPrChange>
              </w:rPr>
              <w:t>220</w:t>
            </w:r>
            <w:r w:rsidRPr="006813C9">
              <w:rPr>
                <w:rFonts w:ascii="Courier New" w:hAnsi="Courier New" w:cs="Courier New"/>
                <w:color w:val="000000"/>
                <w:sz w:val="18"/>
                <w:szCs w:val="18"/>
                <w:highlight w:val="white"/>
                <w:lang w:val="en-US"/>
                <w:rPrChange w:id="26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2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6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2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2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29"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63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32"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6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3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35"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26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37"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638"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639" w:author="Adam" w:date="2017-05-19T11:55:00Z">
                  <w:rPr>
                    <w:rFonts w:ascii="Courier New" w:hAnsi="Courier New" w:cs="Courier New"/>
                    <w:color w:val="000000"/>
                    <w:sz w:val="18"/>
                    <w:szCs w:val="18"/>
                    <w:highlight w:val="white"/>
                  </w:rPr>
                </w:rPrChange>
              </w:rPr>
            </w:pP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64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64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6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43"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6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45"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6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47"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6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4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52"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6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5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6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660" w:author="Adam" w:date="2017-05-19T11:55:00Z">
                  <w:rPr>
                    <w:rFonts w:ascii="Courier New" w:hAnsi="Courier New" w:cs="Courier New"/>
                    <w:color w:val="FF8000"/>
                    <w:sz w:val="18"/>
                    <w:szCs w:val="18"/>
                    <w:highlight w:val="white"/>
                  </w:rPr>
                </w:rPrChange>
              </w:rPr>
              <w:t>260</w:t>
            </w:r>
            <w:r w:rsidRPr="006813C9">
              <w:rPr>
                <w:rFonts w:ascii="Courier New" w:hAnsi="Courier New" w:cs="Courier New"/>
                <w:color w:val="000000"/>
                <w:sz w:val="18"/>
                <w:szCs w:val="18"/>
                <w:highlight w:val="white"/>
                <w:lang w:val="en-US"/>
                <w:rPrChange w:id="26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6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6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6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68"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6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7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71"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6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7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74"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26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76"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677" w:author="Adam" w:date="2017-05-19T11:55:00Z">
                  <w:rPr>
                    <w:rFonts w:ascii="Courier New" w:hAnsi="Courier New" w:cs="Courier New"/>
                    <w:b/>
                    <w:bCs/>
                    <w:color w:val="000080"/>
                    <w:sz w:val="18"/>
                    <w:szCs w:val="18"/>
                    <w:highlight w:val="white"/>
                  </w:rPr>
                </w:rPrChange>
              </w:rPr>
              <w:t>);</w:t>
            </w:r>
          </w:p>
          <w:p w:rsidR="00BA5459" w:rsidRPr="006813C9" w:rsidRDefault="00BA5459" w:rsidP="00BA5459">
            <w:pPr>
              <w:widowControl w:val="0"/>
              <w:autoSpaceDE w:val="0"/>
              <w:autoSpaceDN w:val="0"/>
              <w:adjustRightInd w:val="0"/>
              <w:spacing w:line="240" w:lineRule="auto"/>
              <w:rPr>
                <w:rFonts w:ascii="Courier New" w:hAnsi="Courier New" w:cs="Courier New"/>
                <w:color w:val="000000"/>
                <w:sz w:val="18"/>
                <w:szCs w:val="18"/>
                <w:highlight w:val="white"/>
                <w:lang w:val="en-US"/>
                <w:rPrChange w:id="267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679"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6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81"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6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83"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6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85"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6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8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690"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6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9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6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69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6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698" w:author="Adam" w:date="2017-05-19T11:55:00Z">
                  <w:rPr>
                    <w:rFonts w:ascii="Courier New" w:hAnsi="Courier New" w:cs="Courier New"/>
                    <w:color w:val="FF8000"/>
                    <w:sz w:val="18"/>
                    <w:szCs w:val="18"/>
                    <w:highlight w:val="white"/>
                  </w:rPr>
                </w:rPrChange>
              </w:rPr>
              <w:t>260</w:t>
            </w:r>
            <w:r w:rsidRPr="006813C9">
              <w:rPr>
                <w:rFonts w:ascii="Courier New" w:hAnsi="Courier New" w:cs="Courier New"/>
                <w:color w:val="000000"/>
                <w:sz w:val="18"/>
                <w:szCs w:val="18"/>
                <w:highlight w:val="white"/>
                <w:lang w:val="en-US"/>
                <w:rPrChange w:id="269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0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7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0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0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706"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270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09"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27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1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712"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27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14"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2715" w:author="Adam" w:date="2017-05-19T11:55:00Z">
                  <w:rPr>
                    <w:rFonts w:ascii="Courier New" w:hAnsi="Courier New" w:cs="Courier New"/>
                    <w:b/>
                    <w:bCs/>
                    <w:color w:val="000080"/>
                    <w:sz w:val="18"/>
                    <w:szCs w:val="18"/>
                    <w:highlight w:val="white"/>
                  </w:rPr>
                </w:rPrChange>
              </w:rPr>
              <w:t>);</w:t>
            </w:r>
          </w:p>
          <w:p w:rsidR="006475E6" w:rsidRPr="006813C9"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lang w:val="en-US"/>
                <w:rPrChange w:id="2716" w:author="Adam" w:date="2017-05-19T11:55:00Z">
                  <w:rPr>
                    <w:rFonts w:ascii="Courier New" w:hAnsi="Courier New" w:cs="Courier New"/>
                    <w:color w:val="000000"/>
                    <w:sz w:val="18"/>
                    <w:szCs w:val="18"/>
                    <w:highlight w:val="white"/>
                  </w:rPr>
                </w:rPrChange>
              </w:rPr>
            </w:pPr>
            <w:r w:rsidRPr="006813C9">
              <w:rPr>
                <w:rFonts w:ascii="Courier New" w:hAnsi="Courier New" w:cs="Courier New"/>
                <w:b/>
                <w:bCs/>
                <w:color w:val="0000FF"/>
                <w:sz w:val="18"/>
                <w:szCs w:val="18"/>
                <w:highlight w:val="white"/>
                <w:lang w:val="en-US"/>
                <w:rPrChange w:id="2717"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271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20" w:author="Adam" w:date="2017-05-19T11:55:00Z">
                  <w:rPr>
                    <w:rFonts w:ascii="Courier New" w:hAnsi="Courier New" w:cs="Courier New"/>
                    <w:color w:val="000000"/>
                    <w:sz w:val="18"/>
                    <w:szCs w:val="18"/>
                    <w:highlight w:val="white"/>
                  </w:rPr>
                </w:rPrChange>
              </w:rPr>
              <w:t xml:space="preserve">corSeta </w:t>
            </w:r>
            <w:r w:rsidRPr="006813C9">
              <w:rPr>
                <w:rFonts w:ascii="Courier New" w:hAnsi="Courier New" w:cs="Courier New"/>
                <w:b/>
                <w:bCs/>
                <w:color w:val="000080"/>
                <w:sz w:val="18"/>
                <w:szCs w:val="18"/>
                <w:highlight w:val="white"/>
                <w:lang w:val="en-US"/>
                <w:rPrChange w:id="2721"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7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723" w:author="Adam" w:date="2017-05-19T11:55:00Z">
                  <w:rPr>
                    <w:rFonts w:ascii="Courier New" w:hAnsi="Courier New" w:cs="Courier New"/>
                    <w:color w:val="FF8000"/>
                    <w:sz w:val="18"/>
                    <w:szCs w:val="18"/>
                    <w:highlight w:val="white"/>
                  </w:rPr>
                </w:rPrChange>
              </w:rPr>
              <w:t>38</w:t>
            </w:r>
            <w:r w:rsidRPr="006813C9">
              <w:rPr>
                <w:rFonts w:ascii="Courier New" w:hAnsi="Courier New" w:cs="Courier New"/>
                <w:color w:val="000000"/>
                <w:sz w:val="18"/>
                <w:szCs w:val="18"/>
                <w:highlight w:val="white"/>
                <w:lang w:val="en-US"/>
                <w:rPrChange w:id="27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26" w:author="Adam" w:date="2017-05-19T11:55:00Z">
                  <w:rPr>
                    <w:rFonts w:ascii="Courier New" w:hAnsi="Courier New" w:cs="Courier New"/>
                    <w:color w:val="000000"/>
                    <w:sz w:val="18"/>
                    <w:szCs w:val="18"/>
                    <w:highlight w:val="white"/>
                  </w:rPr>
                </w:rPrChange>
              </w:rPr>
              <w:t xml:space="preserve"> corSeta </w:t>
            </w:r>
            <w:r w:rsidRPr="006813C9">
              <w:rPr>
                <w:rFonts w:ascii="Courier New" w:hAnsi="Courier New" w:cs="Courier New"/>
                <w:b/>
                <w:bCs/>
                <w:color w:val="000080"/>
                <w:sz w:val="18"/>
                <w:szCs w:val="18"/>
                <w:highlight w:val="white"/>
                <w:lang w:val="en-US"/>
                <w:rPrChange w:id="2727"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272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729" w:author="Adam" w:date="2017-05-19T11:55:00Z">
                  <w:rPr>
                    <w:rFonts w:ascii="Courier New" w:hAnsi="Courier New" w:cs="Courier New"/>
                    <w:color w:val="FF8000"/>
                    <w:sz w:val="18"/>
                    <w:szCs w:val="18"/>
                    <w:highlight w:val="white"/>
                  </w:rPr>
                </w:rPrChange>
              </w:rPr>
              <w:t>62</w:t>
            </w:r>
            <w:r w:rsidRPr="006813C9">
              <w:rPr>
                <w:rFonts w:ascii="Courier New" w:hAnsi="Courier New" w:cs="Courier New"/>
                <w:b/>
                <w:bCs/>
                <w:color w:val="000080"/>
                <w:sz w:val="18"/>
                <w:szCs w:val="18"/>
                <w:highlight w:val="white"/>
                <w:lang w:val="en-US"/>
                <w:rPrChange w:id="27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32" w:author="Adam" w:date="2017-05-19T11:55:00Z">
                  <w:rPr>
                    <w:rFonts w:ascii="Courier New" w:hAnsi="Courier New" w:cs="Courier New"/>
                    <w:b/>
                    <w:bCs/>
                    <w:color w:val="000080"/>
                    <w:sz w:val="18"/>
                    <w:szCs w:val="18"/>
                    <w:highlight w:val="white"/>
                  </w:rPr>
                </w:rPrChang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2733"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 xml:space="preserve">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6475E6" w:rsidP="006475E6">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a</w:t>
            </w:r>
            <w:r w:rsidRPr="00B2456E">
              <w:rPr>
                <w:rFonts w:ascii="Courier New" w:hAnsi="Courier New" w:cs="Courier New"/>
                <w:b/>
                <w:bCs/>
                <w:color w:val="000080"/>
                <w:sz w:val="18"/>
                <w:szCs w:val="18"/>
                <w:highlight w:val="white"/>
              </w:rPr>
              <w:t>++;</w:t>
            </w:r>
          </w:p>
        </w:tc>
      </w:tr>
    </w:tbl>
    <w:p w:rsidR="00404655" w:rsidRDefault="00404655" w:rsidP="00867E33">
      <w:pPr>
        <w:jc w:val="left"/>
      </w:pPr>
    </w:p>
    <w:p w:rsidR="00867E33" w:rsidRPr="004F465E" w:rsidRDefault="00867E33" w:rsidP="00F12430">
      <w:pPr>
        <w:ind w:firstLine="0"/>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372</w:t>
            </w:r>
          </w:p>
        </w:tc>
        <w:tc>
          <w:tcPr>
            <w:tcW w:w="8562" w:type="dxa"/>
          </w:tcPr>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else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corSeta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38</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DESCIDA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String</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millis</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tempoInicial</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b/>
                <w:bCs/>
                <w:color w:val="00008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w:t>
            </w:r>
          </w:p>
          <w:p w:rsidR="006475E6" w:rsidRPr="00F21085" w:rsidRDefault="006475E6" w:rsidP="006475E6">
            <w:pPr>
              <w:widowControl w:val="0"/>
              <w:autoSpaceDE w:val="0"/>
              <w:autoSpaceDN w:val="0"/>
              <w:adjustRightInd w:val="0"/>
              <w:spacing w:line="240" w:lineRule="auto"/>
              <w:jc w:val="left"/>
              <w:rPr>
                <w:rFonts w:ascii="Courier New" w:hAnsi="Courier New" w:cs="Courier New"/>
                <w:color w:val="008000"/>
                <w:sz w:val="18"/>
                <w:szCs w:val="18"/>
                <w:highlight w:val="white"/>
              </w:rPr>
            </w:pP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SETA CIMA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00A96C2A">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 xml:space="preserve"> </w:t>
            </w:r>
            <w:r w:rsidRPr="00F21085">
              <w:rPr>
                <w:rFonts w:ascii="Courier New" w:hAnsi="Courier New" w:cs="Courier New"/>
                <w:color w:val="008000"/>
                <w:sz w:val="18"/>
                <w:szCs w:val="18"/>
                <w:highlight w:val="white"/>
              </w:rPr>
              <w:tab/>
              <w:t>//</w:t>
            </w:r>
            <w:r w:rsidRPr="00F21085">
              <w:rPr>
                <w:rFonts w:ascii="Courier New" w:hAnsi="Courier New" w:cs="Courier New"/>
                <w:color w:val="008000"/>
                <w:sz w:val="18"/>
                <w:szCs w:val="18"/>
                <w:highlight w:val="white"/>
              </w:rPr>
              <w:tab/>
            </w:r>
            <w:r>
              <w:rPr>
                <w:rFonts w:ascii="Courier New" w:hAnsi="Courier New" w:cs="Courier New"/>
                <w:color w:val="008000"/>
                <w:sz w:val="18"/>
                <w:szCs w:val="18"/>
                <w:highlight w:val="white"/>
              </w:rPr>
              <w:t xml:space="preserve">                               </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F21085">
              <w:rPr>
                <w:rFonts w:ascii="Courier New" w:hAnsi="Courier New" w:cs="Courier New"/>
                <w:color w:val="00800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Pr>
                <w:rFonts w:ascii="Courier New" w:hAnsi="Courier New" w:cs="Courier New"/>
                <w:color w:val="8000FF"/>
                <w:sz w:val="18"/>
                <w:szCs w:val="18"/>
                <w:highlight w:val="white"/>
              </w:rPr>
              <w:t xml:space="preserve">  </w:t>
            </w:r>
            <w:r w:rsidRPr="00B2456E">
              <w:rPr>
                <w:rFonts w:ascii="Courier New" w:hAnsi="Courier New" w:cs="Courier New"/>
                <w:color w:val="8000FF"/>
                <w:sz w:val="18"/>
                <w:szCs w:val="18"/>
                <w:highlight w:val="white"/>
              </w:rPr>
              <w:t>void</w:t>
            </w:r>
            <w:r w:rsidRPr="00B2456E">
              <w:rPr>
                <w:rFonts w:ascii="Courier New" w:hAnsi="Courier New" w:cs="Courier New"/>
                <w:color w:val="000000"/>
                <w:sz w:val="18"/>
                <w:szCs w:val="18"/>
                <w:highlight w:val="white"/>
              </w:rPr>
              <w:t xml:space="preserve"> setaCima</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"SUBINDO"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"DESCENDO"</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String strLido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charLido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 '</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boolean origemJava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false</w:t>
            </w:r>
            <w:r w:rsidRPr="00B2456E">
              <w:rPr>
                <w:rFonts w:ascii="Courier New" w:hAnsi="Courier New" w:cs="Courier New"/>
                <w:b/>
                <w:bCs/>
                <w:color w:val="000080"/>
                <w:sz w:val="18"/>
                <w:szCs w:val="18"/>
                <w:highlight w:val="white"/>
              </w:rPr>
              <w:t>;</w:t>
            </w:r>
          </w:p>
          <w:p w:rsidR="006475E6" w:rsidRPr="00851D32"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Change w:id="2734"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 xml:space="preserve">boolean parar </w:t>
            </w:r>
            <w:r w:rsidRPr="00851D32">
              <w:rPr>
                <w:rFonts w:ascii="Courier New" w:hAnsi="Courier New" w:cs="Courier New"/>
                <w:b/>
                <w:bCs/>
                <w:color w:val="000080"/>
                <w:sz w:val="18"/>
                <w:szCs w:val="18"/>
                <w:highlight w:val="white"/>
              </w:rPr>
              <w:t>=</w:t>
            </w:r>
            <w:r w:rsidRPr="00B711FE">
              <w:rPr>
                <w:rFonts w:ascii="Courier New" w:hAnsi="Courier New" w:cs="Courier New"/>
                <w:color w:val="000000"/>
                <w:sz w:val="18"/>
                <w:szCs w:val="18"/>
                <w:highlight w:val="white"/>
              </w:rPr>
              <w:t xml:space="preserve"> </w:t>
            </w:r>
            <w:r w:rsidRPr="00AF467A">
              <w:rPr>
                <w:rFonts w:ascii="Courier New" w:hAnsi="Courier New" w:cs="Courier New"/>
                <w:b/>
                <w:bCs/>
                <w:color w:val="0000FF"/>
                <w:sz w:val="18"/>
                <w:szCs w:val="18"/>
                <w:highlight w:val="white"/>
              </w:rPr>
              <w:t>false</w:t>
            </w:r>
            <w:r w:rsidRPr="00851D32">
              <w:rPr>
                <w:rFonts w:ascii="Courier New" w:hAnsi="Courier New" w:cs="Courier New"/>
                <w:b/>
                <w:bCs/>
                <w:color w:val="000080"/>
                <w:sz w:val="18"/>
                <w:szCs w:val="18"/>
                <w:highlight w:val="white"/>
                <w:rPrChange w:id="2735" w:author="Adam" w:date="2017-05-19T13:16:00Z">
                  <w:rPr>
                    <w:rFonts w:ascii="Courier New" w:hAnsi="Courier New" w:cs="Courier New"/>
                    <w:b/>
                    <w:bCs/>
                    <w:color w:val="000080"/>
                    <w:sz w:val="18"/>
                    <w:szCs w:val="18"/>
                    <w:highlight w:val="white"/>
                  </w:rPr>
                </w:rPrChange>
              </w:rPr>
              <w:t>;</w:t>
            </w:r>
          </w:p>
          <w:p w:rsidR="006475E6" w:rsidRPr="00851D32"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Change w:id="2736"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273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8000FF"/>
                <w:sz w:val="18"/>
                <w:szCs w:val="18"/>
                <w:highlight w:val="white"/>
                <w:rPrChange w:id="2738" w:author="Adam" w:date="2017-05-19T13:16:00Z">
                  <w:rPr>
                    <w:rFonts w:ascii="Courier New" w:hAnsi="Courier New" w:cs="Courier New"/>
                    <w:color w:val="8000FF"/>
                    <w:sz w:val="18"/>
                    <w:szCs w:val="18"/>
                    <w:highlight w:val="white"/>
                  </w:rPr>
                </w:rPrChange>
              </w:rPr>
              <w:t>char</w:t>
            </w:r>
            <w:r w:rsidRPr="00851D32">
              <w:rPr>
                <w:rFonts w:ascii="Courier New" w:hAnsi="Courier New" w:cs="Courier New"/>
                <w:color w:val="000000"/>
                <w:sz w:val="18"/>
                <w:szCs w:val="18"/>
                <w:highlight w:val="white"/>
                <w:rPrChange w:id="2739" w:author="Adam" w:date="2017-05-19T13:16:00Z">
                  <w:rPr>
                    <w:rFonts w:ascii="Courier New" w:hAnsi="Courier New" w:cs="Courier New"/>
                    <w:color w:val="000000"/>
                    <w:sz w:val="18"/>
                    <w:szCs w:val="18"/>
                    <w:highlight w:val="white"/>
                  </w:rPr>
                </w:rPrChange>
              </w:rPr>
              <w:t xml:space="preserve"> bufferChar</w:t>
            </w:r>
            <w:r w:rsidRPr="00851D32">
              <w:rPr>
                <w:rFonts w:ascii="Courier New" w:hAnsi="Courier New" w:cs="Courier New"/>
                <w:b/>
                <w:bCs/>
                <w:color w:val="000080"/>
                <w:sz w:val="18"/>
                <w:szCs w:val="18"/>
                <w:highlight w:val="white"/>
                <w:rPrChange w:id="2740"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rPrChange w:id="2741" w:author="Adam" w:date="2017-05-19T13:16:00Z">
                  <w:rPr>
                    <w:rFonts w:ascii="Courier New" w:hAnsi="Courier New" w:cs="Courier New"/>
                    <w:color w:val="FF8000"/>
                    <w:sz w:val="18"/>
                    <w:szCs w:val="18"/>
                    <w:highlight w:val="white"/>
                  </w:rPr>
                </w:rPrChange>
              </w:rPr>
              <w:t>8</w:t>
            </w:r>
            <w:r w:rsidRPr="00851D32">
              <w:rPr>
                <w:rFonts w:ascii="Courier New" w:hAnsi="Courier New" w:cs="Courier New"/>
                <w:b/>
                <w:bCs/>
                <w:color w:val="000080"/>
                <w:sz w:val="18"/>
                <w:szCs w:val="18"/>
                <w:highlight w:val="white"/>
                <w:rPrChange w:id="2742" w:author="Adam" w:date="2017-05-19T13:16:00Z">
                  <w:rPr>
                    <w:rFonts w:ascii="Courier New" w:hAnsi="Courier New" w:cs="Courier New"/>
                    <w:b/>
                    <w:bCs/>
                    <w:color w:val="000080"/>
                    <w:sz w:val="18"/>
                    <w:szCs w:val="18"/>
                    <w:highlight w:val="white"/>
                  </w:rPr>
                </w:rPrChang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rPrChange w:id="2743"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8000FF"/>
                <w:sz w:val="18"/>
                <w:szCs w:val="18"/>
                <w:highlight w:val="white"/>
              </w:rPr>
              <w:t>char</w:t>
            </w:r>
            <w:r w:rsidRPr="00B2456E">
              <w:rPr>
                <w:rFonts w:ascii="Courier New" w:hAnsi="Courier New" w:cs="Courier New"/>
                <w:color w:val="000000"/>
                <w:sz w:val="18"/>
                <w:szCs w:val="18"/>
                <w:highlight w:val="white"/>
              </w:rPr>
              <w:t xml:space="preserve"> dados</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6</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p>
          <w:p w:rsidR="006475E6" w:rsidRPr="00B2456E" w:rsidRDefault="006475E6" w:rsidP="006475E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while</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parar</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//Mantem loop enquanto houver dados na porta serial</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74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745" w:author="Adam" w:date="2017-05-19T11:55:00Z">
                  <w:rPr>
                    <w:rFonts w:ascii="Courier New" w:hAnsi="Courier New" w:cs="Courier New"/>
                    <w:color w:val="000000"/>
                    <w:sz w:val="18"/>
                    <w:szCs w:val="18"/>
                    <w:highlight w:val="white"/>
                  </w:rPr>
                </w:rPrChange>
              </w:rPr>
              <w:t>restart</w:t>
            </w:r>
            <w:r w:rsidRPr="006813C9">
              <w:rPr>
                <w:rFonts w:ascii="Courier New" w:hAnsi="Courier New" w:cs="Courier New"/>
                <w:b/>
                <w:bCs/>
                <w:color w:val="000080"/>
                <w:sz w:val="18"/>
                <w:szCs w:val="18"/>
                <w:highlight w:val="white"/>
                <w:lang w:val="en-US"/>
                <w:rPrChange w:id="2746"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74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74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749" w:author="Adam" w:date="2017-05-19T11:55:00Z">
                  <w:rPr>
                    <w:rFonts w:ascii="Courier New" w:hAnsi="Courier New" w:cs="Courier New"/>
                    <w:b/>
                    <w:bCs/>
                    <w:color w:val="0000FF"/>
                    <w:sz w:val="18"/>
                    <w:szCs w:val="18"/>
                    <w:highlight w:val="white"/>
                  </w:rPr>
                </w:rPrChange>
              </w:rPr>
              <w:t>while</w:t>
            </w:r>
            <w:r w:rsidRPr="006813C9">
              <w:rPr>
                <w:rFonts w:ascii="Courier New" w:hAnsi="Courier New" w:cs="Courier New"/>
                <w:color w:val="000000"/>
                <w:sz w:val="18"/>
                <w:szCs w:val="18"/>
                <w:highlight w:val="white"/>
                <w:lang w:val="en-US"/>
                <w:rPrChange w:id="27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52"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27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54"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27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57"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27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759" w:author="Adam" w:date="2017-05-19T11:55:00Z">
                  <w:rPr>
                    <w:rFonts w:ascii="Courier New" w:hAnsi="Courier New" w:cs="Courier New"/>
                    <w:color w:val="FF8000"/>
                    <w:sz w:val="18"/>
                    <w:szCs w:val="18"/>
                    <w:highlight w:val="white"/>
                  </w:rPr>
                </w:rPrChange>
              </w:rPr>
              <w:t>0</w:t>
            </w:r>
            <w:r w:rsidRPr="006813C9">
              <w:rPr>
                <w:rFonts w:ascii="Courier New" w:hAnsi="Courier New" w:cs="Courier New"/>
                <w:color w:val="000000"/>
                <w:sz w:val="18"/>
                <w:szCs w:val="18"/>
                <w:highlight w:val="white"/>
                <w:lang w:val="en-US"/>
                <w:rPrChange w:id="276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61" w:author="Adam" w:date="2017-05-19T11:55:00Z">
                  <w:rPr>
                    <w:rFonts w:ascii="Courier New" w:hAnsi="Courier New" w:cs="Courier New"/>
                    <w:b/>
                    <w:bCs/>
                    <w:color w:val="000080"/>
                    <w:sz w:val="18"/>
                    <w:szCs w:val="18"/>
                    <w:highlight w:val="white"/>
                  </w:rPr>
                </w:rPrChange>
              </w:rPr>
              <w:t>&amp;&amp;</w:t>
            </w:r>
            <w:r w:rsidRPr="006813C9">
              <w:rPr>
                <w:rFonts w:ascii="Courier New" w:hAnsi="Courier New" w:cs="Courier New"/>
                <w:color w:val="000000"/>
                <w:sz w:val="18"/>
                <w:szCs w:val="18"/>
                <w:highlight w:val="white"/>
                <w:lang w:val="en-US"/>
                <w:rPrChange w:id="276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6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64" w:author="Adam" w:date="2017-05-19T11:55:00Z">
                  <w:rPr>
                    <w:rFonts w:ascii="Courier New" w:hAnsi="Courier New" w:cs="Courier New"/>
                    <w:color w:val="000000"/>
                    <w:sz w:val="18"/>
                    <w:szCs w:val="18"/>
                    <w:highlight w:val="white"/>
                  </w:rPr>
                </w:rPrChange>
              </w:rPr>
              <w:t>origemJava</w:t>
            </w:r>
            <w:r w:rsidRPr="006813C9">
              <w:rPr>
                <w:rFonts w:ascii="Courier New" w:hAnsi="Courier New" w:cs="Courier New"/>
                <w:b/>
                <w:bCs/>
                <w:color w:val="000080"/>
                <w:sz w:val="18"/>
                <w:szCs w:val="18"/>
                <w:highlight w:val="white"/>
                <w:lang w:val="en-US"/>
                <w:rPrChange w:id="276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6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67" w:author="Adam" w:date="2017-05-19T11:55: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2768"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//Le os 8 bytes seguintes</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Change w:id="2769"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b/>
                <w:bCs/>
                <w:color w:val="0000FF"/>
                <w:sz w:val="18"/>
                <w:szCs w:val="18"/>
                <w:highlight w:val="white"/>
              </w:rPr>
              <w:t>for</w:t>
            </w:r>
            <w:r w:rsidRPr="00851D32">
              <w:rPr>
                <w:rFonts w:ascii="Courier New" w:hAnsi="Courier New" w:cs="Courier New"/>
                <w:color w:val="000000"/>
                <w:sz w:val="18"/>
                <w:szCs w:val="18"/>
                <w:highlight w:val="white"/>
              </w:rPr>
              <w:t xml:space="preserve"> </w:t>
            </w:r>
            <w:r w:rsidRPr="00B711FE">
              <w:rPr>
                <w:rFonts w:ascii="Courier New" w:hAnsi="Courier New" w:cs="Courier New"/>
                <w:b/>
                <w:bCs/>
                <w:color w:val="000080"/>
                <w:sz w:val="18"/>
                <w:szCs w:val="18"/>
                <w:highlight w:val="white"/>
              </w:rPr>
              <w:t>(</w:t>
            </w:r>
            <w:r w:rsidRPr="00AF467A">
              <w:rPr>
                <w:rFonts w:ascii="Courier New" w:hAnsi="Courier New" w:cs="Courier New"/>
                <w:color w:val="8000FF"/>
                <w:sz w:val="18"/>
                <w:szCs w:val="18"/>
                <w:highlight w:val="white"/>
              </w:rPr>
              <w:t>int</w:t>
            </w:r>
            <w:r w:rsidRPr="00851D32">
              <w:rPr>
                <w:rFonts w:ascii="Courier New" w:hAnsi="Courier New" w:cs="Courier New"/>
                <w:color w:val="000000"/>
                <w:sz w:val="18"/>
                <w:szCs w:val="18"/>
                <w:highlight w:val="white"/>
                <w:rPrChange w:id="2770" w:author="Adam" w:date="2017-05-19T13:16:00Z">
                  <w:rPr>
                    <w:rFonts w:ascii="Courier New" w:hAnsi="Courier New" w:cs="Courier New"/>
                    <w:color w:val="000000"/>
                    <w:sz w:val="18"/>
                    <w:szCs w:val="18"/>
                    <w:highlight w:val="white"/>
                  </w:rPr>
                </w:rPrChange>
              </w:rPr>
              <w:t xml:space="preserve">  i </w:t>
            </w:r>
            <w:r w:rsidRPr="00851D32">
              <w:rPr>
                <w:rFonts w:ascii="Courier New" w:hAnsi="Courier New" w:cs="Courier New"/>
                <w:b/>
                <w:bCs/>
                <w:color w:val="000080"/>
                <w:sz w:val="18"/>
                <w:szCs w:val="18"/>
                <w:highlight w:val="white"/>
                <w:rPrChange w:id="277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277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rPrChange w:id="2773" w:author="Adam" w:date="2017-05-19T13:16:00Z">
                  <w:rPr>
                    <w:rFonts w:ascii="Courier New" w:hAnsi="Courier New" w:cs="Courier New"/>
                    <w:color w:val="FF8000"/>
                    <w:sz w:val="18"/>
                    <w:szCs w:val="18"/>
                    <w:highlight w:val="white"/>
                  </w:rPr>
                </w:rPrChange>
              </w:rPr>
              <w:t>0</w:t>
            </w:r>
            <w:r w:rsidRPr="00851D32">
              <w:rPr>
                <w:rFonts w:ascii="Courier New" w:hAnsi="Courier New" w:cs="Courier New"/>
                <w:b/>
                <w:bCs/>
                <w:color w:val="000080"/>
                <w:sz w:val="18"/>
                <w:szCs w:val="18"/>
                <w:highlight w:val="white"/>
                <w:rPrChange w:id="277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2775" w:author="Adam" w:date="2017-05-19T13:16:00Z">
                  <w:rPr>
                    <w:rFonts w:ascii="Courier New" w:hAnsi="Courier New" w:cs="Courier New"/>
                    <w:color w:val="000000"/>
                    <w:sz w:val="18"/>
                    <w:szCs w:val="18"/>
                    <w:highlight w:val="white"/>
                  </w:rPr>
                </w:rPrChange>
              </w:rPr>
              <w:t xml:space="preserve"> i </w:t>
            </w:r>
            <w:r w:rsidRPr="00851D32">
              <w:rPr>
                <w:rFonts w:ascii="Courier New" w:hAnsi="Courier New" w:cs="Courier New"/>
                <w:b/>
                <w:bCs/>
                <w:color w:val="000080"/>
                <w:sz w:val="18"/>
                <w:szCs w:val="18"/>
                <w:highlight w:val="white"/>
                <w:rPrChange w:id="2776" w:author="Adam" w:date="2017-05-19T13:16:00Z">
                  <w:rPr>
                    <w:rFonts w:ascii="Courier New" w:hAnsi="Courier New" w:cs="Courier New"/>
                    <w:b/>
                    <w:bCs/>
                    <w:color w:val="000080"/>
                    <w:sz w:val="18"/>
                    <w:szCs w:val="18"/>
                    <w:highlight w:val="white"/>
                  </w:rPr>
                </w:rPrChange>
              </w:rPr>
              <w:t>&lt;</w:t>
            </w:r>
            <w:r w:rsidRPr="00851D32">
              <w:rPr>
                <w:rFonts w:ascii="Courier New" w:hAnsi="Courier New" w:cs="Courier New"/>
                <w:color w:val="000000"/>
                <w:sz w:val="18"/>
                <w:szCs w:val="18"/>
                <w:highlight w:val="white"/>
                <w:rPrChange w:id="277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FF8000"/>
                <w:sz w:val="18"/>
                <w:szCs w:val="18"/>
                <w:highlight w:val="white"/>
                <w:rPrChange w:id="2778" w:author="Adam" w:date="2017-05-19T13:16:00Z">
                  <w:rPr>
                    <w:rFonts w:ascii="Courier New" w:hAnsi="Courier New" w:cs="Courier New"/>
                    <w:color w:val="FF8000"/>
                    <w:sz w:val="18"/>
                    <w:szCs w:val="18"/>
                    <w:highlight w:val="white"/>
                  </w:rPr>
                </w:rPrChange>
              </w:rPr>
              <w:t>8</w:t>
            </w:r>
            <w:r w:rsidRPr="00851D32">
              <w:rPr>
                <w:rFonts w:ascii="Courier New" w:hAnsi="Courier New" w:cs="Courier New"/>
                <w:b/>
                <w:bCs/>
                <w:color w:val="000080"/>
                <w:sz w:val="18"/>
                <w:szCs w:val="18"/>
                <w:highlight w:val="white"/>
                <w:rPrChange w:id="277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2780" w:author="Adam" w:date="2017-05-19T13:16:00Z">
                  <w:rPr>
                    <w:rFonts w:ascii="Courier New" w:hAnsi="Courier New" w:cs="Courier New"/>
                    <w:color w:val="000000"/>
                    <w:sz w:val="18"/>
                    <w:szCs w:val="18"/>
                    <w:highlight w:val="white"/>
                  </w:rPr>
                </w:rPrChange>
              </w:rPr>
              <w:t xml:space="preserve"> i</w:t>
            </w:r>
            <w:r w:rsidRPr="00851D32">
              <w:rPr>
                <w:rFonts w:ascii="Courier New" w:hAnsi="Courier New" w:cs="Courier New"/>
                <w:b/>
                <w:bCs/>
                <w:color w:val="000080"/>
                <w:sz w:val="18"/>
                <w:szCs w:val="18"/>
                <w:highlight w:val="white"/>
                <w:rPrChange w:id="278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2782"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rPrChange w:id="2783" w:author="Adam" w:date="2017-05-19T13:16: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784"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2785"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2786" w:author="Adam" w:date="2017-05-19T11:55:00Z">
                  <w:rPr>
                    <w:rFonts w:ascii="Courier New" w:hAnsi="Courier New" w:cs="Courier New"/>
                    <w:color w:val="000000"/>
                    <w:sz w:val="18"/>
                    <w:szCs w:val="18"/>
                    <w:highlight w:val="white"/>
                  </w:rPr>
                </w:rPrChange>
              </w:rPr>
              <w:t>bufferChar</w:t>
            </w:r>
            <w:r w:rsidRPr="006813C9">
              <w:rPr>
                <w:rFonts w:ascii="Courier New" w:hAnsi="Courier New" w:cs="Courier New"/>
                <w:b/>
                <w:bCs/>
                <w:color w:val="000080"/>
                <w:sz w:val="18"/>
                <w:szCs w:val="18"/>
                <w:highlight w:val="white"/>
                <w:lang w:val="en-US"/>
                <w:rPrChange w:id="27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88"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27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9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7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92"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27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794" w:author="Adam" w:date="2017-05-19T11:55:00Z">
                  <w:rPr>
                    <w:rFonts w:ascii="Courier New" w:hAnsi="Courier New" w:cs="Courier New"/>
                    <w:color w:val="000000"/>
                    <w:sz w:val="18"/>
                    <w:szCs w:val="18"/>
                    <w:highlight w:val="white"/>
                  </w:rPr>
                </w:rPrChange>
              </w:rPr>
              <w:t>read</w:t>
            </w:r>
            <w:r w:rsidRPr="006813C9">
              <w:rPr>
                <w:rFonts w:ascii="Courier New" w:hAnsi="Courier New" w:cs="Courier New"/>
                <w:b/>
                <w:bCs/>
                <w:color w:val="000080"/>
                <w:sz w:val="18"/>
                <w:szCs w:val="18"/>
                <w:highlight w:val="white"/>
                <w:lang w:val="en-US"/>
                <w:rPrChange w:id="2795"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79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7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798"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279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01" w:author="Adam" w:date="2017-05-19T11:55:00Z">
                  <w:rPr>
                    <w:rFonts w:ascii="Courier New" w:hAnsi="Courier New" w:cs="Courier New"/>
                    <w:color w:val="000000"/>
                    <w:sz w:val="18"/>
                    <w:szCs w:val="18"/>
                    <w:highlight w:val="white"/>
                  </w:rPr>
                </w:rPrChange>
              </w:rPr>
              <w:t>bufferChar</w:t>
            </w:r>
            <w:r w:rsidRPr="006813C9">
              <w:rPr>
                <w:rFonts w:ascii="Courier New" w:hAnsi="Courier New" w:cs="Courier New"/>
                <w:b/>
                <w:bCs/>
                <w:color w:val="000080"/>
                <w:sz w:val="18"/>
                <w:szCs w:val="18"/>
                <w:highlight w:val="white"/>
                <w:lang w:val="en-US"/>
                <w:rPrChange w:id="28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03" w:author="Adam" w:date="2017-05-19T11:55:00Z">
                  <w:rPr>
                    <w:rFonts w:ascii="Courier New" w:hAnsi="Courier New" w:cs="Courier New"/>
                    <w:color w:val="000000"/>
                    <w:sz w:val="18"/>
                    <w:szCs w:val="18"/>
                    <w:highlight w:val="white"/>
                  </w:rPr>
                </w:rPrChange>
              </w:rPr>
              <w:t xml:space="preserve">i </w:t>
            </w:r>
            <w:r w:rsidRPr="006813C9">
              <w:rPr>
                <w:rFonts w:ascii="Courier New" w:hAnsi="Courier New" w:cs="Courier New"/>
                <w:b/>
                <w:bCs/>
                <w:color w:val="000080"/>
                <w:sz w:val="18"/>
                <w:szCs w:val="18"/>
                <w:highlight w:val="white"/>
                <w:lang w:val="en-US"/>
                <w:rPrChange w:id="28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0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806"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28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0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811" w:author="Adam" w:date="2017-05-19T11:55:00Z">
                  <w:rPr>
                    <w:rFonts w:ascii="Courier New" w:hAnsi="Courier New" w:cs="Courier New"/>
                    <w:color w:val="808080"/>
                    <w:sz w:val="18"/>
                    <w:szCs w:val="18"/>
                    <w:highlight w:val="white"/>
                  </w:rPr>
                </w:rPrChange>
              </w:rPr>
              <w:t>'0'</w:t>
            </w:r>
            <w:r w:rsidRPr="006813C9">
              <w:rPr>
                <w:rFonts w:ascii="Courier New" w:hAnsi="Courier New" w:cs="Courier New"/>
                <w:color w:val="000000"/>
                <w:sz w:val="18"/>
                <w:szCs w:val="18"/>
                <w:highlight w:val="white"/>
                <w:lang w:val="en-US"/>
                <w:rPrChange w:id="28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13" w:author="Adam" w:date="2017-05-19T11:55:00Z">
                  <w:rPr>
                    <w:rFonts w:ascii="Courier New" w:hAnsi="Courier New" w:cs="Courier New"/>
                    <w:b/>
                    <w:bCs/>
                    <w:color w:val="000080"/>
                    <w:sz w:val="18"/>
                    <w:szCs w:val="18"/>
                    <w:highlight w:val="white"/>
                  </w:rPr>
                </w:rPrChange>
              </w:rPr>
              <w:t>&amp;&amp;</w:t>
            </w:r>
            <w:r w:rsidRPr="006813C9">
              <w:rPr>
                <w:rFonts w:ascii="Courier New" w:hAnsi="Courier New" w:cs="Courier New"/>
                <w:color w:val="000000"/>
                <w:sz w:val="18"/>
                <w:szCs w:val="18"/>
                <w:highlight w:val="white"/>
                <w:lang w:val="en-US"/>
                <w:rPrChange w:id="2814" w:author="Adam" w:date="2017-05-19T11:55:00Z">
                  <w:rPr>
                    <w:rFonts w:ascii="Courier New" w:hAnsi="Courier New" w:cs="Courier New"/>
                    <w:color w:val="000000"/>
                    <w:sz w:val="18"/>
                    <w:szCs w:val="18"/>
                    <w:highlight w:val="white"/>
                  </w:rPr>
                </w:rPrChange>
              </w:rPr>
              <w:t xml:space="preserve"> bufferChar</w:t>
            </w:r>
            <w:r w:rsidRPr="006813C9">
              <w:rPr>
                <w:rFonts w:ascii="Courier New" w:hAnsi="Courier New" w:cs="Courier New"/>
                <w:b/>
                <w:bCs/>
                <w:color w:val="000080"/>
                <w:sz w:val="18"/>
                <w:szCs w:val="18"/>
                <w:highlight w:val="white"/>
                <w:lang w:val="en-US"/>
                <w:rPrChange w:id="28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16"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28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1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2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821" w:author="Adam" w:date="2017-05-19T11:55:00Z">
                  <w:rPr>
                    <w:rFonts w:ascii="Courier New" w:hAnsi="Courier New" w:cs="Courier New"/>
                    <w:color w:val="808080"/>
                    <w:sz w:val="18"/>
                    <w:szCs w:val="18"/>
                    <w:highlight w:val="white"/>
                  </w:rPr>
                </w:rPrChange>
              </w:rPr>
              <w:t>'j'</w:t>
            </w:r>
            <w:r w:rsidRPr="006813C9">
              <w:rPr>
                <w:rFonts w:ascii="Courier New" w:hAnsi="Courier New" w:cs="Courier New"/>
                <w:b/>
                <w:bCs/>
                <w:color w:val="000080"/>
                <w:sz w:val="18"/>
                <w:szCs w:val="18"/>
                <w:highlight w:val="white"/>
                <w:lang w:val="en-US"/>
                <w:rPrChange w:id="28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24" w:author="Adam" w:date="2017-05-19T11:55: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lang w:val="en-US"/>
                <w:rPrChange w:id="2825" w:author="Adam" w:date="2017-05-19T13:16: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282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2827" w:author="Adam" w:date="2017-05-19T13:16:00Z">
                  <w:rPr>
                    <w:rFonts w:ascii="Courier New" w:hAnsi="Courier New" w:cs="Courier New"/>
                    <w:color w:val="008000"/>
                    <w:sz w:val="18"/>
                    <w:szCs w:val="18"/>
                    <w:highlight w:val="white"/>
                  </w:rPr>
                </w:rPrChange>
              </w:rPr>
              <w:t>//Serial.println("PEGOU!");</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28" w:author="Adam" w:date="2017-05-19T13:16: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2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3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831"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83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834"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835" w:author="Adam" w:date="2017-05-19T11:55:00Z">
                  <w:rPr>
                    <w:rFonts w:ascii="Courier New" w:hAnsi="Courier New" w:cs="Courier New"/>
                    <w:color w:val="000000"/>
                    <w:sz w:val="18"/>
                    <w:szCs w:val="18"/>
                    <w:highlight w:val="white"/>
                  </w:rPr>
                </w:rPrChange>
              </w:rPr>
              <w:t xml:space="preserve"> k </w:t>
            </w:r>
            <w:r w:rsidRPr="006813C9">
              <w:rPr>
                <w:rFonts w:ascii="Courier New" w:hAnsi="Courier New" w:cs="Courier New"/>
                <w:b/>
                <w:bCs/>
                <w:color w:val="000080"/>
                <w:sz w:val="18"/>
                <w:szCs w:val="18"/>
                <w:highlight w:val="white"/>
                <w:lang w:val="en-US"/>
                <w:rPrChange w:id="28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838"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8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40" w:author="Adam" w:date="2017-05-19T11:55:00Z">
                  <w:rPr>
                    <w:rFonts w:ascii="Courier New" w:hAnsi="Courier New" w:cs="Courier New"/>
                    <w:color w:val="000000"/>
                    <w:sz w:val="18"/>
                    <w:szCs w:val="18"/>
                    <w:highlight w:val="white"/>
                  </w:rPr>
                </w:rPrChange>
              </w:rPr>
              <w:t xml:space="preserve"> k </w:t>
            </w:r>
            <w:r w:rsidRPr="006813C9">
              <w:rPr>
                <w:rFonts w:ascii="Courier New" w:hAnsi="Courier New" w:cs="Courier New"/>
                <w:b/>
                <w:bCs/>
                <w:color w:val="000080"/>
                <w:sz w:val="18"/>
                <w:szCs w:val="18"/>
                <w:highlight w:val="white"/>
                <w:lang w:val="en-US"/>
                <w:rPrChange w:id="2841"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8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843" w:author="Adam" w:date="2017-05-19T11:55:00Z">
                  <w:rPr>
                    <w:rFonts w:ascii="Courier New" w:hAnsi="Courier New" w:cs="Courier New"/>
                    <w:color w:val="FF8000"/>
                    <w:sz w:val="18"/>
                    <w:szCs w:val="18"/>
                    <w:highlight w:val="white"/>
                  </w:rPr>
                </w:rPrChange>
              </w:rPr>
              <w:t>6</w:t>
            </w:r>
            <w:r w:rsidRPr="006813C9">
              <w:rPr>
                <w:rFonts w:ascii="Courier New" w:hAnsi="Courier New" w:cs="Courier New"/>
                <w:b/>
                <w:bCs/>
                <w:color w:val="000080"/>
                <w:sz w:val="18"/>
                <w:szCs w:val="18"/>
                <w:highlight w:val="white"/>
                <w:lang w:val="en-US"/>
                <w:rPrChange w:id="28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45" w:author="Adam" w:date="2017-05-19T11:55:00Z">
                  <w:rPr>
                    <w:rFonts w:ascii="Courier New" w:hAnsi="Courier New" w:cs="Courier New"/>
                    <w:color w:val="000000"/>
                    <w:sz w:val="18"/>
                    <w:szCs w:val="18"/>
                    <w:highlight w:val="white"/>
                  </w:rPr>
                </w:rPrChange>
              </w:rPr>
              <w:t xml:space="preserve"> k</w:t>
            </w:r>
            <w:r w:rsidRPr="006813C9">
              <w:rPr>
                <w:rFonts w:ascii="Courier New" w:hAnsi="Courier New" w:cs="Courier New"/>
                <w:b/>
                <w:bCs/>
                <w:color w:val="000080"/>
                <w:sz w:val="18"/>
                <w:szCs w:val="18"/>
                <w:highlight w:val="white"/>
                <w:lang w:val="en-US"/>
                <w:rPrChange w:id="28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48"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4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850" w:author="Adam" w:date="2017-05-19T11:55:00Z">
                  <w:rPr>
                    <w:rFonts w:ascii="Courier New" w:hAnsi="Courier New" w:cs="Courier New"/>
                    <w:color w:val="000000"/>
                    <w:sz w:val="18"/>
                    <w:szCs w:val="18"/>
                    <w:highlight w:val="white"/>
                  </w:rPr>
                </w:rPrChange>
              </w:rPr>
              <w:t xml:space="preserve">            dados</w:t>
            </w:r>
            <w:r w:rsidRPr="006813C9">
              <w:rPr>
                <w:rFonts w:ascii="Courier New" w:hAnsi="Courier New" w:cs="Courier New"/>
                <w:b/>
                <w:bCs/>
                <w:color w:val="000080"/>
                <w:sz w:val="18"/>
                <w:szCs w:val="18"/>
                <w:highlight w:val="white"/>
                <w:lang w:val="en-US"/>
                <w:rPrChange w:id="28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52" w:author="Adam" w:date="2017-05-19T11:55:00Z">
                  <w:rPr>
                    <w:rFonts w:ascii="Courier New" w:hAnsi="Courier New" w:cs="Courier New"/>
                    <w:color w:val="000000"/>
                    <w:sz w:val="18"/>
                    <w:szCs w:val="18"/>
                    <w:highlight w:val="white"/>
                  </w:rPr>
                </w:rPrChange>
              </w:rPr>
              <w:t>k</w:t>
            </w:r>
            <w:r w:rsidRPr="006813C9">
              <w:rPr>
                <w:rFonts w:ascii="Courier New" w:hAnsi="Courier New" w:cs="Courier New"/>
                <w:b/>
                <w:bCs/>
                <w:color w:val="000080"/>
                <w:sz w:val="18"/>
                <w:szCs w:val="18"/>
                <w:highlight w:val="white"/>
                <w:lang w:val="en-US"/>
                <w:rPrChange w:id="28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56"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28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58" w:author="Adam" w:date="2017-05-19T11:55:00Z">
                  <w:rPr>
                    <w:rFonts w:ascii="Courier New" w:hAnsi="Courier New" w:cs="Courier New"/>
                    <w:color w:val="000000"/>
                    <w:sz w:val="18"/>
                    <w:szCs w:val="18"/>
                    <w:highlight w:val="white"/>
                  </w:rPr>
                </w:rPrChange>
              </w:rPr>
              <w:t>read</w:t>
            </w:r>
            <w:r w:rsidRPr="006813C9">
              <w:rPr>
                <w:rFonts w:ascii="Courier New" w:hAnsi="Courier New" w:cs="Courier New"/>
                <w:b/>
                <w:bCs/>
                <w:color w:val="000080"/>
                <w:sz w:val="18"/>
                <w:szCs w:val="18"/>
                <w:highlight w:val="white"/>
                <w:lang w:val="en-US"/>
                <w:rPrChange w:id="2859" w:author="Adam" w:date="2017-05-19T11:55: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lang w:val="en-US"/>
                <w:rPrChange w:id="2860" w:author="Adam" w:date="2017-05-19T13:16: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2861"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2862" w:author="Adam" w:date="2017-05-19T13:16:00Z">
                  <w:rPr>
                    <w:rFonts w:ascii="Courier New" w:hAnsi="Courier New" w:cs="Courier New"/>
                    <w:color w:val="008000"/>
                    <w:sz w:val="18"/>
                    <w:szCs w:val="18"/>
                    <w:highlight w:val="white"/>
                  </w:rPr>
                </w:rPrChange>
              </w:rPr>
              <w:t>//Serial.println("Dados: " + String(dados));</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63"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64" w:author="Adam" w:date="2017-05-19T13:16:00Z">
                  <w:rPr>
                    <w:rFonts w:ascii="Courier New" w:hAnsi="Courier New" w:cs="Courier New"/>
                    <w:color w:val="000000"/>
                    <w:sz w:val="18"/>
                    <w:szCs w:val="18"/>
                    <w:highlight w:val="white"/>
                  </w:rPr>
                </w:rPrChange>
              </w:rPr>
              <w:t xml:space="preserve">            delay</w:t>
            </w:r>
            <w:r w:rsidRPr="00851D32">
              <w:rPr>
                <w:rFonts w:ascii="Courier New" w:hAnsi="Courier New" w:cs="Courier New"/>
                <w:b/>
                <w:bCs/>
                <w:color w:val="000080"/>
                <w:sz w:val="18"/>
                <w:szCs w:val="18"/>
                <w:highlight w:val="white"/>
                <w:lang w:val="en-US"/>
                <w:rPrChange w:id="286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2866" w:author="Adam" w:date="2017-05-19T13:16:00Z">
                  <w:rPr>
                    <w:rFonts w:ascii="Courier New" w:hAnsi="Courier New" w:cs="Courier New"/>
                    <w:color w:val="FF8000"/>
                    <w:sz w:val="18"/>
                    <w:szCs w:val="18"/>
                    <w:highlight w:val="white"/>
                  </w:rPr>
                </w:rPrChange>
              </w:rPr>
              <w:t>60</w:t>
            </w:r>
            <w:r w:rsidRPr="00851D32">
              <w:rPr>
                <w:rFonts w:ascii="Courier New" w:hAnsi="Courier New" w:cs="Courier New"/>
                <w:b/>
                <w:bCs/>
                <w:color w:val="000080"/>
                <w:sz w:val="18"/>
                <w:szCs w:val="18"/>
                <w:highlight w:val="white"/>
                <w:lang w:val="en-US"/>
                <w:rPrChange w:id="2867"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68"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6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870"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7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72" w:author="Adam" w:date="2017-05-19T13:16:00Z">
                  <w:rPr>
                    <w:rFonts w:ascii="Courier New" w:hAnsi="Courier New" w:cs="Courier New"/>
                    <w:color w:val="000000"/>
                    <w:sz w:val="18"/>
                    <w:szCs w:val="18"/>
                    <w:highlight w:val="white"/>
                  </w:rPr>
                </w:rPrChange>
              </w:rPr>
              <w:t xml:space="preserve">          origemJava </w:t>
            </w:r>
            <w:r w:rsidRPr="00851D32">
              <w:rPr>
                <w:rFonts w:ascii="Courier New" w:hAnsi="Courier New" w:cs="Courier New"/>
                <w:b/>
                <w:bCs/>
                <w:color w:val="000080"/>
                <w:sz w:val="18"/>
                <w:szCs w:val="18"/>
                <w:highlight w:val="white"/>
                <w:lang w:val="en-US"/>
                <w:rPrChange w:id="287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87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2875"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2876"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lang w:val="en-US"/>
                <w:rPrChange w:id="2877"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0000"/>
                <w:sz w:val="18"/>
                <w:szCs w:val="18"/>
                <w:highlight w:val="white"/>
                <w:lang w:val="en-US"/>
                <w:rPrChange w:id="287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2879" w:author="Adam" w:date="2017-05-19T13:16:00Z">
                  <w:rPr>
                    <w:rFonts w:ascii="Courier New" w:hAnsi="Courier New" w:cs="Courier New"/>
                    <w:color w:val="008000"/>
                    <w:sz w:val="18"/>
                    <w:szCs w:val="18"/>
                    <w:highlight w:val="white"/>
                  </w:rPr>
                </w:rPrChange>
              </w:rPr>
              <w:t>//Serial.println("PEGOU!!! ---------------------");</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8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8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2882" w:author="Adam" w:date="2017-05-19T13:16:00Z">
                  <w:rPr>
                    <w:rFonts w:ascii="Courier New" w:hAnsi="Courier New" w:cs="Courier New"/>
                    <w:b/>
                    <w:bCs/>
                    <w:color w:val="0000FF"/>
                    <w:sz w:val="18"/>
                    <w:szCs w:val="18"/>
                    <w:highlight w:val="white"/>
                  </w:rPr>
                </w:rPrChange>
              </w:rPr>
              <w:t>break</w:t>
            </w:r>
            <w:r w:rsidRPr="00851D32">
              <w:rPr>
                <w:rFonts w:ascii="Courier New" w:hAnsi="Courier New" w:cs="Courier New"/>
                <w:b/>
                <w:bCs/>
                <w:color w:val="000080"/>
                <w:sz w:val="18"/>
                <w:szCs w:val="18"/>
                <w:highlight w:val="white"/>
                <w:lang w:val="en-US"/>
                <w:rPrChange w:id="2883"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84"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8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886"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8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8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889"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9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9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892"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93" w:author="Adam" w:date="2017-05-19T13:16: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894"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895"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896"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28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8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899" w:author="Adam" w:date="2017-05-19T11:55:00Z">
                  <w:rPr>
                    <w:rFonts w:ascii="Courier New" w:hAnsi="Courier New" w:cs="Courier New"/>
                    <w:color w:val="000000"/>
                    <w:sz w:val="18"/>
                    <w:szCs w:val="18"/>
                    <w:highlight w:val="white"/>
                  </w:rPr>
                </w:rPrChange>
              </w:rPr>
              <w:t>origemJava</w:t>
            </w:r>
            <w:r w:rsidRPr="006813C9">
              <w:rPr>
                <w:rFonts w:ascii="Courier New" w:hAnsi="Courier New" w:cs="Courier New"/>
                <w:b/>
                <w:bCs/>
                <w:color w:val="000080"/>
                <w:sz w:val="18"/>
                <w:szCs w:val="18"/>
                <w:highlight w:val="white"/>
                <w:lang w:val="en-US"/>
                <w:rPrChange w:id="29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02"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0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904" w:author="Adam" w:date="2017-05-19T11:55:00Z">
                  <w:rPr>
                    <w:rFonts w:ascii="Courier New" w:hAnsi="Courier New" w:cs="Courier New"/>
                    <w:color w:val="000000"/>
                    <w:sz w:val="18"/>
                    <w:szCs w:val="18"/>
                    <w:highlight w:val="white"/>
                  </w:rPr>
                </w:rPrChange>
              </w:rPr>
              <w:t xml:space="preserve">      webServer</w:t>
            </w:r>
            <w:r w:rsidRPr="006813C9">
              <w:rPr>
                <w:rFonts w:ascii="Courier New" w:hAnsi="Courier New" w:cs="Courier New"/>
                <w:b/>
                <w:bCs/>
                <w:color w:val="000080"/>
                <w:sz w:val="18"/>
                <w:szCs w:val="18"/>
                <w:highlight w:val="white"/>
                <w:lang w:val="en-US"/>
                <w:rPrChange w:id="29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06" w:author="Adam" w:date="2017-05-19T11:55:00Z">
                  <w:rPr>
                    <w:rFonts w:ascii="Courier New" w:hAnsi="Courier New" w:cs="Courier New"/>
                    <w:color w:val="000000"/>
                    <w:sz w:val="18"/>
                    <w:szCs w:val="18"/>
                    <w:highlight w:val="white"/>
                  </w:rPr>
                </w:rPrChange>
              </w:rPr>
              <w:t>String</w:t>
            </w:r>
            <w:r w:rsidRPr="006813C9">
              <w:rPr>
                <w:rFonts w:ascii="Courier New" w:hAnsi="Courier New" w:cs="Courier New"/>
                <w:b/>
                <w:bCs/>
                <w:color w:val="000080"/>
                <w:sz w:val="18"/>
                <w:szCs w:val="18"/>
                <w:highlight w:val="white"/>
                <w:lang w:val="en-US"/>
                <w:rPrChange w:id="29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08" w:author="Adam" w:date="2017-05-19T11:55:00Z">
                  <w:rPr>
                    <w:rFonts w:ascii="Courier New" w:hAnsi="Courier New" w:cs="Courier New"/>
                    <w:color w:val="000000"/>
                    <w:sz w:val="18"/>
                    <w:szCs w:val="18"/>
                    <w:highlight w:val="white"/>
                  </w:rPr>
                </w:rPrChange>
              </w:rPr>
              <w:t>dados</w:t>
            </w:r>
            <w:r w:rsidRPr="006813C9">
              <w:rPr>
                <w:rFonts w:ascii="Courier New" w:hAnsi="Courier New" w:cs="Courier New"/>
                <w:b/>
                <w:bCs/>
                <w:color w:val="000080"/>
                <w:sz w:val="18"/>
                <w:szCs w:val="18"/>
                <w:highlight w:val="white"/>
                <w:lang w:val="en-US"/>
                <w:rPrChange w:id="29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913" w:author="Adam" w:date="2017-05-19T11:55:00Z">
                  <w:rPr>
                    <w:rFonts w:ascii="Courier New" w:hAnsi="Courier New" w:cs="Courier New"/>
                    <w:color w:val="808080"/>
                    <w:sz w:val="18"/>
                    <w:szCs w:val="18"/>
                    <w:highlight w:val="white"/>
                  </w:rPr>
                </w:rPrChange>
              </w:rPr>
              <w:t>'\n'</w:t>
            </w:r>
            <w:r w:rsidRPr="006813C9">
              <w:rPr>
                <w:rFonts w:ascii="Courier New" w:hAnsi="Courier New" w:cs="Courier New"/>
                <w:b/>
                <w:bCs/>
                <w:color w:val="000080"/>
                <w:sz w:val="18"/>
                <w:szCs w:val="18"/>
                <w:highlight w:val="white"/>
                <w:lang w:val="en-US"/>
                <w:rPrChange w:id="2914" w:author="Adam" w:date="2017-05-19T11:55: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15"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91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2917" w:author="Adam" w:date="2017-05-19T13:16:00Z">
                  <w:rPr>
                    <w:rFonts w:ascii="Courier New" w:hAnsi="Courier New" w:cs="Courier New"/>
                    <w:color w:val="000000"/>
                    <w:sz w:val="18"/>
                    <w:szCs w:val="18"/>
                    <w:highlight w:val="white"/>
                  </w:rPr>
                </w:rPrChange>
              </w:rPr>
              <w:t xml:space="preserve">parar </w:t>
            </w:r>
            <w:r w:rsidRPr="00851D32">
              <w:rPr>
                <w:rFonts w:ascii="Courier New" w:hAnsi="Courier New" w:cs="Courier New"/>
                <w:b/>
                <w:bCs/>
                <w:color w:val="000080"/>
                <w:sz w:val="18"/>
                <w:szCs w:val="18"/>
                <w:highlight w:val="white"/>
                <w:lang w:val="en-US"/>
                <w:rPrChange w:id="291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291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2920"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2921"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22"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923"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2924" w:author="Adam" w:date="2017-05-19T13:16: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25"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2926"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2927" w:author="Adam" w:date="2017-05-19T11:55:00Z">
                  <w:rPr>
                    <w:rFonts w:ascii="Courier New" w:hAnsi="Courier New" w:cs="Courier New"/>
                    <w:b/>
                    <w:bCs/>
                    <w:color w:val="0000FF"/>
                    <w:sz w:val="18"/>
                    <w:szCs w:val="18"/>
                    <w:highlight w:val="white"/>
                  </w:rPr>
                </w:rPrChange>
              </w:rPr>
              <w:t>else</w:t>
            </w:r>
            <w:r w:rsidRPr="006813C9">
              <w:rPr>
                <w:rFonts w:ascii="Courier New" w:hAnsi="Courier New" w:cs="Courier New"/>
                <w:color w:val="000000"/>
                <w:sz w:val="18"/>
                <w:szCs w:val="18"/>
                <w:highlight w:val="white"/>
                <w:lang w:val="en-US"/>
                <w:rPrChange w:id="292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29"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3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931" w:author="Adam" w:date="2017-05-19T11:55:00Z">
                  <w:rPr>
                    <w:rFonts w:ascii="Courier New" w:hAnsi="Courier New" w:cs="Courier New"/>
                    <w:color w:val="000000"/>
                    <w:sz w:val="18"/>
                    <w:szCs w:val="18"/>
                    <w:highlight w:val="white"/>
                  </w:rPr>
                </w:rPrChange>
              </w:rPr>
              <w:t xml:space="preserve">      webServer</w:t>
            </w:r>
            <w:r w:rsidRPr="006813C9">
              <w:rPr>
                <w:rFonts w:ascii="Courier New" w:hAnsi="Courier New" w:cs="Courier New"/>
                <w:b/>
                <w:bCs/>
                <w:color w:val="000080"/>
                <w:sz w:val="18"/>
                <w:szCs w:val="18"/>
                <w:highlight w:val="white"/>
                <w:lang w:val="en-US"/>
                <w:rPrChange w:id="29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33" w:author="Adam" w:date="2017-05-19T11:55:00Z">
                  <w:rPr>
                    <w:rFonts w:ascii="Courier New" w:hAnsi="Courier New" w:cs="Courier New"/>
                    <w:color w:val="000000"/>
                    <w:sz w:val="18"/>
                    <w:szCs w:val="18"/>
                    <w:highlight w:val="white"/>
                  </w:rPr>
                </w:rPrChange>
              </w:rPr>
              <w:t xml:space="preserve">String </w:t>
            </w:r>
            <w:r w:rsidRPr="006813C9">
              <w:rPr>
                <w:rFonts w:ascii="Courier New" w:hAnsi="Courier New" w:cs="Courier New"/>
                <w:b/>
                <w:bCs/>
                <w:color w:val="000080"/>
                <w:sz w:val="18"/>
                <w:szCs w:val="18"/>
                <w:highlight w:val="white"/>
                <w:lang w:val="en-US"/>
                <w:rPrChange w:id="29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35" w:author="Adam" w:date="2017-05-19T11:55:00Z">
                  <w:rPr>
                    <w:rFonts w:ascii="Courier New" w:hAnsi="Courier New" w:cs="Courier New"/>
                    <w:color w:val="000000"/>
                    <w:sz w:val="18"/>
                    <w:szCs w:val="18"/>
                    <w:highlight w:val="white"/>
                  </w:rPr>
                </w:rPrChange>
              </w:rPr>
              <w:t>millis</w:t>
            </w:r>
            <w:r w:rsidRPr="006813C9">
              <w:rPr>
                <w:rFonts w:ascii="Courier New" w:hAnsi="Courier New" w:cs="Courier New"/>
                <w:b/>
                <w:bCs/>
                <w:color w:val="000080"/>
                <w:sz w:val="18"/>
                <w:szCs w:val="18"/>
                <w:highlight w:val="white"/>
                <w:lang w:val="en-US"/>
                <w:rPrChange w:id="29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3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940" w:author="Adam" w:date="2017-05-19T11:55:00Z">
                  <w:rPr>
                    <w:rFonts w:ascii="Courier New" w:hAnsi="Courier New" w:cs="Courier New"/>
                    <w:color w:val="FF8000"/>
                    <w:sz w:val="18"/>
                    <w:szCs w:val="18"/>
                    <w:highlight w:val="white"/>
                  </w:rPr>
                </w:rPrChange>
              </w:rPr>
              <w:t>1000</w:t>
            </w:r>
            <w:r w:rsidRPr="006813C9">
              <w:rPr>
                <w:rFonts w:ascii="Courier New" w:hAnsi="Courier New" w:cs="Courier New"/>
                <w:b/>
                <w:bCs/>
                <w:color w:val="000080"/>
                <w:sz w:val="18"/>
                <w:szCs w:val="18"/>
                <w:highlight w:val="white"/>
                <w:lang w:val="en-US"/>
                <w:rPrChange w:id="29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4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8080"/>
                <w:sz w:val="18"/>
                <w:szCs w:val="18"/>
                <w:highlight w:val="white"/>
                <w:lang w:val="en-US"/>
                <w:rPrChange w:id="2945" w:author="Adam" w:date="2017-05-19T11:55:00Z">
                  <w:rPr>
                    <w:rFonts w:ascii="Courier New" w:hAnsi="Courier New" w:cs="Courier New"/>
                    <w:color w:val="808080"/>
                    <w:sz w:val="18"/>
                    <w:szCs w:val="18"/>
                    <w:highlight w:val="white"/>
                  </w:rPr>
                </w:rPrChange>
              </w:rPr>
              <w:t>'\n'</w:t>
            </w:r>
            <w:r w:rsidRPr="006813C9">
              <w:rPr>
                <w:rFonts w:ascii="Courier New" w:hAnsi="Courier New" w:cs="Courier New"/>
                <w:b/>
                <w:bCs/>
                <w:color w:val="000080"/>
                <w:sz w:val="18"/>
                <w:szCs w:val="18"/>
                <w:highlight w:val="white"/>
                <w:lang w:val="en-US"/>
                <w:rPrChange w:id="2946" w:author="Adam" w:date="2017-05-19T11:55: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2947"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//Serial.println("Esperando dados..." + String(millis()));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50</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seta azul de fundo</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48"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2949"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29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2952"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2953"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9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5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956"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29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58"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2959"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296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961" w:author="Adam" w:date="2017-05-19T11:55:00Z">
                  <w:rPr>
                    <w:rFonts w:ascii="Courier New" w:hAnsi="Courier New" w:cs="Courier New"/>
                    <w:color w:val="FF8000"/>
                    <w:sz w:val="18"/>
                    <w:szCs w:val="18"/>
                    <w:highlight w:val="white"/>
                  </w:rPr>
                </w:rPrChange>
              </w:rPr>
              <w:t>45</w:t>
            </w:r>
            <w:r w:rsidRPr="006813C9">
              <w:rPr>
                <w:rFonts w:ascii="Courier New" w:hAnsi="Courier New" w:cs="Courier New"/>
                <w:b/>
                <w:bCs/>
                <w:color w:val="000080"/>
                <w:sz w:val="18"/>
                <w:szCs w:val="18"/>
                <w:highlight w:val="white"/>
                <w:lang w:val="en-US"/>
                <w:rPrChange w:id="29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6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9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66"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6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2968"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29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70"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29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72"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29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74"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29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7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7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979"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29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8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9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8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2987" w:author="Adam" w:date="2017-05-19T11:55:00Z">
                  <w:rPr>
                    <w:rFonts w:ascii="Courier New" w:hAnsi="Courier New" w:cs="Courier New"/>
                    <w:color w:val="FF8000"/>
                    <w:sz w:val="18"/>
                    <w:szCs w:val="18"/>
                    <w:highlight w:val="white"/>
                  </w:rPr>
                </w:rPrChange>
              </w:rPr>
              <w:t>15</w:t>
            </w:r>
            <w:r w:rsidRPr="006813C9">
              <w:rPr>
                <w:rFonts w:ascii="Courier New" w:hAnsi="Courier New" w:cs="Courier New"/>
                <w:color w:val="000000"/>
                <w:sz w:val="18"/>
                <w:szCs w:val="18"/>
                <w:highlight w:val="white"/>
                <w:lang w:val="en-US"/>
                <w:rPrChange w:id="298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9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29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29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9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2995"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299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2997" w:author="Adam" w:date="2017-05-19T11:55:00Z">
                  <w:rPr>
                    <w:rFonts w:ascii="Courier New" w:hAnsi="Courier New" w:cs="Courier New"/>
                    <w:color w:val="000000"/>
                    <w:sz w:val="18"/>
                    <w:szCs w:val="18"/>
                    <w:highlight w:val="white"/>
                  </w:rPr>
                </w:rPrChange>
              </w:rPr>
              <w:t xml:space="preserve"> corSeta</w:t>
            </w:r>
            <w:r w:rsidRPr="006813C9">
              <w:rPr>
                <w:rFonts w:ascii="Courier New" w:hAnsi="Courier New" w:cs="Courier New"/>
                <w:b/>
                <w:bCs/>
                <w:color w:val="000080"/>
                <w:sz w:val="18"/>
                <w:szCs w:val="18"/>
                <w:highlight w:val="white"/>
                <w:lang w:val="en-US"/>
                <w:rPrChange w:id="2998"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299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000"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0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02"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0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04"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0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06"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0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0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11"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0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1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1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0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1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019" w:author="Adam" w:date="2017-05-19T11:55:00Z">
                  <w:rPr>
                    <w:rFonts w:ascii="Courier New" w:hAnsi="Courier New" w:cs="Courier New"/>
                    <w:color w:val="FF8000"/>
                    <w:sz w:val="18"/>
                    <w:szCs w:val="18"/>
                    <w:highlight w:val="white"/>
                  </w:rPr>
                </w:rPrChange>
              </w:rPr>
              <w:t>15</w:t>
            </w:r>
            <w:r w:rsidRPr="006813C9">
              <w:rPr>
                <w:rFonts w:ascii="Courier New" w:hAnsi="Courier New" w:cs="Courier New"/>
                <w:color w:val="000000"/>
                <w:sz w:val="18"/>
                <w:szCs w:val="18"/>
                <w:highlight w:val="white"/>
                <w:lang w:val="en-US"/>
                <w:rPrChange w:id="302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2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0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27"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30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29" w:author="Adam" w:date="2017-05-19T11:55:00Z">
                  <w:rPr>
                    <w:rFonts w:ascii="Courier New" w:hAnsi="Courier New" w:cs="Courier New"/>
                    <w:color w:val="000000"/>
                    <w:sz w:val="18"/>
                    <w:szCs w:val="18"/>
                    <w:highlight w:val="white"/>
                  </w:rPr>
                </w:rPrChange>
              </w:rPr>
              <w:t xml:space="preserve"> corSeta</w:t>
            </w:r>
            <w:r w:rsidRPr="006813C9">
              <w:rPr>
                <w:rFonts w:ascii="Courier New" w:hAnsi="Courier New" w:cs="Courier New"/>
                <w:b/>
                <w:bCs/>
                <w:color w:val="000080"/>
                <w:sz w:val="18"/>
                <w:szCs w:val="18"/>
                <w:highlight w:val="white"/>
                <w:lang w:val="en-US"/>
                <w:rPrChange w:id="3030" w:author="Adam" w:date="2017-05-19T11:55: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031"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8000"/>
                <w:sz w:val="18"/>
                <w:szCs w:val="18"/>
                <w:highlight w:val="white"/>
              </w:rPr>
              <w:t>//Faz as bordas</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867E33" w:rsidRDefault="00A96C2A" w:rsidP="00A96C2A">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drawFastHLine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71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305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99</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tc>
      </w:tr>
    </w:tbl>
    <w:p w:rsidR="00867E33" w:rsidRDefault="00867E33" w:rsidP="00867E33">
      <w:pPr>
        <w:jc w:val="left"/>
      </w:pPr>
    </w:p>
    <w:p w:rsidR="00867E33" w:rsidRDefault="00867E33" w:rsidP="00867E33">
      <w:pPr>
        <w:jc w:val="right"/>
        <w:rPr>
          <w:sz w:val="20"/>
          <w:szCs w:val="20"/>
        </w:rPr>
      </w:pPr>
    </w:p>
    <w:p w:rsidR="00867E33" w:rsidRPr="004F465E" w:rsidRDefault="00867E33" w:rsidP="00867E33">
      <w:pPr>
        <w:jc w:val="right"/>
        <w:rPr>
          <w:sz w:val="20"/>
          <w:szCs w:val="20"/>
        </w:rPr>
      </w:pPr>
      <w:r w:rsidRPr="004F465E">
        <w:rPr>
          <w:sz w:val="20"/>
          <w:szCs w:val="20"/>
        </w:rPr>
        <w:t>(c</w:t>
      </w:r>
      <w:r>
        <w:rPr>
          <w:sz w:val="20"/>
          <w:szCs w:val="20"/>
        </w:rPr>
        <w:t>o</w:t>
      </w:r>
      <w:r w:rsidR="00A96C2A">
        <w:rPr>
          <w:sz w:val="20"/>
          <w:szCs w:val="20"/>
        </w:rPr>
        <w:t>ntinuação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867E33" w:rsidTr="00F12430">
        <w:tc>
          <w:tcPr>
            <w:tcW w:w="505" w:type="dxa"/>
          </w:tcPr>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394</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395</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396</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397</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398</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399</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400</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401</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402</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403</w:t>
            </w:r>
          </w:p>
          <w:p w:rsidR="00867E33" w:rsidRPr="004F465E"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404</w:t>
            </w:r>
          </w:p>
          <w:p w:rsidR="00867E33" w:rsidRDefault="00867E33" w:rsidP="00F12430">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409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419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422</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423</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424</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425</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426</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427</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428</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429</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430</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431</w:t>
            </w:r>
          </w:p>
          <w:p w:rsidR="00404655" w:rsidRPr="004F465E" w:rsidRDefault="00404655" w:rsidP="00404655">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432</w:t>
            </w:r>
          </w:p>
          <w:p w:rsidR="00867E33" w:rsidRPr="004F465E" w:rsidRDefault="00867E33" w:rsidP="00F12430">
            <w:pPr>
              <w:spacing w:line="240" w:lineRule="auto"/>
              <w:ind w:left="-113" w:firstLine="29"/>
              <w:jc w:val="center"/>
              <w:rPr>
                <w:rFonts w:ascii="Courier New" w:hAnsi="Courier New" w:cs="Courier New"/>
                <w:color w:val="000000"/>
                <w:sz w:val="18"/>
                <w:szCs w:val="18"/>
              </w:rPr>
            </w:pPr>
          </w:p>
        </w:tc>
        <w:tc>
          <w:tcPr>
            <w:tcW w:w="8562" w:type="dxa"/>
          </w:tcPr>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032" w:author="Adam" w:date="2017-05-19T11:55:00Z">
                  <w:rPr>
                    <w:rFonts w:ascii="Courier New" w:hAnsi="Courier New" w:cs="Courier New"/>
                    <w:color w:val="000000"/>
                    <w:sz w:val="18"/>
                    <w:szCs w:val="18"/>
                    <w:highlight w:val="white"/>
                  </w:rPr>
                </w:rPrChange>
              </w:rPr>
            </w:pPr>
            <w:r w:rsidRPr="006813C9">
              <w:rPr>
                <w:rFonts w:ascii="Courier New" w:hAnsi="Courier New" w:cs="Courier New"/>
                <w:b/>
                <w:bCs/>
                <w:color w:val="000080"/>
                <w:sz w:val="18"/>
                <w:szCs w:val="18"/>
                <w:highlight w:val="white"/>
                <w:lang w:val="en-US"/>
                <w:rPrChange w:id="3033"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03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0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036"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30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039"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040" w:author="Adam" w:date="2017-05-19T11:55:00Z">
                  <w:rPr>
                    <w:rFonts w:ascii="Courier New" w:hAnsi="Courier New" w:cs="Courier New"/>
                    <w:color w:val="000000"/>
                    <w:sz w:val="18"/>
                    <w:szCs w:val="18"/>
                    <w:highlight w:val="white"/>
                  </w:rPr>
                </w:rPrChange>
              </w:rPr>
              <w:t xml:space="preserve"> j </w:t>
            </w:r>
            <w:r w:rsidRPr="006813C9">
              <w:rPr>
                <w:rFonts w:ascii="Courier New" w:hAnsi="Courier New" w:cs="Courier New"/>
                <w:b/>
                <w:bCs/>
                <w:color w:val="000080"/>
                <w:sz w:val="18"/>
                <w:szCs w:val="18"/>
                <w:highlight w:val="white"/>
                <w:lang w:val="en-US"/>
                <w:rPrChange w:id="30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43"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0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45" w:author="Adam" w:date="2017-05-19T11:55:00Z">
                  <w:rPr>
                    <w:rFonts w:ascii="Courier New" w:hAnsi="Courier New" w:cs="Courier New"/>
                    <w:color w:val="000000"/>
                    <w:sz w:val="18"/>
                    <w:szCs w:val="18"/>
                    <w:highlight w:val="white"/>
                  </w:rPr>
                </w:rPrChange>
              </w:rPr>
              <w:t xml:space="preserve"> j </w:t>
            </w:r>
            <w:r w:rsidRPr="006813C9">
              <w:rPr>
                <w:rFonts w:ascii="Courier New" w:hAnsi="Courier New" w:cs="Courier New"/>
                <w:b/>
                <w:bCs/>
                <w:color w:val="000080"/>
                <w:sz w:val="18"/>
                <w:szCs w:val="18"/>
                <w:highlight w:val="white"/>
                <w:lang w:val="en-US"/>
                <w:rPrChange w:id="3046"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0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48" w:author="Adam" w:date="2017-05-19T11:55:00Z">
                  <w:rPr>
                    <w:rFonts w:ascii="Courier New" w:hAnsi="Courier New" w:cs="Courier New"/>
                    <w:color w:val="FF8000"/>
                    <w:sz w:val="18"/>
                    <w:szCs w:val="18"/>
                    <w:highlight w:val="white"/>
                  </w:rPr>
                </w:rPrChange>
              </w:rPr>
              <w:t>5</w:t>
            </w:r>
            <w:r w:rsidRPr="006813C9">
              <w:rPr>
                <w:rFonts w:ascii="Courier New" w:hAnsi="Courier New" w:cs="Courier New"/>
                <w:b/>
                <w:bCs/>
                <w:color w:val="000080"/>
                <w:sz w:val="18"/>
                <w:szCs w:val="18"/>
                <w:highlight w:val="white"/>
                <w:lang w:val="en-US"/>
                <w:rPrChange w:id="30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50" w:author="Adam" w:date="2017-05-19T11:55:00Z">
                  <w:rPr>
                    <w:rFonts w:ascii="Courier New" w:hAnsi="Courier New" w:cs="Courier New"/>
                    <w:color w:val="000000"/>
                    <w:sz w:val="18"/>
                    <w:szCs w:val="18"/>
                    <w:highlight w:val="white"/>
                  </w:rPr>
                </w:rPrChange>
              </w:rPr>
              <w:t xml:space="preserve"> j</w:t>
            </w:r>
            <w:r w:rsidRPr="006813C9">
              <w:rPr>
                <w:rFonts w:ascii="Courier New" w:hAnsi="Courier New" w:cs="Courier New"/>
                <w:b/>
                <w:bCs/>
                <w:color w:val="000080"/>
                <w:sz w:val="18"/>
                <w:szCs w:val="18"/>
                <w:highlight w:val="white"/>
                <w:lang w:val="en-US"/>
                <w:rPrChange w:id="30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5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53"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05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055"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0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57"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0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059" w:author="Adam" w:date="2017-05-19T11:55:00Z">
                  <w:rPr>
                    <w:rFonts w:ascii="Courier New" w:hAnsi="Courier New" w:cs="Courier New"/>
                    <w:color w:val="FF8000"/>
                    <w:sz w:val="18"/>
                    <w:szCs w:val="18"/>
                    <w:highlight w:val="white"/>
                  </w:rPr>
                </w:rPrChange>
              </w:rPr>
              <w:t>75</w:t>
            </w:r>
            <w:r w:rsidRPr="006813C9">
              <w:rPr>
                <w:rFonts w:ascii="Courier New" w:hAnsi="Courier New" w:cs="Courier New"/>
                <w:color w:val="000000"/>
                <w:sz w:val="18"/>
                <w:szCs w:val="18"/>
                <w:highlight w:val="white"/>
                <w:lang w:val="en-US"/>
                <w:rPrChange w:id="306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6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62" w:author="Adam" w:date="2017-05-19T11:55:00Z">
                  <w:rPr>
                    <w:rFonts w:ascii="Courier New" w:hAnsi="Courier New" w:cs="Courier New"/>
                    <w:color w:val="000000"/>
                    <w:sz w:val="18"/>
                    <w:szCs w:val="18"/>
                    <w:highlight w:val="white"/>
                  </w:rPr>
                </w:rPrChange>
              </w:rPr>
              <w:t xml:space="preserve"> j</w:t>
            </w:r>
            <w:r w:rsidRPr="006813C9">
              <w:rPr>
                <w:rFonts w:ascii="Courier New" w:hAnsi="Courier New" w:cs="Courier New"/>
                <w:b/>
                <w:bCs/>
                <w:color w:val="000080"/>
                <w:sz w:val="18"/>
                <w:szCs w:val="18"/>
                <w:highlight w:val="white"/>
                <w:lang w:val="en-US"/>
                <w:rPrChange w:id="306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6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65" w:author="Adam" w:date="2017-05-19T11:55:00Z">
                  <w:rPr>
                    <w:rFonts w:ascii="Courier New" w:hAnsi="Courier New" w:cs="Courier New"/>
                    <w:color w:val="FF8000"/>
                    <w:sz w:val="18"/>
                    <w:szCs w:val="18"/>
                    <w:highlight w:val="white"/>
                  </w:rPr>
                </w:rPrChange>
              </w:rPr>
              <w:t>65</w:t>
            </w:r>
            <w:r w:rsidRPr="006813C9">
              <w:rPr>
                <w:rFonts w:ascii="Courier New" w:hAnsi="Courier New" w:cs="Courier New"/>
                <w:b/>
                <w:bCs/>
                <w:color w:val="000080"/>
                <w:sz w:val="18"/>
                <w:szCs w:val="18"/>
                <w:highlight w:val="white"/>
                <w:lang w:val="en-US"/>
                <w:rPrChange w:id="30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6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68" w:author="Adam" w:date="2017-05-19T11:55:00Z">
                  <w:rPr>
                    <w:rFonts w:ascii="Courier New" w:hAnsi="Courier New" w:cs="Courier New"/>
                    <w:color w:val="FF8000"/>
                    <w:sz w:val="18"/>
                    <w:szCs w:val="18"/>
                    <w:highlight w:val="white"/>
                  </w:rPr>
                </w:rPrChange>
              </w:rPr>
              <w:t>240</w:t>
            </w:r>
            <w:r w:rsidRPr="006813C9">
              <w:rPr>
                <w:rFonts w:ascii="Courier New" w:hAnsi="Courier New" w:cs="Courier New"/>
                <w:b/>
                <w:bCs/>
                <w:color w:val="000080"/>
                <w:sz w:val="18"/>
                <w:szCs w:val="18"/>
                <w:highlight w:val="white"/>
                <w:lang w:val="en-US"/>
                <w:rPrChange w:id="30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70"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071" w:author="Adam" w:date="2017-05-19T11:55: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072"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drawFastVLine</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j</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240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BRANCO</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//Faz a borda (ponta inferior da seta)</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073"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3074"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307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077"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078"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07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8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81"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0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83"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084"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08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086" w:author="Adam" w:date="2017-05-19T11:55:00Z">
                  <w:rPr>
                    <w:rFonts w:ascii="Courier New" w:hAnsi="Courier New" w:cs="Courier New"/>
                    <w:color w:val="FF8000"/>
                    <w:sz w:val="18"/>
                    <w:szCs w:val="18"/>
                    <w:highlight w:val="white"/>
                  </w:rPr>
                </w:rPrChange>
              </w:rPr>
              <w:t>65</w:t>
            </w:r>
            <w:r w:rsidRPr="006813C9">
              <w:rPr>
                <w:rFonts w:ascii="Courier New" w:hAnsi="Courier New" w:cs="Courier New"/>
                <w:b/>
                <w:bCs/>
                <w:color w:val="000080"/>
                <w:sz w:val="18"/>
                <w:szCs w:val="18"/>
                <w:highlight w:val="white"/>
                <w:lang w:val="en-US"/>
                <w:rPrChange w:id="30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8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0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9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091"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09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093"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0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95"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09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97"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0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099"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1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0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04"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1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0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0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1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1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112" w:author="Adam" w:date="2017-05-19T11:55:00Z">
                  <w:rPr>
                    <w:rFonts w:ascii="Courier New" w:hAnsi="Courier New" w:cs="Courier New"/>
                    <w:color w:val="FF8000"/>
                    <w:sz w:val="18"/>
                    <w:szCs w:val="18"/>
                    <w:highlight w:val="white"/>
                  </w:rPr>
                </w:rPrChange>
              </w:rPr>
              <w:t>15</w:t>
            </w:r>
            <w:r w:rsidRPr="006813C9">
              <w:rPr>
                <w:rFonts w:ascii="Courier New" w:hAnsi="Courier New" w:cs="Courier New"/>
                <w:color w:val="000000"/>
                <w:sz w:val="18"/>
                <w:szCs w:val="18"/>
                <w:highlight w:val="white"/>
                <w:lang w:val="en-US"/>
                <w:rPrChange w:id="311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1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1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1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20"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31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22"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123"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12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125"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1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27"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1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29"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1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31"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1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36"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1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4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1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144" w:author="Adam" w:date="2017-05-19T11:55:00Z">
                  <w:rPr>
                    <w:rFonts w:ascii="Courier New" w:hAnsi="Courier New" w:cs="Courier New"/>
                    <w:color w:val="FF8000"/>
                    <w:sz w:val="18"/>
                    <w:szCs w:val="18"/>
                    <w:highlight w:val="white"/>
                  </w:rPr>
                </w:rPrChange>
              </w:rPr>
              <w:t>15</w:t>
            </w:r>
            <w:r w:rsidRPr="006813C9">
              <w:rPr>
                <w:rFonts w:ascii="Courier New" w:hAnsi="Courier New" w:cs="Courier New"/>
                <w:color w:val="000000"/>
                <w:sz w:val="18"/>
                <w:szCs w:val="18"/>
                <w:highlight w:val="white"/>
                <w:lang w:val="en-US"/>
                <w:rPrChange w:id="314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4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1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4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52"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31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54"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155" w:author="Adam" w:date="2017-05-19T11:55: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156"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//Apaga seta no primeiro grupo</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Change w:id="3157"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rPr>
              <w:t>delay</w:t>
            </w:r>
            <w:r w:rsidRPr="00B711FE">
              <w:rPr>
                <w:rFonts w:ascii="Courier New" w:hAnsi="Courier New" w:cs="Courier New"/>
                <w:b/>
                <w:bCs/>
                <w:color w:val="000080"/>
                <w:sz w:val="18"/>
                <w:szCs w:val="18"/>
                <w:highlight w:val="white"/>
              </w:rPr>
              <w:t>(</w:t>
            </w:r>
            <w:r w:rsidRPr="00AF467A">
              <w:rPr>
                <w:rFonts w:ascii="Courier New" w:hAnsi="Courier New" w:cs="Courier New"/>
                <w:color w:val="FF8000"/>
                <w:sz w:val="18"/>
                <w:szCs w:val="18"/>
                <w:highlight w:val="white"/>
              </w:rPr>
              <w:t>2</w:t>
            </w:r>
            <w:r w:rsidRPr="00851D32">
              <w:rPr>
                <w:rFonts w:ascii="Courier New" w:hAnsi="Courier New" w:cs="Courier New"/>
                <w:b/>
                <w:bCs/>
                <w:color w:val="000080"/>
                <w:sz w:val="18"/>
                <w:szCs w:val="18"/>
                <w:highlight w:val="white"/>
                <w:rPrChange w:id="3158" w:author="Adam" w:date="2017-05-19T13:16: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15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rPrChange w:id="316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161"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316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6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64" w:author="Adam" w:date="2017-05-19T11:55:00Z">
                  <w:rPr>
                    <w:rFonts w:ascii="Courier New" w:hAnsi="Courier New" w:cs="Courier New"/>
                    <w:color w:val="000000"/>
                    <w:sz w:val="18"/>
                    <w:szCs w:val="18"/>
                    <w:highlight w:val="white"/>
                  </w:rPr>
                </w:rPrChange>
              </w:rPr>
              <w:t xml:space="preserve">a </w:t>
            </w:r>
            <w:r w:rsidRPr="006813C9">
              <w:rPr>
                <w:rFonts w:ascii="Courier New" w:hAnsi="Courier New" w:cs="Courier New"/>
                <w:b/>
                <w:bCs/>
                <w:color w:val="000080"/>
                <w:sz w:val="18"/>
                <w:szCs w:val="18"/>
                <w:highlight w:val="white"/>
                <w:lang w:val="en-US"/>
                <w:rPrChange w:id="3165"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16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67" w:author="Adam" w:date="2017-05-19T11:55:00Z">
                  <w:rPr>
                    <w:rFonts w:ascii="Courier New" w:hAnsi="Courier New" w:cs="Courier New"/>
                    <w:color w:val="FF8000"/>
                    <w:sz w:val="18"/>
                    <w:szCs w:val="18"/>
                    <w:highlight w:val="white"/>
                  </w:rPr>
                </w:rPrChange>
              </w:rPr>
              <w:t>3</w:t>
            </w:r>
            <w:r w:rsidRPr="006813C9">
              <w:rPr>
                <w:rFonts w:ascii="Courier New" w:hAnsi="Courier New" w:cs="Courier New"/>
                <w:b/>
                <w:bCs/>
                <w:color w:val="000080"/>
                <w:sz w:val="18"/>
                <w:szCs w:val="18"/>
                <w:highlight w:val="white"/>
                <w:lang w:val="en-US"/>
                <w:rPrChange w:id="31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70"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17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17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173"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317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176"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177"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1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7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80"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1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82"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183"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18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185" w:author="Adam" w:date="2017-05-19T11:55:00Z">
                  <w:rPr>
                    <w:rFonts w:ascii="Courier New" w:hAnsi="Courier New" w:cs="Courier New"/>
                    <w:color w:val="FF8000"/>
                    <w:sz w:val="18"/>
                    <w:szCs w:val="18"/>
                    <w:highlight w:val="white"/>
                  </w:rPr>
                </w:rPrChange>
              </w:rPr>
              <w:t>38</w:t>
            </w:r>
            <w:r w:rsidRPr="006813C9">
              <w:rPr>
                <w:rFonts w:ascii="Courier New" w:hAnsi="Courier New" w:cs="Courier New"/>
                <w:b/>
                <w:bCs/>
                <w:color w:val="000080"/>
                <w:sz w:val="18"/>
                <w:szCs w:val="18"/>
                <w:highlight w:val="white"/>
                <w:lang w:val="en-US"/>
                <w:rPrChange w:id="31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87"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1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1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190"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lang w:val="en-US"/>
                <w:rPrChange w:id="3191"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31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3193" w:author="Adam" w:date="2017-05-19T11:55:00Z">
                  <w:rPr>
                    <w:rFonts w:ascii="Courier New" w:hAnsi="Courier New" w:cs="Courier New"/>
                    <w:color w:val="008000"/>
                    <w:sz w:val="18"/>
                    <w:szCs w:val="18"/>
                    <w:highlight w:val="white"/>
                  </w:rPr>
                </w:rPrChange>
              </w:rPr>
              <w:t>//        tft.drawFastVLine((tft.width() / 2) - i, (260 + i) - 20 * a , 30, BRANCO);</w:t>
            </w:r>
          </w:p>
          <w:p w:rsidR="00A96C2A" w:rsidRPr="006813C9"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lang w:val="en-US"/>
                <w:rPrChange w:id="3194"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31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3196" w:author="Adam" w:date="2017-05-19T11:55:00Z">
                  <w:rPr>
                    <w:rFonts w:ascii="Courier New" w:hAnsi="Courier New" w:cs="Courier New"/>
                    <w:color w:val="008000"/>
                    <w:sz w:val="18"/>
                    <w:szCs w:val="18"/>
                    <w:highlight w:val="white"/>
                  </w:rPr>
                </w:rPrChange>
              </w:rPr>
              <w:t>//        tft.drawFastVLine((tft.width() / 2) + i, (260 + i) - 20 * a , 30, BRANCO);</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197" w:author="Adam" w:date="2017-05-19T11:55: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19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199"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2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01"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2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03"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2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05"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2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0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0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10"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2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1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1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1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218" w:author="Adam" w:date="2017-05-19T11:55:00Z">
                  <w:rPr>
                    <w:rFonts w:ascii="Courier New" w:hAnsi="Courier New" w:cs="Courier New"/>
                    <w:color w:val="FF8000"/>
                    <w:sz w:val="18"/>
                    <w:szCs w:val="18"/>
                    <w:highlight w:val="white"/>
                  </w:rPr>
                </w:rPrChange>
              </w:rPr>
              <w:t>220</w:t>
            </w:r>
            <w:r w:rsidRPr="006813C9">
              <w:rPr>
                <w:rFonts w:ascii="Courier New" w:hAnsi="Courier New" w:cs="Courier New"/>
                <w:color w:val="000000"/>
                <w:sz w:val="18"/>
                <w:szCs w:val="18"/>
                <w:highlight w:val="white"/>
                <w:lang w:val="en-US"/>
                <w:rPrChange w:id="32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2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26"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2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29"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2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32"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32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34"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235"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23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237"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2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39"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2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41"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2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43"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2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4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48"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2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5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256" w:author="Adam" w:date="2017-05-19T11:55:00Z">
                  <w:rPr>
                    <w:rFonts w:ascii="Courier New" w:hAnsi="Courier New" w:cs="Courier New"/>
                    <w:color w:val="FF8000"/>
                    <w:sz w:val="18"/>
                    <w:szCs w:val="18"/>
                    <w:highlight w:val="white"/>
                  </w:rPr>
                </w:rPrChange>
              </w:rPr>
              <w:t>220</w:t>
            </w:r>
            <w:r w:rsidRPr="006813C9">
              <w:rPr>
                <w:rFonts w:ascii="Courier New" w:hAnsi="Courier New" w:cs="Courier New"/>
                <w:color w:val="000000"/>
                <w:sz w:val="18"/>
                <w:szCs w:val="18"/>
                <w:highlight w:val="white"/>
                <w:lang w:val="en-US"/>
                <w:rPrChange w:id="325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5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6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6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64"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26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67"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2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70"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32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72"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273"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274" w:author="Adam" w:date="2017-05-19T11:55: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27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276"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2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78"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27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80"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2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82"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2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8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8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287"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2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9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9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9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295" w:author="Adam" w:date="2017-05-19T11:55:00Z">
                  <w:rPr>
                    <w:rFonts w:ascii="Courier New" w:hAnsi="Courier New" w:cs="Courier New"/>
                    <w:color w:val="FF8000"/>
                    <w:sz w:val="18"/>
                    <w:szCs w:val="18"/>
                    <w:highlight w:val="white"/>
                  </w:rPr>
                </w:rPrChange>
              </w:rPr>
              <w:t>175</w:t>
            </w:r>
            <w:r w:rsidRPr="006813C9">
              <w:rPr>
                <w:rFonts w:ascii="Courier New" w:hAnsi="Courier New" w:cs="Courier New"/>
                <w:color w:val="000000"/>
                <w:sz w:val="18"/>
                <w:szCs w:val="18"/>
                <w:highlight w:val="white"/>
                <w:lang w:val="en-US"/>
                <w:rPrChange w:id="329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2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29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2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0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0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03"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30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06"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3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0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09"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33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11"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312"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31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314"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3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16"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3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18"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3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20"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3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25"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3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29"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3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333" w:author="Adam" w:date="2017-05-19T11:55:00Z">
                  <w:rPr>
                    <w:rFonts w:ascii="Courier New" w:hAnsi="Courier New" w:cs="Courier New"/>
                    <w:color w:val="FF8000"/>
                    <w:sz w:val="18"/>
                    <w:szCs w:val="18"/>
                    <w:highlight w:val="white"/>
                  </w:rPr>
                </w:rPrChange>
              </w:rPr>
              <w:t>175</w:t>
            </w:r>
            <w:r w:rsidRPr="006813C9">
              <w:rPr>
                <w:rFonts w:ascii="Courier New" w:hAnsi="Courier New" w:cs="Courier New"/>
                <w:color w:val="000000"/>
                <w:sz w:val="18"/>
                <w:szCs w:val="18"/>
                <w:highlight w:val="white"/>
                <w:lang w:val="en-US"/>
                <w:rPrChange w:id="333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3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3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4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41"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3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44"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34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4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47"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33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49"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350"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351" w:author="Adam" w:date="2017-05-19T11:55: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35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353"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3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55"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35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57"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35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59"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36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6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64"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36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6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6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3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7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372" w:author="Adam" w:date="2017-05-19T11:55:00Z">
                  <w:rPr>
                    <w:rFonts w:ascii="Courier New" w:hAnsi="Courier New" w:cs="Courier New"/>
                    <w:color w:val="FF8000"/>
                    <w:sz w:val="18"/>
                    <w:szCs w:val="18"/>
                    <w:highlight w:val="white"/>
                  </w:rPr>
                </w:rPrChange>
              </w:rPr>
              <w:t>125</w:t>
            </w:r>
            <w:r w:rsidRPr="006813C9">
              <w:rPr>
                <w:rFonts w:ascii="Courier New" w:hAnsi="Courier New" w:cs="Courier New"/>
                <w:color w:val="000000"/>
                <w:sz w:val="18"/>
                <w:szCs w:val="18"/>
                <w:highlight w:val="white"/>
                <w:lang w:val="en-US"/>
                <w:rPrChange w:id="337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7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3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7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7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80"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3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3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83"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3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8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386" w:author="Adam" w:date="2017-05-19T11:55:00Z">
                  <w:rPr>
                    <w:rFonts w:ascii="Courier New" w:hAnsi="Courier New" w:cs="Courier New"/>
                    <w:color w:val="FF8000"/>
                    <w:sz w:val="18"/>
                    <w:szCs w:val="18"/>
                    <w:highlight w:val="white"/>
                  </w:rPr>
                </w:rPrChange>
              </w:rPr>
              <w:t>20</w:t>
            </w:r>
            <w:r w:rsidRPr="006813C9">
              <w:rPr>
                <w:rFonts w:ascii="Courier New" w:hAnsi="Courier New" w:cs="Courier New"/>
                <w:b/>
                <w:bCs/>
                <w:color w:val="000080"/>
                <w:sz w:val="18"/>
                <w:szCs w:val="18"/>
                <w:highlight w:val="white"/>
                <w:lang w:val="en-US"/>
                <w:rPrChange w:id="33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88"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389"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39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39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3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93"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39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95"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39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97"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3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39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0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02"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4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0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06"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0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0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410" w:author="Adam" w:date="2017-05-19T11:55:00Z">
                  <w:rPr>
                    <w:rFonts w:ascii="Courier New" w:hAnsi="Courier New" w:cs="Courier New"/>
                    <w:color w:val="FF8000"/>
                    <w:sz w:val="18"/>
                    <w:szCs w:val="18"/>
                    <w:highlight w:val="white"/>
                  </w:rPr>
                </w:rPrChange>
              </w:rPr>
              <w:t>125</w:t>
            </w:r>
            <w:r w:rsidRPr="006813C9">
              <w:rPr>
                <w:rFonts w:ascii="Courier New" w:hAnsi="Courier New" w:cs="Courier New"/>
                <w:color w:val="000000"/>
                <w:sz w:val="18"/>
                <w:szCs w:val="18"/>
                <w:highlight w:val="white"/>
                <w:lang w:val="en-US"/>
                <w:rPrChange w:id="341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1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1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1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18"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4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21"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4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24" w:author="Adam" w:date="2017-05-19T11:55:00Z">
                  <w:rPr>
                    <w:rFonts w:ascii="Courier New" w:hAnsi="Courier New" w:cs="Courier New"/>
                    <w:color w:val="FF8000"/>
                    <w:sz w:val="18"/>
                    <w:szCs w:val="18"/>
                    <w:highlight w:val="white"/>
                  </w:rPr>
                </w:rPrChange>
              </w:rPr>
              <w:t>20</w:t>
            </w:r>
            <w:r w:rsidRPr="006813C9">
              <w:rPr>
                <w:rFonts w:ascii="Courier New" w:hAnsi="Courier New" w:cs="Courier New"/>
                <w:b/>
                <w:bCs/>
                <w:color w:val="000080"/>
                <w:sz w:val="18"/>
                <w:szCs w:val="18"/>
                <w:highlight w:val="white"/>
                <w:lang w:val="en-US"/>
                <w:rPrChange w:id="34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26"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427"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428" w:author="Adam" w:date="2017-05-19T11:55: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42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430"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4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32"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4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34"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4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36"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4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3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4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41"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4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4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45"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449" w:author="Adam" w:date="2017-05-19T11:55:00Z">
                  <w:rPr>
                    <w:rFonts w:ascii="Courier New" w:hAnsi="Courier New" w:cs="Courier New"/>
                    <w:color w:val="FF8000"/>
                    <w:sz w:val="18"/>
                    <w:szCs w:val="18"/>
                    <w:highlight w:val="white"/>
                  </w:rPr>
                </w:rPrChange>
              </w:rPr>
              <w:t>70</w:t>
            </w:r>
            <w:r w:rsidRPr="006813C9">
              <w:rPr>
                <w:rFonts w:ascii="Courier New" w:hAnsi="Courier New" w:cs="Courier New"/>
                <w:color w:val="000000"/>
                <w:sz w:val="18"/>
                <w:szCs w:val="18"/>
                <w:highlight w:val="white"/>
                <w:lang w:val="en-US"/>
                <w:rPrChange w:id="34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5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5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57"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4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60"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46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6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63" w:author="Adam" w:date="2017-05-19T11:55:00Z">
                  <w:rPr>
                    <w:rFonts w:ascii="Courier New" w:hAnsi="Courier New" w:cs="Courier New"/>
                    <w:color w:val="FF8000"/>
                    <w:sz w:val="18"/>
                    <w:szCs w:val="18"/>
                    <w:highlight w:val="white"/>
                  </w:rPr>
                </w:rPrChange>
              </w:rPr>
              <w:t>25</w:t>
            </w:r>
            <w:r w:rsidRPr="006813C9">
              <w:rPr>
                <w:rFonts w:ascii="Courier New" w:hAnsi="Courier New" w:cs="Courier New"/>
                <w:b/>
                <w:bCs/>
                <w:color w:val="000080"/>
                <w:sz w:val="18"/>
                <w:szCs w:val="18"/>
                <w:highlight w:val="white"/>
                <w:lang w:val="en-US"/>
                <w:rPrChange w:id="34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65"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466"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46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468"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4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70" w:author="Adam" w:date="2017-05-19T11:55:00Z">
                  <w:rPr>
                    <w:rFonts w:ascii="Courier New" w:hAnsi="Courier New" w:cs="Courier New"/>
                    <w:color w:val="000000"/>
                    <w:sz w:val="18"/>
                    <w:szCs w:val="18"/>
                    <w:highlight w:val="white"/>
                  </w:rPr>
                </w:rPrChange>
              </w:rPr>
              <w:t>drawFastVLine</w:t>
            </w:r>
            <w:r w:rsidRPr="006813C9">
              <w:rPr>
                <w:rFonts w:ascii="Courier New" w:hAnsi="Courier New" w:cs="Courier New"/>
                <w:b/>
                <w:bCs/>
                <w:color w:val="000080"/>
                <w:sz w:val="18"/>
                <w:szCs w:val="18"/>
                <w:highlight w:val="white"/>
                <w:lang w:val="en-US"/>
                <w:rPrChange w:id="34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72" w:author="Adam" w:date="2017-05-19T11:55:00Z">
                  <w:rPr>
                    <w:rFonts w:ascii="Courier New" w:hAnsi="Courier New" w:cs="Courier New"/>
                    <w:color w:val="000000"/>
                    <w:sz w:val="18"/>
                    <w:szCs w:val="18"/>
                    <w:highlight w:val="white"/>
                  </w:rPr>
                </w:rPrChange>
              </w:rPr>
              <w:t>tft</w:t>
            </w:r>
            <w:r w:rsidRPr="006813C9">
              <w:rPr>
                <w:rFonts w:ascii="Courier New" w:hAnsi="Courier New" w:cs="Courier New"/>
                <w:b/>
                <w:bCs/>
                <w:color w:val="000080"/>
                <w:sz w:val="18"/>
                <w:szCs w:val="18"/>
                <w:highlight w:val="white"/>
                <w:lang w:val="en-US"/>
                <w:rPrChange w:id="347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74" w:author="Adam" w:date="2017-05-19T11:55:00Z">
                  <w:rPr>
                    <w:rFonts w:ascii="Courier New" w:hAnsi="Courier New" w:cs="Courier New"/>
                    <w:color w:val="000000"/>
                    <w:sz w:val="18"/>
                    <w:szCs w:val="18"/>
                    <w:highlight w:val="white"/>
                  </w:rPr>
                </w:rPrChange>
              </w:rPr>
              <w:t>width</w:t>
            </w:r>
            <w:r w:rsidRPr="006813C9">
              <w:rPr>
                <w:rFonts w:ascii="Courier New" w:hAnsi="Courier New" w:cs="Courier New"/>
                <w:b/>
                <w:bCs/>
                <w:color w:val="000080"/>
                <w:sz w:val="18"/>
                <w:szCs w:val="18"/>
                <w:highlight w:val="white"/>
                <w:lang w:val="en-US"/>
                <w:rPrChange w:id="34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7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7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79"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34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8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8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487" w:author="Adam" w:date="2017-05-19T11:55:00Z">
                  <w:rPr>
                    <w:rFonts w:ascii="Courier New" w:hAnsi="Courier New" w:cs="Courier New"/>
                    <w:color w:val="FF8000"/>
                    <w:sz w:val="18"/>
                    <w:szCs w:val="18"/>
                    <w:highlight w:val="white"/>
                  </w:rPr>
                </w:rPrChange>
              </w:rPr>
              <w:t>70</w:t>
            </w:r>
            <w:r w:rsidRPr="006813C9">
              <w:rPr>
                <w:rFonts w:ascii="Courier New" w:hAnsi="Courier New" w:cs="Courier New"/>
                <w:color w:val="000000"/>
                <w:sz w:val="18"/>
                <w:szCs w:val="18"/>
                <w:highlight w:val="white"/>
                <w:lang w:val="en-US"/>
                <w:rPrChange w:id="348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9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4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9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9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495" w:author="Adam" w:date="2017-05-19T11:55:00Z">
                  <w:rPr>
                    <w:rFonts w:ascii="Courier New" w:hAnsi="Courier New" w:cs="Courier New"/>
                    <w:color w:val="FF8000"/>
                    <w:sz w:val="18"/>
                    <w:szCs w:val="18"/>
                    <w:highlight w:val="white"/>
                  </w:rPr>
                </w:rPrChange>
              </w:rPr>
              <w:t>20</w:t>
            </w:r>
            <w:r w:rsidRPr="006813C9">
              <w:rPr>
                <w:rFonts w:ascii="Courier New" w:hAnsi="Courier New" w:cs="Courier New"/>
                <w:color w:val="000000"/>
                <w:sz w:val="18"/>
                <w:szCs w:val="18"/>
                <w:highlight w:val="white"/>
                <w:lang w:val="en-US"/>
                <w:rPrChange w:id="349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4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498"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4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0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01" w:author="Adam" w:date="2017-05-19T11:55:00Z">
                  <w:rPr>
                    <w:rFonts w:ascii="Courier New" w:hAnsi="Courier New" w:cs="Courier New"/>
                    <w:color w:val="FF8000"/>
                    <w:sz w:val="18"/>
                    <w:szCs w:val="18"/>
                    <w:highlight w:val="white"/>
                  </w:rPr>
                </w:rPrChange>
              </w:rPr>
              <w:t>25</w:t>
            </w:r>
            <w:r w:rsidRPr="006813C9">
              <w:rPr>
                <w:rFonts w:ascii="Courier New" w:hAnsi="Courier New" w:cs="Courier New"/>
                <w:b/>
                <w:bCs/>
                <w:color w:val="000080"/>
                <w:sz w:val="18"/>
                <w:szCs w:val="18"/>
                <w:highlight w:val="white"/>
                <w:lang w:val="en-US"/>
                <w:rPrChange w:id="35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03" w:author="Adam" w:date="2017-05-19T11:55:00Z">
                  <w:rPr>
                    <w:rFonts w:ascii="Courier New" w:hAnsi="Courier New" w:cs="Courier New"/>
                    <w:color w:val="000000"/>
                    <w:sz w:val="18"/>
                    <w:szCs w:val="18"/>
                    <w:highlight w:val="white"/>
                  </w:rPr>
                </w:rPrChange>
              </w:rPr>
              <w:t xml:space="preserve"> BRANCO</w:t>
            </w:r>
            <w:r w:rsidRPr="006813C9">
              <w:rPr>
                <w:rFonts w:ascii="Courier New" w:hAnsi="Courier New" w:cs="Courier New"/>
                <w:b/>
                <w:bCs/>
                <w:color w:val="000080"/>
                <w:sz w:val="18"/>
                <w:szCs w:val="18"/>
                <w:highlight w:val="white"/>
                <w:lang w:val="en-US"/>
                <w:rPrChange w:id="3504"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0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0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507"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350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0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10" w:author="Adam" w:date="2017-05-19T11:55:00Z">
                  <w:rPr>
                    <w:rFonts w:ascii="Courier New" w:hAnsi="Courier New" w:cs="Courier New"/>
                    <w:color w:val="000000"/>
                    <w:sz w:val="18"/>
                    <w:szCs w:val="18"/>
                    <w:highlight w:val="white"/>
                  </w:rPr>
                </w:rPrChange>
              </w:rPr>
              <w:t xml:space="preserve">corSeta </w:t>
            </w:r>
            <w:r w:rsidRPr="006813C9">
              <w:rPr>
                <w:rFonts w:ascii="Courier New" w:hAnsi="Courier New" w:cs="Courier New"/>
                <w:b/>
                <w:bCs/>
                <w:color w:val="000080"/>
                <w:sz w:val="18"/>
                <w:szCs w:val="18"/>
                <w:highlight w:val="white"/>
                <w:lang w:val="en-US"/>
                <w:rPrChange w:id="3511"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5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13" w:author="Adam" w:date="2017-05-19T11:55:00Z">
                  <w:rPr>
                    <w:rFonts w:ascii="Courier New" w:hAnsi="Courier New" w:cs="Courier New"/>
                    <w:color w:val="FF8000"/>
                    <w:sz w:val="18"/>
                    <w:szCs w:val="18"/>
                    <w:highlight w:val="white"/>
                  </w:rPr>
                </w:rPrChange>
              </w:rPr>
              <w:t>38</w:t>
            </w:r>
            <w:r w:rsidRPr="006813C9">
              <w:rPr>
                <w:rFonts w:ascii="Courier New" w:hAnsi="Courier New" w:cs="Courier New"/>
                <w:color w:val="000000"/>
                <w:sz w:val="18"/>
                <w:szCs w:val="18"/>
                <w:highlight w:val="white"/>
                <w:lang w:val="en-US"/>
                <w:rPrChange w:id="351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1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16" w:author="Adam" w:date="2017-05-19T11:55:00Z">
                  <w:rPr>
                    <w:rFonts w:ascii="Courier New" w:hAnsi="Courier New" w:cs="Courier New"/>
                    <w:color w:val="000000"/>
                    <w:sz w:val="18"/>
                    <w:szCs w:val="18"/>
                    <w:highlight w:val="white"/>
                  </w:rPr>
                </w:rPrChange>
              </w:rPr>
              <w:t xml:space="preserve"> corSeta </w:t>
            </w:r>
            <w:r w:rsidRPr="006813C9">
              <w:rPr>
                <w:rFonts w:ascii="Courier New" w:hAnsi="Courier New" w:cs="Courier New"/>
                <w:b/>
                <w:bCs/>
                <w:color w:val="000080"/>
                <w:sz w:val="18"/>
                <w:szCs w:val="18"/>
                <w:highlight w:val="white"/>
                <w:lang w:val="en-US"/>
                <w:rPrChange w:id="3517"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351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19" w:author="Adam" w:date="2017-05-19T11:55:00Z">
                  <w:rPr>
                    <w:rFonts w:ascii="Courier New" w:hAnsi="Courier New" w:cs="Courier New"/>
                    <w:color w:val="FF8000"/>
                    <w:sz w:val="18"/>
                    <w:szCs w:val="18"/>
                    <w:highlight w:val="white"/>
                  </w:rPr>
                </w:rPrChange>
              </w:rPr>
              <w:t>62</w:t>
            </w:r>
            <w:r w:rsidRPr="006813C9">
              <w:rPr>
                <w:rFonts w:ascii="Courier New" w:hAnsi="Courier New" w:cs="Courier New"/>
                <w:b/>
                <w:bCs/>
                <w:color w:val="000080"/>
                <w:sz w:val="18"/>
                <w:szCs w:val="18"/>
                <w:highlight w:val="white"/>
                <w:lang w:val="en-US"/>
                <w:rPrChange w:id="35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2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22"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2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24" w:author="Adam" w:date="2017-05-19T11:55:00Z">
                  <w:rPr>
                    <w:rFonts w:ascii="Courier New" w:hAnsi="Courier New" w:cs="Courier New"/>
                    <w:color w:val="000000"/>
                    <w:sz w:val="18"/>
                    <w:szCs w:val="18"/>
                    <w:highlight w:val="white"/>
                  </w:rPr>
                </w:rPrChange>
              </w:rPr>
              <w:t xml:space="preserve">          corSeta </w:t>
            </w:r>
            <w:r w:rsidRPr="006813C9">
              <w:rPr>
                <w:rFonts w:ascii="Courier New" w:hAnsi="Courier New" w:cs="Courier New"/>
                <w:b/>
                <w:bCs/>
                <w:color w:val="000080"/>
                <w:sz w:val="18"/>
                <w:szCs w:val="18"/>
                <w:highlight w:val="white"/>
                <w:lang w:val="en-US"/>
                <w:rPrChange w:id="35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27" w:author="Adam" w:date="2017-05-19T11:55:00Z">
                  <w:rPr>
                    <w:rFonts w:ascii="Courier New" w:hAnsi="Courier New" w:cs="Courier New"/>
                    <w:color w:val="FF8000"/>
                    <w:sz w:val="18"/>
                    <w:szCs w:val="18"/>
                    <w:highlight w:val="white"/>
                  </w:rPr>
                </w:rPrChange>
              </w:rPr>
              <w:t>38</w:t>
            </w:r>
            <w:r w:rsidRPr="006813C9">
              <w:rPr>
                <w:rFonts w:ascii="Courier New" w:hAnsi="Courier New" w:cs="Courier New"/>
                <w:b/>
                <w:bCs/>
                <w:color w:val="000080"/>
                <w:sz w:val="18"/>
                <w:szCs w:val="18"/>
                <w:highlight w:val="white"/>
                <w:lang w:val="en-US"/>
                <w:rPrChange w:id="3528"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2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3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31"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3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34"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3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36" w:author="Adam" w:date="2017-05-19T11:55:00Z">
                  <w:rPr>
                    <w:rFonts w:ascii="Courier New" w:hAnsi="Courier New" w:cs="Courier New"/>
                    <w:color w:val="000000"/>
                    <w:sz w:val="18"/>
                    <w:szCs w:val="18"/>
                    <w:highlight w:val="white"/>
                  </w:rPr>
                </w:rPrChange>
              </w:rPr>
              <w:t xml:space="preserve">      a</w:t>
            </w:r>
            <w:r w:rsidRPr="006813C9">
              <w:rPr>
                <w:rFonts w:ascii="Courier New" w:hAnsi="Courier New" w:cs="Courier New"/>
                <w:b/>
                <w:bCs/>
                <w:color w:val="000080"/>
                <w:sz w:val="18"/>
                <w:szCs w:val="18"/>
                <w:highlight w:val="white"/>
                <w:lang w:val="en-US"/>
                <w:rPrChange w:id="3537"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3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3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40"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41" w:author="Adam" w:date="2017-05-19T11:55:00Z">
                  <w:rPr>
                    <w:rFonts w:ascii="Courier New" w:hAnsi="Courier New" w:cs="Courier New"/>
                    <w:color w:val="000000"/>
                    <w:sz w:val="18"/>
                    <w:szCs w:val="18"/>
                    <w:highlight w:val="white"/>
                  </w:rPr>
                </w:rPrChange>
              </w:rPr>
            </w:pP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4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544" w:author="Adam" w:date="2017-05-19T11:55:00Z">
                  <w:rPr>
                    <w:rFonts w:ascii="Courier New" w:hAnsi="Courier New" w:cs="Courier New"/>
                    <w:b/>
                    <w:bCs/>
                    <w:color w:val="0000FF"/>
                    <w:sz w:val="18"/>
                    <w:szCs w:val="18"/>
                    <w:highlight w:val="white"/>
                  </w:rPr>
                </w:rPrChange>
              </w:rPr>
              <w:t>else</w:t>
            </w:r>
            <w:r w:rsidRPr="006813C9">
              <w:rPr>
                <w:rFonts w:ascii="Courier New" w:hAnsi="Courier New" w:cs="Courier New"/>
                <w:color w:val="000000"/>
                <w:sz w:val="18"/>
                <w:szCs w:val="18"/>
                <w:highlight w:val="white"/>
                <w:lang w:val="en-US"/>
                <w:rPrChange w:id="354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546"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4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48" w:author="Adam" w:date="2017-05-19T11:55:00Z">
                  <w:rPr>
                    <w:rFonts w:ascii="Courier New" w:hAnsi="Courier New" w:cs="Courier New"/>
                    <w:color w:val="000000"/>
                    <w:sz w:val="18"/>
                    <w:szCs w:val="18"/>
                    <w:highlight w:val="white"/>
                  </w:rPr>
                </w:rPrChange>
              </w:rPr>
              <w:t xml:space="preserve">      a </w:t>
            </w:r>
            <w:r w:rsidRPr="006813C9">
              <w:rPr>
                <w:rFonts w:ascii="Courier New" w:hAnsi="Courier New" w:cs="Courier New"/>
                <w:b/>
                <w:bCs/>
                <w:color w:val="000080"/>
                <w:sz w:val="18"/>
                <w:szCs w:val="18"/>
                <w:highlight w:val="white"/>
                <w:lang w:val="en-US"/>
                <w:rPrChange w:id="35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5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51"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552" w:author="Adam" w:date="2017-05-19T11:55:00Z">
                  <w:rPr>
                    <w:rFonts w:ascii="Courier New" w:hAnsi="Courier New" w:cs="Courier New"/>
                    <w:b/>
                    <w:bCs/>
                    <w:color w:val="000080"/>
                    <w:sz w:val="18"/>
                    <w:szCs w:val="18"/>
                    <w:highlight w:val="white"/>
                  </w:rPr>
                </w:rPrChange>
              </w:rPr>
              <w:t>;</w:t>
            </w:r>
          </w:p>
          <w:p w:rsidR="00A96C2A" w:rsidRPr="006813C9"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5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54" w:author="Adam" w:date="2017-05-19T11:55:00Z">
                  <w:rPr>
                    <w:rFonts w:ascii="Courier New" w:hAnsi="Courier New" w:cs="Courier New"/>
                    <w:color w:val="000000"/>
                    <w:sz w:val="18"/>
                    <w:szCs w:val="18"/>
                    <w:highlight w:val="white"/>
                  </w:rPr>
                </w:rPrChange>
              </w:rPr>
              <w:t xml:space="preserve">      corSeta </w:t>
            </w:r>
            <w:r w:rsidRPr="006813C9">
              <w:rPr>
                <w:rFonts w:ascii="Courier New" w:hAnsi="Courier New" w:cs="Courier New"/>
                <w:b/>
                <w:bCs/>
                <w:color w:val="000080"/>
                <w:sz w:val="18"/>
                <w:szCs w:val="18"/>
                <w:highlight w:val="white"/>
                <w:lang w:val="en-US"/>
                <w:rPrChange w:id="35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5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557" w:author="Adam" w:date="2017-05-19T11:55:00Z">
                  <w:rPr>
                    <w:rFonts w:ascii="Courier New" w:hAnsi="Courier New" w:cs="Courier New"/>
                    <w:color w:val="FF8000"/>
                    <w:sz w:val="18"/>
                    <w:szCs w:val="18"/>
                    <w:highlight w:val="white"/>
                  </w:rPr>
                </w:rPrChange>
              </w:rPr>
              <w:t>38</w:t>
            </w:r>
            <w:r w:rsidRPr="006813C9">
              <w:rPr>
                <w:rFonts w:ascii="Courier New" w:hAnsi="Courier New" w:cs="Courier New"/>
                <w:b/>
                <w:bCs/>
                <w:color w:val="000080"/>
                <w:sz w:val="18"/>
                <w:szCs w:val="18"/>
                <w:highlight w:val="white"/>
                <w:lang w:val="en-US"/>
                <w:rPrChange w:id="3558" w:author="Adam" w:date="2017-05-19T11:55:00Z">
                  <w:rPr>
                    <w:rFonts w:ascii="Courier New" w:hAnsi="Courier New" w:cs="Courier New"/>
                    <w:b/>
                    <w:bCs/>
                    <w:color w:val="000080"/>
                    <w:sz w:val="18"/>
                    <w:szCs w:val="18"/>
                    <w:highlight w:val="white"/>
                  </w:rPr>
                </w:rPrChange>
              </w:rPr>
              <w:t>;</w:t>
            </w:r>
          </w:p>
          <w:p w:rsidR="00A96C2A" w:rsidRPr="00B711F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559"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rPrChange w:id="3560"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"TERMINO DE SUBIDA"</w:t>
            </w:r>
            <w:r w:rsidRPr="00B2456E">
              <w:rPr>
                <w:rFonts w:ascii="Courier New" w:hAnsi="Courier New" w:cs="Courier New"/>
                <w:b/>
                <w:bCs/>
                <w:color w:val="000080"/>
                <w:sz w:val="18"/>
                <w:szCs w:val="18"/>
                <w:highlight w:val="whit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61" w:author="Adam" w:date="2017-05-19T13:16:00Z">
                  <w:rPr>
                    <w:rFonts w:ascii="Courier New" w:hAnsi="Courier New" w:cs="Courier New"/>
                    <w:color w:val="000000"/>
                    <w:sz w:val="18"/>
                    <w:szCs w:val="18"/>
                    <w:highlight w:val="white"/>
                  </w:rPr>
                </w:rPrChange>
              </w:rPr>
            </w:pPr>
            <w:r w:rsidRPr="00851D32">
              <w:rPr>
                <w:rFonts w:ascii="Courier New" w:hAnsi="Courier New" w:cs="Courier New"/>
                <w:b/>
                <w:bCs/>
                <w:color w:val="000080"/>
                <w:sz w:val="18"/>
                <w:szCs w:val="18"/>
                <w:highlight w:val="white"/>
                <w:lang w:val="en-US"/>
                <w:rPrChange w:id="3562" w:author="Adam" w:date="2017-05-19T13:16:00Z">
                  <w:rPr>
                    <w:rFonts w:ascii="Courier New" w:hAnsi="Courier New" w:cs="Courier New"/>
                    <w:b/>
                    <w:bCs/>
                    <w:color w:val="000080"/>
                    <w:sz w:val="18"/>
                    <w:szCs w:val="18"/>
                    <w:highlight w:val="white"/>
                  </w:rPr>
                </w:rPrChange>
              </w:rPr>
              <w:t>}</w:t>
            </w:r>
          </w:p>
          <w:p w:rsidR="00A96C2A" w:rsidRPr="00851D32"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3563"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lang w:val="en-US"/>
                <w:rPrChange w:id="3564" w:author="Adam" w:date="2017-05-19T13:16:00Z">
                  <w:rPr>
                    <w:rFonts w:ascii="Courier New" w:hAnsi="Courier New" w:cs="Courier New"/>
                    <w:color w:val="008000"/>
                    <w:sz w:val="18"/>
                    <w:szCs w:val="18"/>
                    <w:highlight w:val="white"/>
                  </w:rPr>
                </w:rPrChange>
              </w:rPr>
              <w:t>//----------------------------------------------------------//</w:t>
            </w:r>
          </w:p>
          <w:p w:rsidR="00A96C2A" w:rsidRPr="00851D32" w:rsidRDefault="00A96C2A" w:rsidP="00A96C2A">
            <w:pPr>
              <w:widowControl w:val="0"/>
              <w:autoSpaceDE w:val="0"/>
              <w:autoSpaceDN w:val="0"/>
              <w:adjustRightInd w:val="0"/>
              <w:spacing w:line="240" w:lineRule="auto"/>
              <w:jc w:val="left"/>
              <w:rPr>
                <w:rFonts w:ascii="Courier New" w:hAnsi="Courier New" w:cs="Courier New"/>
                <w:color w:val="008000"/>
                <w:sz w:val="18"/>
                <w:szCs w:val="18"/>
                <w:highlight w:val="white"/>
                <w:lang w:val="en-US"/>
                <w:rPrChange w:id="3565"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lang w:val="en-US"/>
                <w:rPrChange w:id="3566" w:author="Adam" w:date="2017-05-19T13:16:00Z">
                  <w:rPr>
                    <w:rFonts w:ascii="Courier New" w:hAnsi="Courier New" w:cs="Courier New"/>
                    <w:color w:val="008000"/>
                    <w:sz w:val="18"/>
                    <w:szCs w:val="18"/>
                    <w:highlight w:val="white"/>
                  </w:rPr>
                </w:rPrChange>
              </w:rPr>
              <w:t xml:space="preserve">//                NUMERO DISPLAY                           </w:t>
            </w:r>
            <w:r w:rsidRPr="00851D32">
              <w:rPr>
                <w:rFonts w:ascii="Courier New" w:hAnsi="Courier New" w:cs="Courier New"/>
                <w:color w:val="008000"/>
                <w:sz w:val="18"/>
                <w:szCs w:val="18"/>
                <w:highlight w:val="white"/>
                <w:lang w:val="en-US"/>
                <w:rPrChange w:id="3567" w:author="Adam" w:date="2017-05-19T13:16:00Z">
                  <w:rPr>
                    <w:rFonts w:ascii="Courier New" w:hAnsi="Courier New" w:cs="Courier New"/>
                    <w:color w:val="008000"/>
                    <w:sz w:val="18"/>
                    <w:szCs w:val="18"/>
                    <w:highlight w:val="white"/>
                  </w:rPr>
                </w:rPrChange>
              </w:rPr>
              <w:tab/>
              <w:t>//</w:t>
            </w:r>
            <w:r w:rsidRPr="00851D32">
              <w:rPr>
                <w:rFonts w:ascii="Courier New" w:hAnsi="Courier New" w:cs="Courier New"/>
                <w:color w:val="008000"/>
                <w:sz w:val="18"/>
                <w:szCs w:val="18"/>
                <w:highlight w:val="white"/>
                <w:lang w:val="en-US"/>
                <w:rPrChange w:id="3568" w:author="Adam" w:date="2017-05-19T13:16:00Z">
                  <w:rPr>
                    <w:rFonts w:ascii="Courier New" w:hAnsi="Courier New" w:cs="Courier New"/>
                    <w:color w:val="008000"/>
                    <w:sz w:val="18"/>
                    <w:szCs w:val="18"/>
                    <w:highlight w:val="white"/>
                  </w:rPr>
                </w:rPrChange>
              </w:rPr>
              <w:tab/>
              <w:t xml:space="preserve">                               </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69"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8000"/>
                <w:sz w:val="18"/>
                <w:szCs w:val="18"/>
                <w:highlight w:val="white"/>
                <w:lang w:val="en-US"/>
                <w:rPrChange w:id="3570" w:author="Adam" w:date="2017-05-19T13:16:00Z">
                  <w:rPr>
                    <w:rFonts w:ascii="Courier New" w:hAnsi="Courier New" w:cs="Courier New"/>
                    <w:color w:val="008000"/>
                    <w:sz w:val="18"/>
                    <w:szCs w:val="18"/>
                    <w:highlight w:val="white"/>
                  </w:rPr>
                </w:rPrChange>
              </w:rPr>
              <w:t>//----------------------------------------------------------//</w:t>
            </w:r>
          </w:p>
          <w:p w:rsidR="00A96C2A" w:rsidRPr="00851D32"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lang w:val="en-US"/>
                <w:rPrChange w:id="357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8000FF"/>
                <w:sz w:val="18"/>
                <w:szCs w:val="18"/>
                <w:highlight w:val="white"/>
                <w:lang w:val="en-US"/>
                <w:rPrChange w:id="3572" w:author="Adam" w:date="2017-05-19T13:16:00Z">
                  <w:rPr>
                    <w:rFonts w:ascii="Courier New" w:hAnsi="Courier New" w:cs="Courier New"/>
                    <w:color w:val="8000FF"/>
                    <w:sz w:val="18"/>
                    <w:szCs w:val="18"/>
                    <w:highlight w:val="white"/>
                  </w:rPr>
                </w:rPrChange>
              </w:rPr>
              <w:t>void</w:t>
            </w:r>
            <w:r w:rsidRPr="00851D32">
              <w:rPr>
                <w:rFonts w:ascii="Courier New" w:hAnsi="Courier New" w:cs="Courier New"/>
                <w:color w:val="000000"/>
                <w:sz w:val="18"/>
                <w:szCs w:val="18"/>
                <w:highlight w:val="white"/>
                <w:lang w:val="en-US"/>
                <w:rPrChange w:id="3573" w:author="Adam" w:date="2017-05-19T13:16:00Z">
                  <w:rPr>
                    <w:rFonts w:ascii="Courier New" w:hAnsi="Courier New" w:cs="Courier New"/>
                    <w:color w:val="000000"/>
                    <w:sz w:val="18"/>
                    <w:szCs w:val="18"/>
                    <w:highlight w:val="white"/>
                  </w:rPr>
                </w:rPrChange>
              </w:rPr>
              <w:t xml:space="preserve"> numeroDisplay</w:t>
            </w:r>
            <w:r w:rsidRPr="00851D32">
              <w:rPr>
                <w:rFonts w:ascii="Courier New" w:hAnsi="Courier New" w:cs="Courier New"/>
                <w:b/>
                <w:bCs/>
                <w:color w:val="000080"/>
                <w:sz w:val="18"/>
                <w:szCs w:val="18"/>
                <w:highlight w:val="white"/>
                <w:lang w:val="en-US"/>
                <w:rPrChange w:id="357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575" w:author="Adam" w:date="2017-05-19T13:16:00Z">
                  <w:rPr>
                    <w:rFonts w:ascii="Courier New" w:hAnsi="Courier New" w:cs="Courier New"/>
                    <w:color w:val="000000"/>
                    <w:sz w:val="18"/>
                    <w:szCs w:val="18"/>
                    <w:highlight w:val="white"/>
                  </w:rPr>
                </w:rPrChange>
              </w:rPr>
              <w:t>String numero</w:t>
            </w:r>
            <w:r w:rsidRPr="00851D32">
              <w:rPr>
                <w:rFonts w:ascii="Courier New" w:hAnsi="Courier New" w:cs="Courier New"/>
                <w:b/>
                <w:bCs/>
                <w:color w:val="000080"/>
                <w:sz w:val="18"/>
                <w:szCs w:val="18"/>
                <w:highlight w:val="white"/>
                <w:lang w:val="en-US"/>
                <w:rPrChange w:id="3576"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57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3578" w:author="Adam" w:date="2017-05-19T13:16:00Z">
                  <w:rPr>
                    <w:rFonts w:ascii="Courier New" w:hAnsi="Courier New" w:cs="Courier New"/>
                    <w:b/>
                    <w:bCs/>
                    <w:color w:val="000080"/>
                    <w:sz w:val="18"/>
                    <w:szCs w:val="18"/>
                    <w:highlight w:val="white"/>
                  </w:rPr>
                </w:rPrChang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851D32">
              <w:rPr>
                <w:rFonts w:ascii="Courier New" w:hAnsi="Courier New" w:cs="Courier New"/>
                <w:color w:val="000000"/>
                <w:sz w:val="18"/>
                <w:szCs w:val="18"/>
                <w:highlight w:val="white"/>
                <w:lang w:val="en-US"/>
                <w:rPrChange w:id="3579" w:author="Adam" w:date="2017-05-19T13:16:00Z">
                  <w:rPr>
                    <w:rFonts w:ascii="Courier New" w:hAnsi="Courier New" w:cs="Courier New"/>
                    <w:color w:val="000000"/>
                    <w:sz w:val="18"/>
                    <w:szCs w:val="18"/>
                    <w:highlight w:val="white"/>
                  </w:rPr>
                </w:rPrChange>
              </w:rPr>
              <w:t xml:space="preserve">  </w:t>
            </w:r>
            <w:r w:rsidRPr="00B2456E">
              <w:rPr>
                <w:rFonts w:ascii="Courier New" w:hAnsi="Courier New" w:cs="Courier New"/>
                <w:color w:val="008000"/>
                <w:sz w:val="18"/>
                <w:szCs w:val="18"/>
                <w:highlight w:val="white"/>
              </w:rPr>
              <w:t>//Desenha circulo em volta do numeral</w:t>
            </w:r>
          </w:p>
          <w:p w:rsidR="00A96C2A" w:rsidRPr="00B2456E" w:rsidRDefault="00A96C2A" w:rsidP="00A96C2A">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for</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8000FF"/>
                <w:sz w:val="18"/>
                <w:szCs w:val="18"/>
                <w:highlight w:val="white"/>
              </w:rPr>
              <w:t>int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 </w:t>
            </w:r>
            <w:r w:rsidRPr="00B2456E">
              <w:rPr>
                <w:rFonts w:ascii="Courier New" w:hAnsi="Courier New" w:cs="Courier New"/>
                <w:b/>
                <w:bCs/>
                <w:color w:val="000080"/>
                <w:sz w:val="18"/>
                <w:szCs w:val="18"/>
                <w:highlight w:val="white"/>
              </w:rPr>
              <w:t>&lt;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20</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A96C2A" w:rsidRPr="00B2456E" w:rsidRDefault="00A96C2A" w:rsidP="00A96C2A">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drawCircle</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width</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height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2</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65</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7</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FF8000"/>
                <w:sz w:val="18"/>
                <w:szCs w:val="18"/>
                <w:highlight w:val="white"/>
              </w:rPr>
              <w:t>3</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i</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//Desenha o numero do pavimento</w:t>
            </w:r>
          </w:p>
          <w:p w:rsidR="00867E33" w:rsidRDefault="00867E33" w:rsidP="00F12430">
            <w:pPr>
              <w:ind w:firstLine="0"/>
              <w:jc w:val="left"/>
            </w:pPr>
          </w:p>
        </w:tc>
      </w:tr>
    </w:tbl>
    <w:p w:rsidR="00867E33" w:rsidRDefault="00867E33" w:rsidP="00867E33">
      <w:pPr>
        <w:jc w:val="left"/>
      </w:pPr>
    </w:p>
    <w:p w:rsidR="0009706F" w:rsidRDefault="0009706F" w:rsidP="00867E33">
      <w:pPr>
        <w:jc w:val="right"/>
        <w:rPr>
          <w:sz w:val="20"/>
          <w:szCs w:val="20"/>
        </w:rPr>
      </w:pPr>
    </w:p>
    <w:p w:rsidR="0009706F" w:rsidRPr="004F465E" w:rsidRDefault="0009706F" w:rsidP="0009706F">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09706F" w:rsidTr="00B54C54">
        <w:tc>
          <w:tcPr>
            <w:tcW w:w="505" w:type="dxa"/>
          </w:tcPr>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439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449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458</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459</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460</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461</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462</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463</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464</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465</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466</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467</w:t>
            </w:r>
          </w:p>
          <w:p w:rsidR="0009706F" w:rsidRPr="004F465E"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468</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469</w:t>
            </w:r>
          </w:p>
          <w:p w:rsidR="0009706F" w:rsidRDefault="0009706F"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479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483</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484</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485</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486</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487</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488</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489</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490</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491</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492</w:t>
            </w:r>
          </w:p>
          <w:p w:rsidR="00B54C54" w:rsidRDefault="00B54C54"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w:t>
            </w:r>
            <w:r w:rsidR="00BC1394">
              <w:rPr>
                <w:rFonts w:ascii="Courier New" w:hAnsi="Courier New" w:cs="Courier New"/>
                <w:color w:val="000000"/>
                <w:sz w:val="18"/>
                <w:szCs w:val="18"/>
              </w:rPr>
              <w:t>3</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494</w:t>
            </w:r>
          </w:p>
          <w:p w:rsidR="00F01A4C"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495</w:t>
            </w:r>
          </w:p>
          <w:p w:rsidR="00B54C54" w:rsidRDefault="00F01A4C" w:rsidP="00B54C54">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496</w:t>
            </w:r>
          </w:p>
          <w:p w:rsidR="0009706F" w:rsidRPr="004F465E" w:rsidRDefault="0009706F" w:rsidP="00B54C54">
            <w:pPr>
              <w:spacing w:line="240" w:lineRule="auto"/>
              <w:ind w:left="-113" w:firstLine="29"/>
              <w:jc w:val="center"/>
              <w:rPr>
                <w:rFonts w:ascii="Courier New" w:hAnsi="Courier New" w:cs="Courier New"/>
                <w:color w:val="000000"/>
                <w:sz w:val="18"/>
                <w:szCs w:val="18"/>
              </w:rPr>
            </w:pPr>
          </w:p>
        </w:tc>
        <w:tc>
          <w:tcPr>
            <w:tcW w:w="8562" w:type="dxa"/>
          </w:tcPr>
          <w:p w:rsidR="00107626" w:rsidRPr="006813C9" w:rsidRDefault="0009706F"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58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581"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color w:val="000000"/>
                <w:sz w:val="18"/>
                <w:szCs w:val="18"/>
                <w:highlight w:val="white"/>
                <w:lang w:val="en-US"/>
                <w:rPrChange w:id="3582" w:author="Adam" w:date="2017-05-19T11:55:00Z">
                  <w:rPr>
                    <w:rFonts w:ascii="Courier New" w:hAnsi="Courier New" w:cs="Courier New"/>
                    <w:color w:val="000000"/>
                    <w:sz w:val="18"/>
                    <w:szCs w:val="18"/>
                    <w:highlight w:val="white"/>
                  </w:rPr>
                </w:rPrChange>
              </w:rPr>
              <w:t>tft</w:t>
            </w:r>
            <w:r w:rsidR="00107626" w:rsidRPr="006813C9">
              <w:rPr>
                <w:rFonts w:ascii="Courier New" w:hAnsi="Courier New" w:cs="Courier New"/>
                <w:b/>
                <w:bCs/>
                <w:color w:val="000080"/>
                <w:sz w:val="18"/>
                <w:szCs w:val="18"/>
                <w:highlight w:val="white"/>
                <w:lang w:val="en-US"/>
                <w:rPrChange w:id="3583"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84" w:author="Adam" w:date="2017-05-19T11:55:00Z">
                  <w:rPr>
                    <w:rFonts w:ascii="Courier New" w:hAnsi="Courier New" w:cs="Courier New"/>
                    <w:color w:val="000000"/>
                    <w:sz w:val="18"/>
                    <w:szCs w:val="18"/>
                    <w:highlight w:val="white"/>
                  </w:rPr>
                </w:rPrChange>
              </w:rPr>
              <w:t>setCursor</w:t>
            </w:r>
            <w:r w:rsidR="00107626" w:rsidRPr="006813C9">
              <w:rPr>
                <w:rFonts w:ascii="Courier New" w:hAnsi="Courier New" w:cs="Courier New"/>
                <w:b/>
                <w:bCs/>
                <w:color w:val="000080"/>
                <w:sz w:val="18"/>
                <w:szCs w:val="18"/>
                <w:highlight w:val="white"/>
                <w:lang w:val="en-US"/>
                <w:rPrChange w:id="3585"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86" w:author="Adam" w:date="2017-05-19T11:55:00Z">
                  <w:rPr>
                    <w:rFonts w:ascii="Courier New" w:hAnsi="Courier New" w:cs="Courier New"/>
                    <w:color w:val="000000"/>
                    <w:sz w:val="18"/>
                    <w:szCs w:val="18"/>
                    <w:highlight w:val="white"/>
                  </w:rPr>
                </w:rPrChange>
              </w:rPr>
              <w:t>tft</w:t>
            </w:r>
            <w:r w:rsidR="00107626" w:rsidRPr="006813C9">
              <w:rPr>
                <w:rFonts w:ascii="Courier New" w:hAnsi="Courier New" w:cs="Courier New"/>
                <w:b/>
                <w:bCs/>
                <w:color w:val="000080"/>
                <w:sz w:val="18"/>
                <w:szCs w:val="18"/>
                <w:highlight w:val="white"/>
                <w:lang w:val="en-US"/>
                <w:rPrChange w:id="3587"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88" w:author="Adam" w:date="2017-05-19T11:55:00Z">
                  <w:rPr>
                    <w:rFonts w:ascii="Courier New" w:hAnsi="Courier New" w:cs="Courier New"/>
                    <w:color w:val="000000"/>
                    <w:sz w:val="18"/>
                    <w:szCs w:val="18"/>
                    <w:highlight w:val="white"/>
                  </w:rPr>
                </w:rPrChange>
              </w:rPr>
              <w:t>width</w:t>
            </w:r>
            <w:r w:rsidR="00107626" w:rsidRPr="006813C9">
              <w:rPr>
                <w:rFonts w:ascii="Courier New" w:hAnsi="Courier New" w:cs="Courier New"/>
                <w:b/>
                <w:bCs/>
                <w:color w:val="000080"/>
                <w:sz w:val="18"/>
                <w:szCs w:val="18"/>
                <w:highlight w:val="white"/>
                <w:lang w:val="en-US"/>
                <w:rPrChange w:id="3589"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90"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b/>
                <w:bCs/>
                <w:color w:val="000080"/>
                <w:sz w:val="18"/>
                <w:szCs w:val="18"/>
                <w:highlight w:val="white"/>
                <w:lang w:val="en-US"/>
                <w:rPrChange w:id="3591"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92"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color w:val="FF8000"/>
                <w:sz w:val="18"/>
                <w:szCs w:val="18"/>
                <w:highlight w:val="white"/>
                <w:lang w:val="en-US"/>
                <w:rPrChange w:id="3593" w:author="Adam" w:date="2017-05-19T11:55:00Z">
                  <w:rPr>
                    <w:rFonts w:ascii="Courier New" w:hAnsi="Courier New" w:cs="Courier New"/>
                    <w:color w:val="FF8000"/>
                    <w:sz w:val="18"/>
                    <w:szCs w:val="18"/>
                    <w:highlight w:val="white"/>
                  </w:rPr>
                </w:rPrChange>
              </w:rPr>
              <w:t>2</w:t>
            </w:r>
            <w:r w:rsidR="00107626" w:rsidRPr="006813C9">
              <w:rPr>
                <w:rFonts w:ascii="Courier New" w:hAnsi="Courier New" w:cs="Courier New"/>
                <w:b/>
                <w:bCs/>
                <w:color w:val="000080"/>
                <w:sz w:val="18"/>
                <w:szCs w:val="18"/>
                <w:highlight w:val="white"/>
                <w:lang w:val="en-US"/>
                <w:rPrChange w:id="3594"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95"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b/>
                <w:bCs/>
                <w:color w:val="000080"/>
                <w:sz w:val="18"/>
                <w:szCs w:val="18"/>
                <w:highlight w:val="white"/>
                <w:lang w:val="en-US"/>
                <w:rPrChange w:id="3596"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597"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color w:val="FF8000"/>
                <w:sz w:val="18"/>
                <w:szCs w:val="18"/>
                <w:highlight w:val="white"/>
                <w:lang w:val="en-US"/>
                <w:rPrChange w:id="3598" w:author="Adam" w:date="2017-05-19T11:55:00Z">
                  <w:rPr>
                    <w:rFonts w:ascii="Courier New" w:hAnsi="Courier New" w:cs="Courier New"/>
                    <w:color w:val="FF8000"/>
                    <w:sz w:val="18"/>
                    <w:szCs w:val="18"/>
                    <w:highlight w:val="white"/>
                  </w:rPr>
                </w:rPrChange>
              </w:rPr>
              <w:t>35</w:t>
            </w:r>
            <w:r w:rsidR="00107626" w:rsidRPr="006813C9">
              <w:rPr>
                <w:rFonts w:ascii="Courier New" w:hAnsi="Courier New" w:cs="Courier New"/>
                <w:b/>
                <w:bCs/>
                <w:color w:val="000080"/>
                <w:sz w:val="18"/>
                <w:szCs w:val="18"/>
                <w:highlight w:val="white"/>
                <w:lang w:val="en-US"/>
                <w:rPrChange w:id="3599"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00"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b/>
                <w:bCs/>
                <w:color w:val="000080"/>
                <w:sz w:val="18"/>
                <w:szCs w:val="18"/>
                <w:highlight w:val="white"/>
                <w:lang w:val="en-US"/>
                <w:rPrChange w:id="3601"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02" w:author="Adam" w:date="2017-05-19T11:55:00Z">
                  <w:rPr>
                    <w:rFonts w:ascii="Courier New" w:hAnsi="Courier New" w:cs="Courier New"/>
                    <w:color w:val="000000"/>
                    <w:sz w:val="18"/>
                    <w:szCs w:val="18"/>
                    <w:highlight w:val="white"/>
                  </w:rPr>
                </w:rPrChange>
              </w:rPr>
              <w:t>tft</w:t>
            </w:r>
            <w:r w:rsidR="00107626" w:rsidRPr="006813C9">
              <w:rPr>
                <w:rFonts w:ascii="Courier New" w:hAnsi="Courier New" w:cs="Courier New"/>
                <w:b/>
                <w:bCs/>
                <w:color w:val="000080"/>
                <w:sz w:val="18"/>
                <w:szCs w:val="18"/>
                <w:highlight w:val="white"/>
                <w:lang w:val="en-US"/>
                <w:rPrChange w:id="3603"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04" w:author="Adam" w:date="2017-05-19T11:55:00Z">
                  <w:rPr>
                    <w:rFonts w:ascii="Courier New" w:hAnsi="Courier New" w:cs="Courier New"/>
                    <w:color w:val="000000"/>
                    <w:sz w:val="18"/>
                    <w:szCs w:val="18"/>
                    <w:highlight w:val="white"/>
                  </w:rPr>
                </w:rPrChange>
              </w:rPr>
              <w:t>height</w:t>
            </w:r>
            <w:r w:rsidR="00107626" w:rsidRPr="006813C9">
              <w:rPr>
                <w:rFonts w:ascii="Courier New" w:hAnsi="Courier New" w:cs="Courier New"/>
                <w:b/>
                <w:bCs/>
                <w:color w:val="000080"/>
                <w:sz w:val="18"/>
                <w:szCs w:val="18"/>
                <w:highlight w:val="white"/>
                <w:lang w:val="en-US"/>
                <w:rPrChange w:id="3605"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06"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b/>
                <w:bCs/>
                <w:color w:val="000080"/>
                <w:sz w:val="18"/>
                <w:szCs w:val="18"/>
                <w:highlight w:val="white"/>
                <w:lang w:val="en-US"/>
                <w:rPrChange w:id="3607"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08"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color w:val="FF8000"/>
                <w:sz w:val="18"/>
                <w:szCs w:val="18"/>
                <w:highlight w:val="white"/>
                <w:lang w:val="en-US"/>
                <w:rPrChange w:id="3609" w:author="Adam" w:date="2017-05-19T11:55:00Z">
                  <w:rPr>
                    <w:rFonts w:ascii="Courier New" w:hAnsi="Courier New" w:cs="Courier New"/>
                    <w:color w:val="FF8000"/>
                    <w:sz w:val="18"/>
                    <w:szCs w:val="18"/>
                    <w:highlight w:val="white"/>
                  </w:rPr>
                </w:rPrChange>
              </w:rPr>
              <w:t>2</w:t>
            </w:r>
            <w:r w:rsidR="00107626" w:rsidRPr="006813C9">
              <w:rPr>
                <w:rFonts w:ascii="Courier New" w:hAnsi="Courier New" w:cs="Courier New"/>
                <w:b/>
                <w:bCs/>
                <w:color w:val="000080"/>
                <w:sz w:val="18"/>
                <w:szCs w:val="18"/>
                <w:highlight w:val="white"/>
                <w:lang w:val="en-US"/>
                <w:rPrChange w:id="3610"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11"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b/>
                <w:bCs/>
                <w:color w:val="000080"/>
                <w:sz w:val="18"/>
                <w:szCs w:val="18"/>
                <w:highlight w:val="white"/>
                <w:lang w:val="en-US"/>
                <w:rPrChange w:id="3612" w:author="Adam" w:date="2017-05-19T11:55:00Z">
                  <w:rPr>
                    <w:rFonts w:ascii="Courier New" w:hAnsi="Courier New" w:cs="Courier New"/>
                    <w:b/>
                    <w:bCs/>
                    <w:color w:val="000080"/>
                    <w:sz w:val="18"/>
                    <w:szCs w:val="18"/>
                    <w:highlight w:val="white"/>
                  </w:rPr>
                </w:rPrChange>
              </w:rPr>
              <w:t>-</w:t>
            </w:r>
            <w:r w:rsidR="00107626" w:rsidRPr="006813C9">
              <w:rPr>
                <w:rFonts w:ascii="Courier New" w:hAnsi="Courier New" w:cs="Courier New"/>
                <w:color w:val="000000"/>
                <w:sz w:val="18"/>
                <w:szCs w:val="18"/>
                <w:highlight w:val="white"/>
                <w:lang w:val="en-US"/>
                <w:rPrChange w:id="3613" w:author="Adam" w:date="2017-05-19T11:55:00Z">
                  <w:rPr>
                    <w:rFonts w:ascii="Courier New" w:hAnsi="Courier New" w:cs="Courier New"/>
                    <w:color w:val="000000"/>
                    <w:sz w:val="18"/>
                    <w:szCs w:val="18"/>
                    <w:highlight w:val="white"/>
                  </w:rPr>
                </w:rPrChange>
              </w:rPr>
              <w:t xml:space="preserve"> </w:t>
            </w:r>
            <w:r w:rsidR="00107626" w:rsidRPr="006813C9">
              <w:rPr>
                <w:rFonts w:ascii="Courier New" w:hAnsi="Courier New" w:cs="Courier New"/>
                <w:color w:val="FF8000"/>
                <w:sz w:val="18"/>
                <w:szCs w:val="18"/>
                <w:highlight w:val="white"/>
                <w:lang w:val="en-US"/>
                <w:rPrChange w:id="3614" w:author="Adam" w:date="2017-05-19T11:55:00Z">
                  <w:rPr>
                    <w:rFonts w:ascii="Courier New" w:hAnsi="Courier New" w:cs="Courier New"/>
                    <w:color w:val="FF8000"/>
                    <w:sz w:val="18"/>
                    <w:szCs w:val="18"/>
                    <w:highlight w:val="white"/>
                  </w:rPr>
                </w:rPrChange>
              </w:rPr>
              <w:t>55</w:t>
            </w:r>
            <w:r w:rsidR="00107626" w:rsidRPr="006813C9">
              <w:rPr>
                <w:rFonts w:ascii="Courier New" w:hAnsi="Courier New" w:cs="Courier New"/>
                <w:b/>
                <w:bCs/>
                <w:color w:val="000080"/>
                <w:sz w:val="18"/>
                <w:szCs w:val="18"/>
                <w:highlight w:val="white"/>
                <w:lang w:val="en-US"/>
                <w:rPrChange w:id="3615"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1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17"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6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19" w:author="Adam" w:date="2017-05-19T11:55:00Z">
                  <w:rPr>
                    <w:rFonts w:ascii="Courier New" w:hAnsi="Courier New" w:cs="Courier New"/>
                    <w:color w:val="000000"/>
                    <w:sz w:val="18"/>
                    <w:szCs w:val="18"/>
                    <w:highlight w:val="white"/>
                  </w:rPr>
                </w:rPrChange>
              </w:rPr>
              <w:t>setTextColor</w:t>
            </w:r>
            <w:r w:rsidRPr="006813C9">
              <w:rPr>
                <w:rFonts w:ascii="Courier New" w:hAnsi="Courier New" w:cs="Courier New"/>
                <w:b/>
                <w:bCs/>
                <w:color w:val="000080"/>
                <w:sz w:val="18"/>
                <w:szCs w:val="18"/>
                <w:highlight w:val="white"/>
                <w:lang w:val="en-US"/>
                <w:rPrChange w:id="36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621" w:author="Adam" w:date="2017-05-19T11:55:00Z">
                  <w:rPr>
                    <w:rFonts w:ascii="Courier New" w:hAnsi="Courier New" w:cs="Courier New"/>
                    <w:color w:val="FF8000"/>
                    <w:sz w:val="18"/>
                    <w:szCs w:val="18"/>
                    <w:highlight w:val="white"/>
                  </w:rPr>
                </w:rPrChange>
              </w:rPr>
              <w:t>7</w:t>
            </w:r>
            <w:r w:rsidRPr="006813C9">
              <w:rPr>
                <w:rFonts w:ascii="Courier New" w:hAnsi="Courier New" w:cs="Courier New"/>
                <w:color w:val="000000"/>
                <w:sz w:val="18"/>
                <w:szCs w:val="18"/>
                <w:highlight w:val="white"/>
                <w:lang w:val="en-US"/>
                <w:rPrChange w:id="36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2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625" w:author="Adam" w:date="2017-05-19T11:55:00Z">
                  <w:rPr>
                    <w:rFonts w:ascii="Courier New" w:hAnsi="Courier New" w:cs="Courier New"/>
                    <w:color w:val="FF8000"/>
                    <w:sz w:val="18"/>
                    <w:szCs w:val="18"/>
                    <w:highlight w:val="white"/>
                  </w:rPr>
                </w:rPrChange>
              </w:rPr>
              <w:t>6</w:t>
            </w:r>
            <w:r w:rsidRPr="006813C9">
              <w:rPr>
                <w:rFonts w:ascii="Courier New" w:hAnsi="Courier New" w:cs="Courier New"/>
                <w:color w:val="000000"/>
                <w:sz w:val="18"/>
                <w:szCs w:val="18"/>
                <w:highlight w:val="white"/>
                <w:lang w:val="en-US"/>
                <w:rPrChange w:id="36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2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28"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629"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3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31"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6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33" w:author="Adam" w:date="2017-05-19T11:55:00Z">
                  <w:rPr>
                    <w:rFonts w:ascii="Courier New" w:hAnsi="Courier New" w:cs="Courier New"/>
                    <w:color w:val="000000"/>
                    <w:sz w:val="18"/>
                    <w:szCs w:val="18"/>
                    <w:highlight w:val="white"/>
                  </w:rPr>
                </w:rPrChange>
              </w:rPr>
              <w:t>setTextSize</w:t>
            </w:r>
            <w:r w:rsidRPr="006813C9">
              <w:rPr>
                <w:rFonts w:ascii="Courier New" w:hAnsi="Courier New" w:cs="Courier New"/>
                <w:b/>
                <w:bCs/>
                <w:color w:val="000080"/>
                <w:sz w:val="18"/>
                <w:szCs w:val="18"/>
                <w:highlight w:val="white"/>
                <w:lang w:val="en-US"/>
                <w:rPrChange w:id="36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635" w:author="Adam" w:date="2017-05-19T11:55:00Z">
                  <w:rPr>
                    <w:rFonts w:ascii="Courier New" w:hAnsi="Courier New" w:cs="Courier New"/>
                    <w:color w:val="FF8000"/>
                    <w:sz w:val="18"/>
                    <w:szCs w:val="18"/>
                    <w:highlight w:val="white"/>
                  </w:rPr>
                </w:rPrChange>
              </w:rPr>
              <w:t>15</w:t>
            </w:r>
            <w:r w:rsidRPr="006813C9">
              <w:rPr>
                <w:rFonts w:ascii="Courier New" w:hAnsi="Courier New" w:cs="Courier New"/>
                <w:b/>
                <w:bCs/>
                <w:color w:val="000080"/>
                <w:sz w:val="18"/>
                <w:szCs w:val="18"/>
                <w:highlight w:val="white"/>
                <w:lang w:val="en-US"/>
                <w:rPrChange w:id="3636"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637"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tft</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numero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delay</w:t>
            </w:r>
            <w:r w:rsidRPr="00B2456E">
              <w:rPr>
                <w:rFonts w:ascii="Courier New" w:hAnsi="Courier New" w:cs="Courier New"/>
                <w:b/>
                <w:bCs/>
                <w:color w:val="000080"/>
                <w:sz w:val="18"/>
                <w:szCs w:val="18"/>
                <w:highlight w:val="white"/>
              </w:rPr>
              <w:t>(</w:t>
            </w:r>
            <w:r w:rsidRPr="00B2456E">
              <w:rPr>
                <w:rFonts w:ascii="Courier New" w:hAnsi="Courier New" w:cs="Courier New"/>
                <w:color w:val="FF8000"/>
                <w:sz w:val="18"/>
                <w:szCs w:val="18"/>
                <w:highlight w:val="white"/>
              </w:rPr>
              <w:t>1</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color w:val="008000"/>
                <w:sz w:val="18"/>
                <w:szCs w:val="18"/>
                <w:highlight w:val="white"/>
              </w:rPr>
              <w:t>//Aguarda o usuario tocar no display</w:t>
            </w:r>
          </w:p>
          <w:p w:rsidR="00107626" w:rsidRPr="00851D32"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38" w:author="Adam" w:date="2017-05-19T13:16: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851D32">
              <w:rPr>
                <w:rFonts w:ascii="Courier New" w:hAnsi="Courier New" w:cs="Courier New"/>
                <w:b/>
                <w:bCs/>
                <w:color w:val="0000FF"/>
                <w:sz w:val="18"/>
                <w:szCs w:val="18"/>
                <w:highlight w:val="white"/>
                <w:lang w:val="en-US"/>
                <w:rPrChange w:id="3639" w:author="Adam" w:date="2017-05-19T13:16:00Z">
                  <w:rPr>
                    <w:rFonts w:ascii="Courier New" w:hAnsi="Courier New" w:cs="Courier New"/>
                    <w:b/>
                    <w:bCs/>
                    <w:color w:val="0000FF"/>
                    <w:sz w:val="18"/>
                    <w:szCs w:val="18"/>
                    <w:highlight w:val="white"/>
                  </w:rPr>
                </w:rPrChange>
              </w:rPr>
              <w:t>while</w:t>
            </w:r>
            <w:r w:rsidRPr="00851D32">
              <w:rPr>
                <w:rFonts w:ascii="Courier New" w:hAnsi="Courier New" w:cs="Courier New"/>
                <w:color w:val="000000"/>
                <w:sz w:val="18"/>
                <w:szCs w:val="18"/>
                <w:highlight w:val="white"/>
                <w:lang w:val="en-US"/>
                <w:rPrChange w:id="364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364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b/>
                <w:bCs/>
                <w:color w:val="0000FF"/>
                <w:sz w:val="18"/>
                <w:szCs w:val="18"/>
                <w:highlight w:val="white"/>
                <w:lang w:val="en-US"/>
                <w:rPrChange w:id="3642" w:author="Adam" w:date="2017-05-19T13:16:00Z">
                  <w:rPr>
                    <w:rFonts w:ascii="Courier New" w:hAnsi="Courier New" w:cs="Courier New"/>
                    <w:b/>
                    <w:bCs/>
                    <w:color w:val="0000FF"/>
                    <w:sz w:val="18"/>
                    <w:szCs w:val="18"/>
                    <w:highlight w:val="white"/>
                  </w:rPr>
                </w:rPrChange>
              </w:rPr>
              <w:t>true</w:t>
            </w:r>
            <w:r w:rsidRPr="00851D32">
              <w:rPr>
                <w:rFonts w:ascii="Courier New" w:hAnsi="Courier New" w:cs="Courier New"/>
                <w:b/>
                <w:bCs/>
                <w:color w:val="000080"/>
                <w:sz w:val="18"/>
                <w:szCs w:val="18"/>
                <w:highlight w:val="white"/>
                <w:lang w:val="en-US"/>
                <w:rPrChange w:id="364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644"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3645" w:author="Adam" w:date="2017-05-19T13:16:00Z">
                  <w:rPr>
                    <w:rFonts w:ascii="Courier New" w:hAnsi="Courier New" w:cs="Courier New"/>
                    <w:b/>
                    <w:bCs/>
                    <w:color w:val="000080"/>
                    <w:sz w:val="18"/>
                    <w:szCs w:val="18"/>
                    <w:highlight w:val="white"/>
                  </w:rPr>
                </w:rPrChange>
              </w:rPr>
              <w:t>{</w:t>
            </w:r>
          </w:p>
          <w:p w:rsidR="00107626" w:rsidRPr="00851D32"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lang w:val="en-US"/>
                <w:rPrChange w:id="3646"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0000"/>
                <w:sz w:val="18"/>
                <w:szCs w:val="18"/>
                <w:highlight w:val="white"/>
                <w:lang w:val="en-US"/>
                <w:rPrChange w:id="3647"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008000"/>
                <w:sz w:val="18"/>
                <w:szCs w:val="18"/>
                <w:highlight w:val="white"/>
                <w:lang w:val="en-US"/>
                <w:rPrChange w:id="3648" w:author="Adam" w:date="2017-05-19T13:16:00Z">
                  <w:rPr>
                    <w:rFonts w:ascii="Courier New" w:hAnsi="Courier New" w:cs="Courier New"/>
                    <w:color w:val="008000"/>
                    <w:sz w:val="18"/>
                    <w:szCs w:val="18"/>
                    <w:highlight w:val="white"/>
                  </w:rPr>
                </w:rPrChange>
              </w:rPr>
              <w:t>//Touch</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4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365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3651" w:author="Adam" w:date="2017-05-19T11:55:00Z">
                  <w:rPr>
                    <w:rFonts w:ascii="Courier New" w:hAnsi="Courier New" w:cs="Courier New"/>
                    <w:color w:val="000000"/>
                    <w:sz w:val="18"/>
                    <w:szCs w:val="18"/>
                    <w:highlight w:val="white"/>
                  </w:rPr>
                </w:rPrChange>
              </w:rPr>
              <w:t xml:space="preserve">TSPoint  p </w:t>
            </w:r>
            <w:r w:rsidRPr="006813C9">
              <w:rPr>
                <w:rFonts w:ascii="Courier New" w:hAnsi="Courier New" w:cs="Courier New"/>
                <w:b/>
                <w:bCs/>
                <w:color w:val="000080"/>
                <w:sz w:val="18"/>
                <w:szCs w:val="18"/>
                <w:highlight w:val="white"/>
                <w:lang w:val="en-US"/>
                <w:rPrChange w:id="36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53" w:author="Adam" w:date="2017-05-19T11:55:00Z">
                  <w:rPr>
                    <w:rFonts w:ascii="Courier New" w:hAnsi="Courier New" w:cs="Courier New"/>
                    <w:color w:val="000000"/>
                    <w:sz w:val="18"/>
                    <w:szCs w:val="18"/>
                    <w:highlight w:val="white"/>
                  </w:rPr>
                </w:rPrChange>
              </w:rPr>
              <w:t xml:space="preserve"> ts</w:t>
            </w:r>
            <w:r w:rsidRPr="006813C9">
              <w:rPr>
                <w:rFonts w:ascii="Courier New" w:hAnsi="Courier New" w:cs="Courier New"/>
                <w:b/>
                <w:bCs/>
                <w:color w:val="000080"/>
                <w:sz w:val="18"/>
                <w:szCs w:val="18"/>
                <w:highlight w:val="white"/>
                <w:lang w:val="en-US"/>
                <w:rPrChange w:id="36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55" w:author="Adam" w:date="2017-05-19T11:55:00Z">
                  <w:rPr>
                    <w:rFonts w:ascii="Courier New" w:hAnsi="Courier New" w:cs="Courier New"/>
                    <w:color w:val="000000"/>
                    <w:sz w:val="18"/>
                    <w:szCs w:val="18"/>
                    <w:highlight w:val="white"/>
                  </w:rPr>
                </w:rPrChange>
              </w:rPr>
              <w:t>getPoint</w:t>
            </w:r>
            <w:r w:rsidRPr="006813C9">
              <w:rPr>
                <w:rFonts w:ascii="Courier New" w:hAnsi="Courier New" w:cs="Courier New"/>
                <w:b/>
                <w:bCs/>
                <w:color w:val="000080"/>
                <w:sz w:val="18"/>
                <w:szCs w:val="18"/>
                <w:highlight w:val="white"/>
                <w:lang w:val="en-US"/>
                <w:rPrChange w:id="3656"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57" w:author="Adam" w:date="2017-05-19T11:55: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5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660"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36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63" w:author="Adam" w:date="2017-05-19T11:55:00Z">
                  <w:rPr>
                    <w:rFonts w:ascii="Courier New" w:hAnsi="Courier New" w:cs="Courier New"/>
                    <w:color w:val="000000"/>
                    <w:sz w:val="18"/>
                    <w:szCs w:val="18"/>
                    <w:highlight w:val="white"/>
                  </w:rPr>
                </w:rPrChange>
              </w:rPr>
              <w:t>p</w:t>
            </w:r>
            <w:r w:rsidRPr="006813C9">
              <w:rPr>
                <w:rFonts w:ascii="Courier New" w:hAnsi="Courier New" w:cs="Courier New"/>
                <w:b/>
                <w:bCs/>
                <w:color w:val="000080"/>
                <w:sz w:val="18"/>
                <w:szCs w:val="18"/>
                <w:highlight w:val="white"/>
                <w:lang w:val="en-US"/>
                <w:rPrChange w:id="36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65" w:author="Adam" w:date="2017-05-19T11:55:00Z">
                  <w:rPr>
                    <w:rFonts w:ascii="Courier New" w:hAnsi="Courier New" w:cs="Courier New"/>
                    <w:color w:val="000000"/>
                    <w:sz w:val="18"/>
                    <w:szCs w:val="18"/>
                    <w:highlight w:val="white"/>
                  </w:rPr>
                </w:rPrChange>
              </w:rPr>
              <w:t xml:space="preserve">z </w:t>
            </w:r>
            <w:r w:rsidRPr="006813C9">
              <w:rPr>
                <w:rFonts w:ascii="Courier New" w:hAnsi="Courier New" w:cs="Courier New"/>
                <w:b/>
                <w:bCs/>
                <w:color w:val="000080"/>
                <w:sz w:val="18"/>
                <w:szCs w:val="18"/>
                <w:highlight w:val="white"/>
                <w:lang w:val="en-US"/>
                <w:rPrChange w:id="3666"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3667" w:author="Adam" w:date="2017-05-19T11:55:00Z">
                  <w:rPr>
                    <w:rFonts w:ascii="Courier New" w:hAnsi="Courier New" w:cs="Courier New"/>
                    <w:color w:val="000000"/>
                    <w:sz w:val="18"/>
                    <w:szCs w:val="18"/>
                    <w:highlight w:val="white"/>
                  </w:rPr>
                </w:rPrChange>
              </w:rPr>
              <w:t xml:space="preserve"> MINPRESSURE </w:t>
            </w:r>
            <w:r w:rsidRPr="006813C9">
              <w:rPr>
                <w:rFonts w:ascii="Courier New" w:hAnsi="Courier New" w:cs="Courier New"/>
                <w:b/>
                <w:bCs/>
                <w:color w:val="000080"/>
                <w:sz w:val="18"/>
                <w:szCs w:val="18"/>
                <w:highlight w:val="white"/>
                <w:lang w:val="en-US"/>
                <w:rPrChange w:id="3668" w:author="Adam" w:date="2017-05-19T11:55:00Z">
                  <w:rPr>
                    <w:rFonts w:ascii="Courier New" w:hAnsi="Courier New" w:cs="Courier New"/>
                    <w:b/>
                    <w:bCs/>
                    <w:color w:val="000080"/>
                    <w:sz w:val="18"/>
                    <w:szCs w:val="18"/>
                    <w:highlight w:val="white"/>
                  </w:rPr>
                </w:rPrChange>
              </w:rPr>
              <w:t>&amp;&amp;</w:t>
            </w:r>
            <w:r w:rsidRPr="006813C9">
              <w:rPr>
                <w:rFonts w:ascii="Courier New" w:hAnsi="Courier New" w:cs="Courier New"/>
                <w:color w:val="000000"/>
                <w:sz w:val="18"/>
                <w:szCs w:val="18"/>
                <w:highlight w:val="white"/>
                <w:lang w:val="en-US"/>
                <w:rPrChange w:id="3669" w:author="Adam" w:date="2017-05-19T11:55:00Z">
                  <w:rPr>
                    <w:rFonts w:ascii="Courier New" w:hAnsi="Courier New" w:cs="Courier New"/>
                    <w:color w:val="000000"/>
                    <w:sz w:val="18"/>
                    <w:szCs w:val="18"/>
                    <w:highlight w:val="white"/>
                  </w:rPr>
                </w:rPrChange>
              </w:rPr>
              <w:t xml:space="preserve"> p</w:t>
            </w:r>
            <w:r w:rsidRPr="006813C9">
              <w:rPr>
                <w:rFonts w:ascii="Courier New" w:hAnsi="Courier New" w:cs="Courier New"/>
                <w:b/>
                <w:bCs/>
                <w:color w:val="000080"/>
                <w:sz w:val="18"/>
                <w:szCs w:val="18"/>
                <w:highlight w:val="white"/>
                <w:lang w:val="en-US"/>
                <w:rPrChange w:id="367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71" w:author="Adam" w:date="2017-05-19T11:55:00Z">
                  <w:rPr>
                    <w:rFonts w:ascii="Courier New" w:hAnsi="Courier New" w:cs="Courier New"/>
                    <w:color w:val="000000"/>
                    <w:sz w:val="18"/>
                    <w:szCs w:val="18"/>
                    <w:highlight w:val="white"/>
                  </w:rPr>
                </w:rPrChange>
              </w:rPr>
              <w:t xml:space="preserve">z </w:t>
            </w:r>
            <w:r w:rsidRPr="006813C9">
              <w:rPr>
                <w:rFonts w:ascii="Courier New" w:hAnsi="Courier New" w:cs="Courier New"/>
                <w:b/>
                <w:bCs/>
                <w:color w:val="000080"/>
                <w:sz w:val="18"/>
                <w:szCs w:val="18"/>
                <w:highlight w:val="white"/>
                <w:lang w:val="en-US"/>
                <w:rPrChange w:id="3672"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673" w:author="Adam" w:date="2017-05-19T11:55:00Z">
                  <w:rPr>
                    <w:rFonts w:ascii="Courier New" w:hAnsi="Courier New" w:cs="Courier New"/>
                    <w:color w:val="000000"/>
                    <w:sz w:val="18"/>
                    <w:szCs w:val="18"/>
                    <w:highlight w:val="white"/>
                  </w:rPr>
                </w:rPrChange>
              </w:rPr>
              <w:t xml:space="preserve"> MAXPRESSURE</w:t>
            </w:r>
            <w:r w:rsidRPr="006813C9">
              <w:rPr>
                <w:rFonts w:ascii="Courier New" w:hAnsi="Courier New" w:cs="Courier New"/>
                <w:b/>
                <w:bCs/>
                <w:color w:val="000080"/>
                <w:sz w:val="18"/>
                <w:szCs w:val="18"/>
                <w:highlight w:val="white"/>
                <w:lang w:val="en-US"/>
                <w:rPrChange w:id="36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7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76"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7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78" w:author="Adam" w:date="2017-05-19T11:55:00Z">
                  <w:rPr>
                    <w:rFonts w:ascii="Courier New" w:hAnsi="Courier New" w:cs="Courier New"/>
                    <w:color w:val="000000"/>
                    <w:sz w:val="18"/>
                    <w:szCs w:val="18"/>
                    <w:highlight w:val="white"/>
                  </w:rPr>
                </w:rPrChange>
              </w:rPr>
              <w:t xml:space="preserve">      Adafruit_TFTLCD tft</w:t>
            </w:r>
            <w:r w:rsidRPr="006813C9">
              <w:rPr>
                <w:rFonts w:ascii="Courier New" w:hAnsi="Courier New" w:cs="Courier New"/>
                <w:b/>
                <w:bCs/>
                <w:color w:val="000080"/>
                <w:sz w:val="18"/>
                <w:szCs w:val="18"/>
                <w:highlight w:val="white"/>
                <w:lang w:val="en-US"/>
                <w:rPrChange w:id="367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80" w:author="Adam" w:date="2017-05-19T11:55:00Z">
                  <w:rPr>
                    <w:rFonts w:ascii="Courier New" w:hAnsi="Courier New" w:cs="Courier New"/>
                    <w:color w:val="000000"/>
                    <w:sz w:val="18"/>
                    <w:szCs w:val="18"/>
                    <w:highlight w:val="white"/>
                  </w:rPr>
                </w:rPrChange>
              </w:rPr>
              <w:t>LCD_CS</w:t>
            </w:r>
            <w:r w:rsidRPr="006813C9">
              <w:rPr>
                <w:rFonts w:ascii="Courier New" w:hAnsi="Courier New" w:cs="Courier New"/>
                <w:b/>
                <w:bCs/>
                <w:color w:val="000080"/>
                <w:sz w:val="18"/>
                <w:szCs w:val="18"/>
                <w:highlight w:val="white"/>
                <w:lang w:val="en-US"/>
                <w:rPrChange w:id="36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82" w:author="Adam" w:date="2017-05-19T11:55:00Z">
                  <w:rPr>
                    <w:rFonts w:ascii="Courier New" w:hAnsi="Courier New" w:cs="Courier New"/>
                    <w:color w:val="000000"/>
                    <w:sz w:val="18"/>
                    <w:szCs w:val="18"/>
                    <w:highlight w:val="white"/>
                  </w:rPr>
                </w:rPrChange>
              </w:rPr>
              <w:t xml:space="preserve"> LCD_CD</w:t>
            </w:r>
            <w:r w:rsidRPr="006813C9">
              <w:rPr>
                <w:rFonts w:ascii="Courier New" w:hAnsi="Courier New" w:cs="Courier New"/>
                <w:b/>
                <w:bCs/>
                <w:color w:val="000080"/>
                <w:sz w:val="18"/>
                <w:szCs w:val="18"/>
                <w:highlight w:val="white"/>
                <w:lang w:val="en-US"/>
                <w:rPrChange w:id="368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84" w:author="Adam" w:date="2017-05-19T11:55:00Z">
                  <w:rPr>
                    <w:rFonts w:ascii="Courier New" w:hAnsi="Courier New" w:cs="Courier New"/>
                    <w:color w:val="000000"/>
                    <w:sz w:val="18"/>
                    <w:szCs w:val="18"/>
                    <w:highlight w:val="white"/>
                  </w:rPr>
                </w:rPrChange>
              </w:rPr>
              <w:t xml:space="preserve"> LCD_WR</w:t>
            </w:r>
            <w:r w:rsidRPr="006813C9">
              <w:rPr>
                <w:rFonts w:ascii="Courier New" w:hAnsi="Courier New" w:cs="Courier New"/>
                <w:b/>
                <w:bCs/>
                <w:color w:val="000080"/>
                <w:sz w:val="18"/>
                <w:szCs w:val="18"/>
                <w:highlight w:val="white"/>
                <w:lang w:val="en-US"/>
                <w:rPrChange w:id="368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86" w:author="Adam" w:date="2017-05-19T11:55:00Z">
                  <w:rPr>
                    <w:rFonts w:ascii="Courier New" w:hAnsi="Courier New" w:cs="Courier New"/>
                    <w:color w:val="000000"/>
                    <w:sz w:val="18"/>
                    <w:szCs w:val="18"/>
                    <w:highlight w:val="white"/>
                  </w:rPr>
                </w:rPrChange>
              </w:rPr>
              <w:t xml:space="preserve"> LCD_RD</w:t>
            </w:r>
            <w:r w:rsidRPr="006813C9">
              <w:rPr>
                <w:rFonts w:ascii="Courier New" w:hAnsi="Courier New" w:cs="Courier New"/>
                <w:b/>
                <w:bCs/>
                <w:color w:val="000080"/>
                <w:sz w:val="18"/>
                <w:szCs w:val="18"/>
                <w:highlight w:val="white"/>
                <w:lang w:val="en-US"/>
                <w:rPrChange w:id="36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688" w:author="Adam" w:date="2017-05-19T11:55:00Z">
                  <w:rPr>
                    <w:rFonts w:ascii="Courier New" w:hAnsi="Courier New" w:cs="Courier New"/>
                    <w:color w:val="000000"/>
                    <w:sz w:val="18"/>
                    <w:szCs w:val="18"/>
                    <w:highlight w:val="white"/>
                  </w:rPr>
                </w:rPrChange>
              </w:rPr>
              <w:t xml:space="preserve"> LCD_RESET</w:t>
            </w:r>
            <w:r w:rsidRPr="006813C9">
              <w:rPr>
                <w:rFonts w:ascii="Courier New" w:hAnsi="Courier New" w:cs="Courier New"/>
                <w:b/>
                <w:bCs/>
                <w:color w:val="000080"/>
                <w:sz w:val="18"/>
                <w:szCs w:val="18"/>
                <w:highlight w:val="white"/>
                <w:lang w:val="en-US"/>
                <w:rPrChange w:id="3689"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9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9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692" w:author="Adam" w:date="2017-05-19T11:55:00Z">
                  <w:rPr>
                    <w:rFonts w:ascii="Courier New" w:hAnsi="Courier New" w:cs="Courier New"/>
                    <w:b/>
                    <w:bCs/>
                    <w:color w:val="0000FF"/>
                    <w:sz w:val="18"/>
                    <w:szCs w:val="18"/>
                    <w:highlight w:val="white"/>
                  </w:rPr>
                </w:rPrChange>
              </w:rPr>
              <w:t>break</w:t>
            </w:r>
            <w:r w:rsidRPr="006813C9">
              <w:rPr>
                <w:rFonts w:ascii="Courier New" w:hAnsi="Courier New" w:cs="Courier New"/>
                <w:b/>
                <w:bCs/>
                <w:color w:val="000080"/>
                <w:sz w:val="18"/>
                <w:szCs w:val="18"/>
                <w:highlight w:val="white"/>
                <w:lang w:val="en-US"/>
                <w:rPrChange w:id="3693"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9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96"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69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69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699"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00" w:author="Adam" w:date="2017-05-19T11:55: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8000"/>
                <w:sz w:val="18"/>
                <w:szCs w:val="18"/>
                <w:highlight w:val="white"/>
                <w:lang w:val="en-US"/>
                <w:rPrChange w:id="3701"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370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3703" w:author="Adam" w:date="2017-05-19T11:55:00Z">
                  <w:rPr>
                    <w:rFonts w:ascii="Courier New" w:hAnsi="Courier New" w:cs="Courier New"/>
                    <w:color w:val="008000"/>
                    <w:sz w:val="18"/>
                    <w:szCs w:val="18"/>
                    <w:highlight w:val="white"/>
                  </w:rPr>
                </w:rPrChange>
              </w:rPr>
              <w:t>//Limpa background e refaz a borda</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0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0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706"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370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709"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710"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7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13"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7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15"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716"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371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18"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37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20"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7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2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23"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2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25"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7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27" w:author="Adam" w:date="2017-05-19T11:55:00Z">
                  <w:rPr>
                    <w:rFonts w:ascii="Courier New" w:hAnsi="Courier New" w:cs="Courier New"/>
                    <w:color w:val="000000"/>
                    <w:sz w:val="18"/>
                    <w:szCs w:val="18"/>
                    <w:highlight w:val="white"/>
                  </w:rPr>
                </w:rPrChange>
              </w:rPr>
              <w:t>drawRect</w:t>
            </w:r>
            <w:r w:rsidRPr="006813C9">
              <w:rPr>
                <w:rFonts w:ascii="Courier New" w:hAnsi="Courier New" w:cs="Courier New"/>
                <w:b/>
                <w:bCs/>
                <w:color w:val="000080"/>
                <w:sz w:val="18"/>
                <w:szCs w:val="18"/>
                <w:highlight w:val="white"/>
                <w:lang w:val="en-US"/>
                <w:rPrChange w:id="37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29"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37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31"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7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34" w:author="Adam" w:date="2017-05-19T11:55:00Z">
                  <w:rPr>
                    <w:rFonts w:ascii="Courier New" w:hAnsi="Courier New" w:cs="Courier New"/>
                    <w:color w:val="FF8000"/>
                    <w:sz w:val="18"/>
                    <w:szCs w:val="18"/>
                    <w:highlight w:val="white"/>
                  </w:rPr>
                </w:rPrChange>
              </w:rPr>
              <w:t>240</w:t>
            </w:r>
            <w:r w:rsidRPr="006813C9">
              <w:rPr>
                <w:rFonts w:ascii="Courier New" w:hAnsi="Courier New" w:cs="Courier New"/>
                <w:color w:val="000000"/>
                <w:sz w:val="18"/>
                <w:szCs w:val="18"/>
                <w:highlight w:val="white"/>
                <w:lang w:val="en-US"/>
                <w:rPrChange w:id="37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739" w:author="Adam" w:date="2017-05-19T11:55:00Z">
                  <w:rPr>
                    <w:rFonts w:ascii="Courier New" w:hAnsi="Courier New" w:cs="Courier New"/>
                    <w:color w:val="FF8000"/>
                    <w:sz w:val="18"/>
                    <w:szCs w:val="18"/>
                    <w:highlight w:val="white"/>
                  </w:rPr>
                </w:rPrChange>
              </w:rPr>
              <w:t>2</w:t>
            </w:r>
            <w:r w:rsidRPr="006813C9">
              <w:rPr>
                <w:rFonts w:ascii="Courier New" w:hAnsi="Courier New" w:cs="Courier New"/>
                <w:color w:val="000000"/>
                <w:sz w:val="18"/>
                <w:szCs w:val="18"/>
                <w:highlight w:val="white"/>
                <w:lang w:val="en-US"/>
                <w:rPrChange w:id="374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4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42"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7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4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45" w:author="Adam" w:date="2017-05-19T11:55:00Z">
                  <w:rPr>
                    <w:rFonts w:ascii="Courier New" w:hAnsi="Courier New" w:cs="Courier New"/>
                    <w:color w:val="FF8000"/>
                    <w:sz w:val="18"/>
                    <w:szCs w:val="18"/>
                    <w:highlight w:val="white"/>
                  </w:rPr>
                </w:rPrChange>
              </w:rPr>
              <w:t>320</w:t>
            </w:r>
            <w:r w:rsidRPr="006813C9">
              <w:rPr>
                <w:rFonts w:ascii="Courier New" w:hAnsi="Courier New" w:cs="Courier New"/>
                <w:color w:val="000000"/>
                <w:sz w:val="18"/>
                <w:szCs w:val="18"/>
                <w:highlight w:val="white"/>
                <w:lang w:val="en-US"/>
                <w:rPrChange w:id="374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4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4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750" w:author="Adam" w:date="2017-05-19T11:55:00Z">
                  <w:rPr>
                    <w:rFonts w:ascii="Courier New" w:hAnsi="Courier New" w:cs="Courier New"/>
                    <w:color w:val="FF8000"/>
                    <w:sz w:val="18"/>
                    <w:szCs w:val="18"/>
                    <w:highlight w:val="white"/>
                  </w:rPr>
                </w:rPrChange>
              </w:rPr>
              <w:t>2</w:t>
            </w:r>
            <w:r w:rsidRPr="006813C9">
              <w:rPr>
                <w:rFonts w:ascii="Courier New" w:hAnsi="Courier New" w:cs="Courier New"/>
                <w:color w:val="000000"/>
                <w:sz w:val="18"/>
                <w:szCs w:val="18"/>
                <w:highlight w:val="white"/>
                <w:lang w:val="en-US"/>
                <w:rPrChange w:id="37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53"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37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5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56" w:author="Adam" w:date="2017-05-19T11:55:00Z">
                  <w:rPr>
                    <w:rFonts w:ascii="Courier New" w:hAnsi="Courier New" w:cs="Courier New"/>
                    <w:color w:val="FF8000"/>
                    <w:sz w:val="18"/>
                    <w:szCs w:val="18"/>
                    <w:highlight w:val="white"/>
                  </w:rPr>
                </w:rPrChange>
              </w:rPr>
              <w:t>0XF</w:t>
            </w:r>
            <w:r w:rsidRPr="006813C9">
              <w:rPr>
                <w:rFonts w:ascii="Courier New" w:hAnsi="Courier New" w:cs="Courier New"/>
                <w:b/>
                <w:bCs/>
                <w:color w:val="000080"/>
                <w:sz w:val="18"/>
                <w:szCs w:val="18"/>
                <w:highlight w:val="white"/>
                <w:lang w:val="en-US"/>
                <w:rPrChange w:id="3757"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5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5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60"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61" w:author="Adam" w:date="2017-05-19T11:55: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6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63" w:author="Adam" w:date="2017-05-19T11:55:00Z">
                  <w:rPr>
                    <w:rFonts w:ascii="Courier New" w:hAnsi="Courier New" w:cs="Courier New"/>
                    <w:color w:val="000000"/>
                    <w:sz w:val="18"/>
                    <w:szCs w:val="18"/>
                    <w:highlight w:val="white"/>
                  </w:rPr>
                </w:rPrChange>
              </w:rPr>
              <w:t xml:space="preserve">  tft</w:t>
            </w:r>
            <w:r w:rsidRPr="006813C9">
              <w:rPr>
                <w:rFonts w:ascii="Courier New" w:hAnsi="Courier New" w:cs="Courier New"/>
                <w:b/>
                <w:bCs/>
                <w:color w:val="000080"/>
                <w:sz w:val="18"/>
                <w:szCs w:val="18"/>
                <w:highlight w:val="white"/>
                <w:lang w:val="en-US"/>
                <w:rPrChange w:id="37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65" w:author="Adam" w:date="2017-05-19T11:55:00Z">
                  <w:rPr>
                    <w:rFonts w:ascii="Courier New" w:hAnsi="Courier New" w:cs="Courier New"/>
                    <w:color w:val="000000"/>
                    <w:sz w:val="18"/>
                    <w:szCs w:val="18"/>
                    <w:highlight w:val="white"/>
                  </w:rPr>
                </w:rPrChange>
              </w:rPr>
              <w:t>fillRect</w:t>
            </w:r>
            <w:r w:rsidRPr="006813C9">
              <w:rPr>
                <w:rFonts w:ascii="Courier New" w:hAnsi="Courier New" w:cs="Courier New"/>
                <w:b/>
                <w:bCs/>
                <w:color w:val="000080"/>
                <w:sz w:val="18"/>
                <w:szCs w:val="18"/>
                <w:highlight w:val="white"/>
                <w:lang w:val="en-US"/>
                <w:rPrChange w:id="37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767"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37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70" w:author="Adam" w:date="2017-05-19T11:55:00Z">
                  <w:rPr>
                    <w:rFonts w:ascii="Courier New" w:hAnsi="Courier New" w:cs="Courier New"/>
                    <w:color w:val="FF8000"/>
                    <w:sz w:val="18"/>
                    <w:szCs w:val="18"/>
                    <w:highlight w:val="white"/>
                  </w:rPr>
                </w:rPrChange>
              </w:rPr>
              <w:t>10</w:t>
            </w:r>
            <w:r w:rsidRPr="006813C9">
              <w:rPr>
                <w:rFonts w:ascii="Courier New" w:hAnsi="Courier New" w:cs="Courier New"/>
                <w:b/>
                <w:bCs/>
                <w:color w:val="000080"/>
                <w:sz w:val="18"/>
                <w:szCs w:val="18"/>
                <w:highlight w:val="white"/>
                <w:lang w:val="en-US"/>
                <w:rPrChange w:id="377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7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73" w:author="Adam" w:date="2017-05-19T11:55:00Z">
                  <w:rPr>
                    <w:rFonts w:ascii="Courier New" w:hAnsi="Courier New" w:cs="Courier New"/>
                    <w:color w:val="FF8000"/>
                    <w:sz w:val="18"/>
                    <w:szCs w:val="18"/>
                    <w:highlight w:val="white"/>
                  </w:rPr>
                </w:rPrChange>
              </w:rPr>
              <w:t>220</w:t>
            </w:r>
            <w:r w:rsidRPr="006813C9">
              <w:rPr>
                <w:rFonts w:ascii="Courier New" w:hAnsi="Courier New" w:cs="Courier New"/>
                <w:b/>
                <w:bCs/>
                <w:color w:val="000080"/>
                <w:sz w:val="18"/>
                <w:szCs w:val="18"/>
                <w:highlight w:val="white"/>
                <w:lang w:val="en-US"/>
                <w:rPrChange w:id="37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7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776" w:author="Adam" w:date="2017-05-19T11:55:00Z">
                  <w:rPr>
                    <w:rFonts w:ascii="Courier New" w:hAnsi="Courier New" w:cs="Courier New"/>
                    <w:color w:val="FF8000"/>
                    <w:sz w:val="18"/>
                    <w:szCs w:val="18"/>
                    <w:highlight w:val="white"/>
                  </w:rPr>
                </w:rPrChange>
              </w:rPr>
              <w:t>300</w:t>
            </w:r>
            <w:r w:rsidRPr="006813C9">
              <w:rPr>
                <w:rFonts w:ascii="Courier New" w:hAnsi="Courier New" w:cs="Courier New"/>
                <w:b/>
                <w:bCs/>
                <w:color w:val="000080"/>
                <w:sz w:val="18"/>
                <w:szCs w:val="18"/>
                <w:highlight w:val="white"/>
                <w:lang w:val="en-US"/>
                <w:rPrChange w:id="37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78" w:author="Adam" w:date="2017-05-19T11:55:00Z">
                  <w:rPr>
                    <w:rFonts w:ascii="Courier New" w:hAnsi="Courier New" w:cs="Courier New"/>
                    <w:color w:val="000000"/>
                    <w:sz w:val="18"/>
                    <w:szCs w:val="18"/>
                    <w:highlight w:val="white"/>
                  </w:rPr>
                </w:rPrChange>
              </w:rPr>
              <w:t xml:space="preserve"> PRETO</w:t>
            </w:r>
            <w:r w:rsidRPr="006813C9">
              <w:rPr>
                <w:rFonts w:ascii="Courier New" w:hAnsi="Courier New" w:cs="Courier New"/>
                <w:b/>
                <w:bCs/>
                <w:color w:val="000080"/>
                <w:sz w:val="18"/>
                <w:szCs w:val="18"/>
                <w:highlight w:val="white"/>
                <w:lang w:val="en-US"/>
                <w:rPrChange w:id="3779"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80" w:author="Adam" w:date="2017-05-19T11:55:00Z">
                  <w:rPr>
                    <w:rFonts w:ascii="Courier New" w:hAnsi="Courier New" w:cs="Courier New"/>
                    <w:color w:val="000000"/>
                    <w:sz w:val="18"/>
                    <w:szCs w:val="18"/>
                    <w:highlight w:val="white"/>
                  </w:rPr>
                </w:rPrChange>
              </w:rPr>
            </w:pPr>
          </w:p>
          <w:p w:rsidR="00107626" w:rsidRPr="00851D32"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81" w:author="Adam" w:date="2017-05-19T13:16:00Z">
                  <w:rPr>
                    <w:rFonts w:ascii="Courier New" w:hAnsi="Courier New" w:cs="Courier New"/>
                    <w:color w:val="000000"/>
                    <w:sz w:val="18"/>
                    <w:szCs w:val="18"/>
                    <w:highlight w:val="white"/>
                  </w:rPr>
                </w:rPrChange>
              </w:rPr>
            </w:pPr>
            <w:r w:rsidRPr="00851D32">
              <w:rPr>
                <w:rFonts w:ascii="Courier New" w:hAnsi="Courier New" w:cs="Courier New"/>
                <w:b/>
                <w:bCs/>
                <w:color w:val="000080"/>
                <w:sz w:val="18"/>
                <w:szCs w:val="18"/>
                <w:highlight w:val="white"/>
                <w:lang w:val="en-US"/>
                <w:rPrChange w:id="3782" w:author="Adam" w:date="2017-05-19T13:16: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8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3784" w:author="Adam" w:date="2017-05-19T11:55:00Z">
                  <w:rPr>
                    <w:rFonts w:ascii="Courier New" w:hAnsi="Courier New" w:cs="Courier New"/>
                    <w:color w:val="8000FF"/>
                    <w:sz w:val="18"/>
                    <w:szCs w:val="18"/>
                    <w:highlight w:val="white"/>
                  </w:rPr>
                </w:rPrChange>
              </w:rPr>
              <w:t>void</w:t>
            </w:r>
            <w:r w:rsidRPr="006813C9">
              <w:rPr>
                <w:rFonts w:ascii="Courier New" w:hAnsi="Courier New" w:cs="Courier New"/>
                <w:color w:val="000000"/>
                <w:sz w:val="18"/>
                <w:szCs w:val="18"/>
                <w:highlight w:val="white"/>
                <w:lang w:val="en-US"/>
                <w:rPrChange w:id="3785" w:author="Adam" w:date="2017-05-19T11:55:00Z">
                  <w:rPr>
                    <w:rFonts w:ascii="Courier New" w:hAnsi="Courier New" w:cs="Courier New"/>
                    <w:color w:val="000000"/>
                    <w:sz w:val="18"/>
                    <w:szCs w:val="18"/>
                    <w:highlight w:val="white"/>
                  </w:rPr>
                </w:rPrChange>
              </w:rPr>
              <w:t xml:space="preserve"> loop</w:t>
            </w:r>
            <w:r w:rsidRPr="006813C9">
              <w:rPr>
                <w:rFonts w:ascii="Courier New" w:hAnsi="Courier New" w:cs="Courier New"/>
                <w:b/>
                <w:bCs/>
                <w:color w:val="000080"/>
                <w:sz w:val="18"/>
                <w:szCs w:val="18"/>
                <w:highlight w:val="white"/>
                <w:lang w:val="en-US"/>
                <w:rPrChange w:id="37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78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788"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89" w:author="Adam" w:date="2017-05-19T11:55: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9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91" w:author="Adam" w:date="2017-05-19T11:55:00Z">
                  <w:rPr>
                    <w:rFonts w:ascii="Courier New" w:hAnsi="Courier New" w:cs="Courier New"/>
                    <w:color w:val="000000"/>
                    <w:sz w:val="18"/>
                    <w:szCs w:val="18"/>
                    <w:highlight w:val="white"/>
                  </w:rPr>
                </w:rPrChange>
              </w:rPr>
              <w:t xml:space="preserve">  delay</w:t>
            </w:r>
            <w:r w:rsidRPr="006813C9">
              <w:rPr>
                <w:rFonts w:ascii="Courier New" w:hAnsi="Courier New" w:cs="Courier New"/>
                <w:b/>
                <w:bCs/>
                <w:color w:val="000080"/>
                <w:sz w:val="18"/>
                <w:szCs w:val="18"/>
                <w:highlight w:val="white"/>
                <w:lang w:val="en-US"/>
                <w:rPrChange w:id="37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793" w:author="Adam" w:date="2017-05-19T11:55:00Z">
                  <w:rPr>
                    <w:rFonts w:ascii="Courier New" w:hAnsi="Courier New" w:cs="Courier New"/>
                    <w:color w:val="FF8000"/>
                    <w:sz w:val="18"/>
                    <w:szCs w:val="18"/>
                    <w:highlight w:val="white"/>
                  </w:rPr>
                </w:rPrChange>
              </w:rPr>
              <w:t>1000</w:t>
            </w:r>
            <w:r w:rsidRPr="006813C9">
              <w:rPr>
                <w:rFonts w:ascii="Courier New" w:hAnsi="Courier New" w:cs="Courier New"/>
                <w:b/>
                <w:bCs/>
                <w:color w:val="000080"/>
                <w:sz w:val="18"/>
                <w:szCs w:val="18"/>
                <w:highlight w:val="white"/>
                <w:lang w:val="en-US"/>
                <w:rPrChange w:id="3794"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95" w:author="Adam" w:date="2017-05-19T11:55: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79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79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3798"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799" w:author="Adam" w:date="2017-05-19T11:55:00Z">
                  <w:rPr>
                    <w:rFonts w:ascii="Courier New" w:hAnsi="Courier New" w:cs="Courier New"/>
                    <w:color w:val="000000"/>
                    <w:sz w:val="18"/>
                    <w:szCs w:val="18"/>
                    <w:highlight w:val="white"/>
                  </w:rPr>
                </w:rPrChange>
              </w:rPr>
              <w:t xml:space="preserve"> ret</w:t>
            </w:r>
            <w:r w:rsidRPr="006813C9">
              <w:rPr>
                <w:rFonts w:ascii="Courier New" w:hAnsi="Courier New" w:cs="Courier New"/>
                <w:b/>
                <w:bCs/>
                <w:color w:val="000080"/>
                <w:sz w:val="18"/>
                <w:szCs w:val="18"/>
                <w:highlight w:val="white"/>
                <w:lang w:val="en-US"/>
                <w:rPrChange w:id="3800" w:author="Adam" w:date="2017-05-19T11:55:00Z">
                  <w:rPr>
                    <w:rFonts w:ascii="Courier New" w:hAnsi="Courier New" w:cs="Courier New"/>
                    <w:b/>
                    <w:bCs/>
                    <w:color w:val="000080"/>
                    <w:sz w:val="18"/>
                    <w:szCs w:val="18"/>
                    <w:highlight w:val="white"/>
                  </w:rPr>
                </w:rPrChange>
              </w:rPr>
              <w:t>;</w:t>
            </w:r>
          </w:p>
          <w:p w:rsidR="00107626" w:rsidRPr="00851D32"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01"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802"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3803" w:author="Adam" w:date="2017-05-19T13:16:00Z">
                  <w:rPr>
                    <w:rFonts w:ascii="Courier New" w:hAnsi="Courier New" w:cs="Courier New"/>
                    <w:color w:val="000000"/>
                    <w:sz w:val="18"/>
                    <w:szCs w:val="18"/>
                    <w:highlight w:val="white"/>
                  </w:rPr>
                </w:rPrChange>
              </w:rPr>
              <w:t xml:space="preserve">String comando </w:t>
            </w:r>
            <w:r w:rsidRPr="00851D32">
              <w:rPr>
                <w:rFonts w:ascii="Courier New" w:hAnsi="Courier New" w:cs="Courier New"/>
                <w:b/>
                <w:bCs/>
                <w:color w:val="000080"/>
                <w:sz w:val="18"/>
                <w:szCs w:val="18"/>
                <w:highlight w:val="white"/>
                <w:lang w:val="en-US"/>
                <w:rPrChange w:id="380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80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808080"/>
                <w:sz w:val="18"/>
                <w:szCs w:val="18"/>
                <w:highlight w:val="white"/>
                <w:lang w:val="en-US"/>
                <w:rPrChange w:id="3806" w:author="Adam" w:date="2017-05-19T13:16:00Z">
                  <w:rPr>
                    <w:rFonts w:ascii="Courier New" w:hAnsi="Courier New" w:cs="Courier New"/>
                    <w:color w:val="808080"/>
                    <w:sz w:val="18"/>
                    <w:szCs w:val="18"/>
                    <w:highlight w:val="white"/>
                  </w:rPr>
                </w:rPrChange>
              </w:rPr>
              <w:t>""</w:t>
            </w:r>
            <w:r w:rsidRPr="00851D32">
              <w:rPr>
                <w:rFonts w:ascii="Courier New" w:hAnsi="Courier New" w:cs="Courier New"/>
                <w:b/>
                <w:bCs/>
                <w:color w:val="000080"/>
                <w:sz w:val="18"/>
                <w:szCs w:val="18"/>
                <w:highlight w:val="white"/>
                <w:lang w:val="en-US"/>
                <w:rPrChange w:id="3807" w:author="Adam" w:date="2017-05-19T13:16:00Z">
                  <w:rPr>
                    <w:rFonts w:ascii="Courier New" w:hAnsi="Courier New" w:cs="Courier New"/>
                    <w:b/>
                    <w:bCs/>
                    <w:color w:val="000080"/>
                    <w:sz w:val="18"/>
                    <w:szCs w:val="18"/>
                    <w:highlight w:val="white"/>
                  </w:rPr>
                </w:rPrChange>
              </w:rPr>
              <w:t>;</w:t>
            </w:r>
          </w:p>
          <w:p w:rsidR="00107626" w:rsidRPr="00851D32"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08" w:author="Adam" w:date="2017-05-19T13:16:00Z">
                  <w:rPr>
                    <w:rFonts w:ascii="Courier New" w:hAnsi="Courier New" w:cs="Courier New"/>
                    <w:color w:val="000000"/>
                    <w:sz w:val="18"/>
                    <w:szCs w:val="18"/>
                    <w:highlight w:val="white"/>
                  </w:rPr>
                </w:rPrChange>
              </w:rPr>
            </w:pP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0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3810"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0000"/>
                <w:sz w:val="18"/>
                <w:szCs w:val="18"/>
                <w:highlight w:val="white"/>
                <w:lang w:val="en-US"/>
                <w:rPrChange w:id="3811" w:author="Adam" w:date="2017-05-19T11:55:00Z">
                  <w:rPr>
                    <w:rFonts w:ascii="Courier New" w:hAnsi="Courier New" w:cs="Courier New"/>
                    <w:color w:val="000000"/>
                    <w:sz w:val="18"/>
                    <w:szCs w:val="18"/>
                    <w:highlight w:val="white"/>
                  </w:rPr>
                </w:rPrChange>
              </w:rPr>
              <w:t xml:space="preserve">ret </w:t>
            </w:r>
            <w:r w:rsidRPr="006813C9">
              <w:rPr>
                <w:rFonts w:ascii="Courier New" w:hAnsi="Courier New" w:cs="Courier New"/>
                <w:b/>
                <w:bCs/>
                <w:color w:val="000080"/>
                <w:sz w:val="18"/>
                <w:szCs w:val="18"/>
                <w:highlight w:val="white"/>
                <w:lang w:val="en-US"/>
                <w:rPrChange w:id="38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13" w:author="Adam" w:date="2017-05-19T11:55:00Z">
                  <w:rPr>
                    <w:rFonts w:ascii="Courier New" w:hAnsi="Courier New" w:cs="Courier New"/>
                    <w:color w:val="000000"/>
                    <w:sz w:val="18"/>
                    <w:szCs w:val="18"/>
                    <w:highlight w:val="white"/>
                  </w:rPr>
                </w:rPrChange>
              </w:rPr>
              <w:t xml:space="preserve"> myVR</w:t>
            </w:r>
            <w:r w:rsidRPr="006813C9">
              <w:rPr>
                <w:rFonts w:ascii="Courier New" w:hAnsi="Courier New" w:cs="Courier New"/>
                <w:b/>
                <w:bCs/>
                <w:color w:val="000080"/>
                <w:sz w:val="18"/>
                <w:szCs w:val="18"/>
                <w:highlight w:val="white"/>
                <w:lang w:val="en-US"/>
                <w:rPrChange w:id="38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15" w:author="Adam" w:date="2017-05-19T11:55:00Z">
                  <w:rPr>
                    <w:rFonts w:ascii="Courier New" w:hAnsi="Courier New" w:cs="Courier New"/>
                    <w:color w:val="000000"/>
                    <w:sz w:val="18"/>
                    <w:szCs w:val="18"/>
                    <w:highlight w:val="white"/>
                  </w:rPr>
                </w:rPrChange>
              </w:rPr>
              <w:t>recognize</w:t>
            </w:r>
            <w:r w:rsidRPr="006813C9">
              <w:rPr>
                <w:rFonts w:ascii="Courier New" w:hAnsi="Courier New" w:cs="Courier New"/>
                <w:b/>
                <w:bCs/>
                <w:color w:val="000080"/>
                <w:sz w:val="18"/>
                <w:szCs w:val="18"/>
                <w:highlight w:val="white"/>
                <w:lang w:val="en-US"/>
                <w:rPrChange w:id="38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17"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8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820" w:author="Adam" w:date="2017-05-19T11:55:00Z">
                  <w:rPr>
                    <w:rFonts w:ascii="Courier New" w:hAnsi="Courier New" w:cs="Courier New"/>
                    <w:color w:val="FF8000"/>
                    <w:sz w:val="18"/>
                    <w:szCs w:val="18"/>
                    <w:highlight w:val="white"/>
                  </w:rPr>
                </w:rPrChange>
              </w:rPr>
              <w:t>50</w:t>
            </w:r>
            <w:r w:rsidRPr="006813C9">
              <w:rPr>
                <w:rFonts w:ascii="Courier New" w:hAnsi="Courier New" w:cs="Courier New"/>
                <w:b/>
                <w:bCs/>
                <w:color w:val="000080"/>
                <w:sz w:val="18"/>
                <w:szCs w:val="18"/>
                <w:highlight w:val="white"/>
                <w:lang w:val="en-US"/>
                <w:rPrChange w:id="3821"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2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8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824"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38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27" w:author="Adam" w:date="2017-05-19T11:55:00Z">
                  <w:rPr>
                    <w:rFonts w:ascii="Courier New" w:hAnsi="Courier New" w:cs="Courier New"/>
                    <w:color w:val="000000"/>
                    <w:sz w:val="18"/>
                    <w:szCs w:val="18"/>
                    <w:highlight w:val="white"/>
                  </w:rPr>
                </w:rPrChange>
              </w:rPr>
              <w:t xml:space="preserve">ret </w:t>
            </w:r>
            <w:r w:rsidRPr="006813C9">
              <w:rPr>
                <w:rFonts w:ascii="Courier New" w:hAnsi="Courier New" w:cs="Courier New"/>
                <w:b/>
                <w:bCs/>
                <w:color w:val="000080"/>
                <w:sz w:val="18"/>
                <w:szCs w:val="18"/>
                <w:highlight w:val="white"/>
                <w:lang w:val="en-US"/>
                <w:rPrChange w:id="3828"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382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830"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8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3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33"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3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8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836" w:author="Adam" w:date="2017-05-19T11:55:00Z">
                  <w:rPr>
                    <w:rFonts w:ascii="Courier New" w:hAnsi="Courier New" w:cs="Courier New"/>
                    <w:b/>
                    <w:bCs/>
                    <w:color w:val="0000FF"/>
                    <w:sz w:val="18"/>
                    <w:szCs w:val="18"/>
                    <w:highlight w:val="white"/>
                  </w:rPr>
                </w:rPrChange>
              </w:rPr>
              <w:t>switch</w:t>
            </w:r>
            <w:r w:rsidRPr="006813C9">
              <w:rPr>
                <w:rFonts w:ascii="Courier New" w:hAnsi="Courier New" w:cs="Courier New"/>
                <w:color w:val="000000"/>
                <w:sz w:val="18"/>
                <w:szCs w:val="18"/>
                <w:highlight w:val="white"/>
                <w:lang w:val="en-US"/>
                <w:rPrChange w:id="383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3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39"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8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841"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8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44"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4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84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3847" w:author="Adam" w:date="2017-05-19T11:55:00Z">
                  <w:rPr>
                    <w:rFonts w:ascii="Courier New" w:hAnsi="Courier New" w:cs="Courier New"/>
                    <w:b/>
                    <w:bCs/>
                    <w:color w:val="0000FF"/>
                    <w:sz w:val="18"/>
                    <w:szCs w:val="18"/>
                    <w:highlight w:val="white"/>
                  </w:rPr>
                </w:rPrChange>
              </w:rPr>
              <w:t>case</w:t>
            </w:r>
            <w:r w:rsidRPr="006813C9">
              <w:rPr>
                <w:rFonts w:ascii="Courier New" w:hAnsi="Courier New" w:cs="Courier New"/>
                <w:color w:val="000000"/>
                <w:sz w:val="18"/>
                <w:szCs w:val="18"/>
                <w:highlight w:val="white"/>
                <w:lang w:val="en-US"/>
                <w:rPrChange w:id="3848" w:author="Adam" w:date="2017-05-19T11:55:00Z">
                  <w:rPr>
                    <w:rFonts w:ascii="Courier New" w:hAnsi="Courier New" w:cs="Courier New"/>
                    <w:color w:val="000000"/>
                    <w:sz w:val="18"/>
                    <w:szCs w:val="18"/>
                    <w:highlight w:val="white"/>
                  </w:rPr>
                </w:rPrChange>
              </w:rPr>
              <w:t xml:space="preserve"> vozAbre</w:t>
            </w:r>
            <w:r w:rsidRPr="006813C9">
              <w:rPr>
                <w:rFonts w:ascii="Courier New" w:hAnsi="Courier New" w:cs="Courier New"/>
                <w:b/>
                <w:bCs/>
                <w:color w:val="000080"/>
                <w:sz w:val="18"/>
                <w:szCs w:val="18"/>
                <w:highlight w:val="white"/>
                <w:lang w:val="en-US"/>
                <w:rPrChange w:id="3849" w:author="Adam" w:date="2017-05-19T11:55:00Z">
                  <w:rPr>
                    <w:rFonts w:ascii="Courier New" w:hAnsi="Courier New" w:cs="Courier New"/>
                    <w:b/>
                    <w:bCs/>
                    <w:color w:val="000080"/>
                    <w:sz w:val="18"/>
                    <w:szCs w:val="18"/>
                    <w:highlight w:val="white"/>
                  </w:rPr>
                </w:rPrChang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5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851"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38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5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85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855"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8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58"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85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60"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86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862"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863"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864"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color w:val="000000"/>
                <w:sz w:val="18"/>
                <w:szCs w:val="18"/>
                <w:highlight w:val="white"/>
              </w:rPr>
              <w:t xml:space="preserve">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"abre"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vozFecha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"fecha"</w:t>
            </w:r>
            <w:r w:rsidRPr="00B2456E">
              <w:rPr>
                <w:rFonts w:ascii="Courier New" w:hAnsi="Courier New" w:cs="Courier New"/>
                <w:b/>
                <w:bCs/>
                <w:color w:val="000080"/>
                <w:sz w:val="18"/>
                <w:szCs w:val="18"/>
                <w:highlight w:val="whit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65"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3866"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38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68"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8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870"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87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73"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8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75"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8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877"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878"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879"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vozSobe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"sobe"</w:t>
            </w:r>
            <w:r w:rsidRPr="00B2456E">
              <w:rPr>
                <w:rFonts w:ascii="Courier New" w:hAnsi="Courier New" w:cs="Courier New"/>
                <w:b/>
                <w:bCs/>
                <w:color w:val="000080"/>
                <w:sz w:val="18"/>
                <w:szCs w:val="18"/>
                <w:highlight w:val="whit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80"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3881"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38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8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8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885"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88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88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88"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8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90"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8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892"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893"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894"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vozDesce</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w:t>
            </w:r>
            <w:r w:rsidRPr="00B2456E">
              <w:rPr>
                <w:rFonts w:ascii="Courier New" w:hAnsi="Courier New" w:cs="Courier New"/>
                <w:b/>
                <w:bCs/>
                <w:color w:val="000080"/>
                <w:sz w:val="18"/>
                <w:szCs w:val="18"/>
                <w:highlight w:val="whit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895"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3896"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38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898"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89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900"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9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9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03"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9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05"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9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907"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908"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909"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vozDesce_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"descer"</w:t>
            </w:r>
            <w:r w:rsidRPr="00B2456E">
              <w:rPr>
                <w:rFonts w:ascii="Courier New" w:hAnsi="Courier New" w:cs="Courier New"/>
                <w:b/>
                <w:bCs/>
                <w:color w:val="000080"/>
                <w:sz w:val="18"/>
                <w:szCs w:val="18"/>
                <w:highlight w:val="whit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910"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3911"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39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13"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91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915"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91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91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18"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91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20"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9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922"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923"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924"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case</w:t>
            </w:r>
            <w:r w:rsidRPr="00B2456E">
              <w:rPr>
                <w:rFonts w:ascii="Courier New" w:hAnsi="Courier New" w:cs="Courier New"/>
                <w:color w:val="000000"/>
                <w:sz w:val="18"/>
                <w:szCs w:val="18"/>
                <w:highlight w:val="white"/>
              </w:rPr>
              <w:t xml:space="preserve"> vozSobe_</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comando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w:t>
            </w:r>
            <w:r w:rsidRPr="00B2456E">
              <w:rPr>
                <w:rFonts w:ascii="Courier New" w:hAnsi="Courier New" w:cs="Courier New"/>
                <w:color w:val="808080"/>
                <w:sz w:val="18"/>
                <w:szCs w:val="18"/>
                <w:highlight w:val="white"/>
              </w:rPr>
              <w:t>"subir"</w:t>
            </w:r>
            <w:r w:rsidRPr="00B2456E">
              <w:rPr>
                <w:rFonts w:ascii="Courier New" w:hAnsi="Courier New" w:cs="Courier New"/>
                <w:b/>
                <w:bCs/>
                <w:color w:val="000080"/>
                <w:sz w:val="18"/>
                <w:szCs w:val="18"/>
                <w:highlight w:val="white"/>
              </w:rPr>
              <w:t>;</w:t>
            </w:r>
          </w:p>
          <w:p w:rsidR="00107626" w:rsidRPr="006813C9"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lang w:val="en-US"/>
                <w:rPrChange w:id="3925" w:author="Adam" w:date="2017-05-19T11:55:00Z">
                  <w:rPr>
                    <w:rFonts w:ascii="Courier New" w:hAnsi="Courier New" w:cs="Courier New"/>
                    <w:color w:val="000000"/>
                    <w:sz w:val="18"/>
                    <w:szCs w:val="18"/>
                    <w:highlight w:val="white"/>
                  </w:rPr>
                </w:rPrChange>
              </w:rPr>
            </w:pPr>
            <w:r w:rsidRPr="00B2456E">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3926"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392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28"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392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3930" w:author="Adam" w:date="2017-05-19T11:55:00Z">
                  <w:rPr>
                    <w:rFonts w:ascii="Courier New" w:hAnsi="Courier New" w:cs="Courier New"/>
                    <w:color w:val="808080"/>
                    <w:sz w:val="18"/>
                    <w:szCs w:val="18"/>
                    <w:highlight w:val="white"/>
                  </w:rPr>
                </w:rPrChange>
              </w:rPr>
              <w:t>"Comando "</w:t>
            </w:r>
            <w:r w:rsidRPr="006813C9">
              <w:rPr>
                <w:rFonts w:ascii="Courier New" w:hAnsi="Courier New" w:cs="Courier New"/>
                <w:color w:val="000000"/>
                <w:sz w:val="18"/>
                <w:szCs w:val="18"/>
                <w:highlight w:val="white"/>
                <w:lang w:val="en-US"/>
                <w:rPrChange w:id="39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9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33"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393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35" w:author="Adam" w:date="2017-05-19T11:55:00Z">
                  <w:rPr>
                    <w:rFonts w:ascii="Courier New" w:hAnsi="Courier New" w:cs="Courier New"/>
                    <w:color w:val="000000"/>
                    <w:sz w:val="18"/>
                    <w:szCs w:val="18"/>
                    <w:highlight w:val="white"/>
                  </w:rPr>
                </w:rPrChange>
              </w:rPr>
              <w:t>buf</w:t>
            </w:r>
            <w:r w:rsidRPr="006813C9">
              <w:rPr>
                <w:rFonts w:ascii="Courier New" w:hAnsi="Courier New" w:cs="Courier New"/>
                <w:b/>
                <w:bCs/>
                <w:color w:val="000080"/>
                <w:sz w:val="18"/>
                <w:szCs w:val="18"/>
                <w:highlight w:val="white"/>
                <w:lang w:val="en-US"/>
                <w:rPrChange w:id="393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3937"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3938" w:author="Adam" w:date="2017-05-19T11:55:00Z">
                  <w:rPr>
                    <w:rFonts w:ascii="Courier New" w:hAnsi="Courier New" w:cs="Courier New"/>
                    <w:b/>
                    <w:bCs/>
                    <w:color w:val="000080"/>
                    <w:sz w:val="18"/>
                    <w:szCs w:val="18"/>
                    <w:highlight w:val="white"/>
                  </w:rPr>
                </w:rPrChang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3939" w:author="Adam" w:date="2017-05-19T11:55:00Z">
                  <w:rPr>
                    <w:rFonts w:ascii="Courier New" w:hAnsi="Courier New" w:cs="Courier New"/>
                    <w:color w:val="000000"/>
                    <w:sz w:val="18"/>
                    <w:szCs w:val="18"/>
                    <w:highlight w:val="white"/>
                  </w:rPr>
                </w:rPrChang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default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"Voz nao reconhecida"</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break</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09706F" w:rsidRDefault="0009706F" w:rsidP="00B54C54">
            <w:pPr>
              <w:widowControl w:val="0"/>
              <w:autoSpaceDE w:val="0"/>
              <w:autoSpaceDN w:val="0"/>
              <w:adjustRightInd w:val="0"/>
              <w:spacing w:line="240" w:lineRule="auto"/>
            </w:pPr>
            <w:r w:rsidRPr="00B2456E">
              <w:rPr>
                <w:rFonts w:ascii="Courier New" w:hAnsi="Courier New" w:cs="Courier New"/>
                <w:color w:val="000000"/>
                <w:sz w:val="18"/>
                <w:szCs w:val="18"/>
                <w:highlight w:val="white"/>
              </w:rPr>
              <w:t xml:space="preserve">  </w:t>
            </w:r>
          </w:p>
        </w:tc>
      </w:tr>
    </w:tbl>
    <w:p w:rsidR="0009706F" w:rsidRDefault="0009706F" w:rsidP="0009706F">
      <w:pPr>
        <w:jc w:val="left"/>
      </w:pPr>
    </w:p>
    <w:p w:rsidR="00BC1394" w:rsidRDefault="00BC1394" w:rsidP="0009706F">
      <w:pPr>
        <w:jc w:val="right"/>
        <w:rPr>
          <w:sz w:val="20"/>
          <w:szCs w:val="20"/>
        </w:rPr>
      </w:pPr>
    </w:p>
    <w:p w:rsidR="0009706F" w:rsidRDefault="00107626" w:rsidP="0009706F">
      <w:pPr>
        <w:jc w:val="right"/>
        <w:rPr>
          <w:sz w:val="20"/>
          <w:szCs w:val="20"/>
        </w:rPr>
      </w:pPr>
      <w:r>
        <w:rPr>
          <w:sz w:val="20"/>
          <w:szCs w:val="20"/>
        </w:rPr>
        <w:t>(conclusã</w:t>
      </w:r>
      <w:r w:rsidR="0009706F">
        <w:rPr>
          <w:sz w:val="20"/>
          <w:szCs w:val="20"/>
        </w:rPr>
        <w:t>o</w:t>
      </w:r>
      <w:r w:rsidR="0009706F"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BC1394" w:rsidTr="000A0DE6">
        <w:tc>
          <w:tcPr>
            <w:tcW w:w="505" w:type="dxa"/>
          </w:tcPr>
          <w:p w:rsidR="00BC1394" w:rsidRPr="004F465E"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497</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F01A4C"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498</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499</w:t>
            </w:r>
          </w:p>
          <w:p w:rsidR="00BC1394" w:rsidRDefault="00BC1394" w:rsidP="000A0DE6">
            <w:pPr>
              <w:spacing w:line="240" w:lineRule="auto"/>
              <w:ind w:left="-113" w:firstLine="29"/>
              <w:jc w:val="center"/>
              <w:rPr>
                <w:rFonts w:ascii="Courier New" w:hAnsi="Courier New" w:cs="Courier New"/>
                <w:color w:val="000000"/>
                <w:sz w:val="18"/>
                <w:szCs w:val="18"/>
              </w:rPr>
            </w:pPr>
            <w:r>
              <w:rPr>
                <w:rFonts w:ascii="Courier New" w:hAnsi="Courier New" w:cs="Courier New"/>
                <w:color w:val="000000"/>
                <w:sz w:val="18"/>
                <w:szCs w:val="18"/>
              </w:rPr>
              <w:t>500</w:t>
            </w:r>
          </w:p>
          <w:p w:rsidR="00F01A4C" w:rsidRDefault="00F01A4C" w:rsidP="000A0DE6">
            <w:pPr>
              <w:spacing w:line="240" w:lineRule="auto"/>
              <w:ind w:left="-113" w:firstLine="29"/>
              <w:jc w:val="center"/>
              <w:rPr>
                <w:rFonts w:ascii="Courier New" w:hAnsi="Courier New" w:cs="Courier New"/>
                <w:color w:val="000000"/>
                <w:sz w:val="18"/>
                <w:szCs w:val="18"/>
              </w:rPr>
            </w:pPr>
          </w:p>
          <w:p w:rsidR="00BC1394" w:rsidRPr="004F465E" w:rsidRDefault="00BC1394" w:rsidP="000A0DE6">
            <w:pPr>
              <w:spacing w:line="240" w:lineRule="auto"/>
              <w:ind w:left="-113" w:firstLine="29"/>
              <w:jc w:val="center"/>
              <w:rPr>
                <w:rFonts w:ascii="Courier New" w:hAnsi="Courier New" w:cs="Courier New"/>
                <w:color w:val="000000"/>
                <w:sz w:val="18"/>
                <w:szCs w:val="18"/>
              </w:rPr>
            </w:pPr>
          </w:p>
        </w:tc>
        <w:tc>
          <w:tcPr>
            <w:tcW w:w="8562" w:type="dxa"/>
          </w:tcPr>
          <w:p w:rsidR="00107626" w:rsidRPr="00B2456E" w:rsidRDefault="00BC1394"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00107626" w:rsidRPr="00B2456E">
              <w:rPr>
                <w:rFonts w:ascii="Courier New" w:hAnsi="Courier New" w:cs="Courier New"/>
                <w:color w:val="000000"/>
                <w:sz w:val="18"/>
                <w:szCs w:val="18"/>
                <w:highlight w:val="white"/>
              </w:rPr>
              <w:t xml:space="preserve">    </w:t>
            </w:r>
            <w:r w:rsidR="00107626"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FF"/>
                <w:sz w:val="18"/>
                <w:szCs w:val="18"/>
                <w:highlight w:val="white"/>
              </w:rPr>
              <w:t>if</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808080"/>
                <w:sz w:val="18"/>
                <w:szCs w:val="18"/>
                <w:highlight w:val="white"/>
              </w:rPr>
              <w:t>"Enviando para o Nano comando de: "</w:t>
            </w:r>
            <w:r w:rsidRPr="00B2456E">
              <w:rPr>
                <w:rFonts w:ascii="Courier New" w:hAnsi="Courier New" w:cs="Courier New"/>
                <w:color w:val="000000"/>
                <w:sz w:val="18"/>
                <w:szCs w:val="18"/>
                <w:highlight w:val="white"/>
              </w:rPr>
              <w:t xml:space="preserve"> </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 xml:space="preserve"> 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color w:val="000000"/>
                <w:sz w:val="18"/>
                <w:szCs w:val="18"/>
                <w:highlight w:val="white"/>
              </w:rPr>
            </w:pPr>
            <w:r w:rsidRPr="00B2456E">
              <w:rPr>
                <w:rFonts w:ascii="Courier New" w:hAnsi="Courier New" w:cs="Courier New"/>
                <w:color w:val="000000"/>
                <w:sz w:val="18"/>
                <w:szCs w:val="18"/>
                <w:highlight w:val="white"/>
              </w:rPr>
              <w:t xml:space="preserve">  Serial1</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println</w:t>
            </w:r>
            <w:r w:rsidRPr="00B2456E">
              <w:rPr>
                <w:rFonts w:ascii="Courier New" w:hAnsi="Courier New" w:cs="Courier New"/>
                <w:b/>
                <w:bCs/>
                <w:color w:val="000080"/>
                <w:sz w:val="18"/>
                <w:szCs w:val="18"/>
                <w:highlight w:val="white"/>
              </w:rPr>
              <w:t>(</w:t>
            </w:r>
            <w:r w:rsidRPr="00B2456E">
              <w:rPr>
                <w:rFonts w:ascii="Courier New" w:hAnsi="Courier New" w:cs="Courier New"/>
                <w:color w:val="000000"/>
                <w:sz w:val="18"/>
                <w:szCs w:val="18"/>
                <w:highlight w:val="white"/>
              </w:rPr>
              <w:t>comando</w:t>
            </w:r>
            <w:r w:rsidRPr="00B2456E">
              <w:rPr>
                <w:rFonts w:ascii="Courier New" w:hAnsi="Courier New" w:cs="Courier New"/>
                <w:b/>
                <w:bCs/>
                <w:color w:val="000080"/>
                <w:sz w:val="18"/>
                <w:szCs w:val="18"/>
                <w:highlight w:val="white"/>
              </w:rPr>
              <w:t>);}</w:t>
            </w:r>
          </w:p>
          <w:p w:rsidR="00107626" w:rsidRPr="00B2456E" w:rsidRDefault="00107626" w:rsidP="00107626">
            <w:pPr>
              <w:widowControl w:val="0"/>
              <w:autoSpaceDE w:val="0"/>
              <w:autoSpaceDN w:val="0"/>
              <w:adjustRightInd w:val="0"/>
              <w:spacing w:line="240" w:lineRule="auto"/>
              <w:rPr>
                <w:rFonts w:ascii="Courier New" w:hAnsi="Courier New" w:cs="Courier New"/>
                <w:sz w:val="18"/>
                <w:szCs w:val="18"/>
              </w:rPr>
            </w:pPr>
            <w:r w:rsidRPr="00B2456E">
              <w:rPr>
                <w:rFonts w:ascii="Courier New" w:hAnsi="Courier New" w:cs="Courier New"/>
                <w:b/>
                <w:bCs/>
                <w:color w:val="000080"/>
                <w:sz w:val="18"/>
                <w:szCs w:val="18"/>
                <w:highlight w:val="white"/>
              </w:rPr>
              <w:t>}</w:t>
            </w:r>
          </w:p>
          <w:p w:rsidR="00BC1394" w:rsidRDefault="00BC1394" w:rsidP="000A0DE6">
            <w:pPr>
              <w:widowControl w:val="0"/>
              <w:autoSpaceDE w:val="0"/>
              <w:autoSpaceDN w:val="0"/>
              <w:adjustRightInd w:val="0"/>
              <w:spacing w:line="240" w:lineRule="auto"/>
            </w:pPr>
          </w:p>
        </w:tc>
      </w:tr>
    </w:tbl>
    <w:p w:rsidR="00B51721" w:rsidRPr="001E3CB1" w:rsidRDefault="00B51721" w:rsidP="008D6F51">
      <w:pPr>
        <w:pStyle w:val="figura"/>
      </w:pPr>
      <w:r w:rsidRPr="001E3CB1">
        <w:t xml:space="preserve">(fonte: </w:t>
      </w:r>
      <w:r>
        <w:t xml:space="preserve">Os autores </w:t>
      </w:r>
      <w:r w:rsidRPr="001E3CB1">
        <w:t>)</w:t>
      </w:r>
    </w:p>
    <w:p w:rsidR="00B51721" w:rsidRDefault="00B51721" w:rsidP="0009706F">
      <w:pPr>
        <w:jc w:val="right"/>
        <w:rPr>
          <w:sz w:val="20"/>
          <w:szCs w:val="20"/>
        </w:rPr>
      </w:pPr>
    </w:p>
    <w:p w:rsidR="00B51721" w:rsidRDefault="00B51721">
      <w:pPr>
        <w:spacing w:line="240" w:lineRule="auto"/>
        <w:ind w:firstLine="0"/>
        <w:jc w:val="left"/>
        <w:rPr>
          <w:sz w:val="20"/>
          <w:szCs w:val="20"/>
        </w:rPr>
      </w:pPr>
      <w:r>
        <w:rPr>
          <w:sz w:val="20"/>
          <w:szCs w:val="20"/>
        </w:rPr>
        <w:br w:type="page"/>
      </w:r>
    </w:p>
    <w:p w:rsidR="00B51721" w:rsidRDefault="00B51721" w:rsidP="0009706F">
      <w:pPr>
        <w:jc w:val="right"/>
        <w:rPr>
          <w:sz w:val="20"/>
          <w:szCs w:val="20"/>
        </w:rPr>
      </w:pPr>
    </w:p>
    <w:p w:rsidR="00B51721" w:rsidRDefault="00B51721" w:rsidP="008D6F51">
      <w:pPr>
        <w:pStyle w:val="Legenda"/>
      </w:pPr>
      <w:bookmarkStart w:id="3940" w:name="_Toc482911705"/>
      <w:bookmarkStart w:id="3941" w:name="_Toc482911769"/>
      <w:r>
        <w:t xml:space="preserve">APÊNDICE </w:t>
      </w:r>
      <w:fldSimple w:instr=" SEQ APÊNDICE \* ALPHABETIC ">
        <w:r>
          <w:rPr>
            <w:noProof/>
          </w:rPr>
          <w:t>C</w:t>
        </w:r>
      </w:fldSimple>
      <w:r>
        <w:t xml:space="preserve"> </w:t>
      </w:r>
      <w:r w:rsidRPr="0009000C">
        <w:t>– Programação do Arduino Nano</w:t>
      </w:r>
      <w:r>
        <w:t xml:space="preserve"> Botões</w:t>
      </w:r>
      <w:bookmarkEnd w:id="3940"/>
      <w:bookmarkEnd w:id="3941"/>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54</w:t>
            </w:r>
          </w:p>
          <w:p w:rsidR="00107626" w:rsidRPr="004F465E" w:rsidRDefault="00107626" w:rsidP="003C2F3B">
            <w:pPr>
              <w:spacing w:line="240" w:lineRule="auto"/>
              <w:ind w:left="-113" w:firstLine="29"/>
              <w:jc w:val="center"/>
              <w:rPr>
                <w:rFonts w:ascii="Courier New" w:hAnsi="Courier New" w:cs="Courier New"/>
                <w:color w:val="000000"/>
                <w:sz w:val="18"/>
                <w:szCs w:val="18"/>
              </w:rPr>
            </w:pPr>
          </w:p>
        </w:tc>
        <w:tc>
          <w:tcPr>
            <w:tcW w:w="8562" w:type="dxa"/>
          </w:tcPr>
          <w:p w:rsidR="003540AC" w:rsidRPr="006813C9" w:rsidRDefault="003540AC" w:rsidP="003540AC">
            <w:pPr>
              <w:autoSpaceDE w:val="0"/>
              <w:autoSpaceDN w:val="0"/>
              <w:adjustRightInd w:val="0"/>
              <w:spacing w:line="240" w:lineRule="auto"/>
              <w:rPr>
                <w:rFonts w:ascii="Courier New" w:hAnsi="Courier New" w:cs="Courier New"/>
                <w:color w:val="804000"/>
                <w:sz w:val="18"/>
                <w:szCs w:val="18"/>
                <w:highlight w:val="white"/>
                <w:lang w:val="en-US"/>
                <w:rPrChange w:id="3942" w:author="Adam" w:date="2017-05-19T11:55:00Z">
                  <w:rPr>
                    <w:rFonts w:ascii="Courier New" w:hAnsi="Courier New" w:cs="Courier New"/>
                    <w:color w:val="804000"/>
                    <w:sz w:val="18"/>
                    <w:szCs w:val="18"/>
                    <w:highlight w:val="white"/>
                  </w:rPr>
                </w:rPrChange>
              </w:rPr>
            </w:pPr>
            <w:r w:rsidRPr="006813C9">
              <w:rPr>
                <w:rFonts w:ascii="Courier New" w:hAnsi="Courier New" w:cs="Courier New"/>
                <w:color w:val="804000"/>
                <w:sz w:val="18"/>
                <w:szCs w:val="18"/>
                <w:highlight w:val="white"/>
                <w:lang w:val="en-US"/>
                <w:rPrChange w:id="3943" w:author="Adam" w:date="2017-05-19T11:55:00Z">
                  <w:rPr>
                    <w:rFonts w:ascii="Courier New" w:hAnsi="Courier New" w:cs="Courier New"/>
                    <w:color w:val="804000"/>
                    <w:sz w:val="18"/>
                    <w:szCs w:val="18"/>
                    <w:highlight w:val="white"/>
                  </w:rPr>
                </w:rPrChange>
              </w:rPr>
              <w:t>#include &lt;AltSoftSerial.h&gt;</w:t>
            </w:r>
          </w:p>
          <w:p w:rsidR="003540AC" w:rsidRPr="006813C9" w:rsidRDefault="003540AC" w:rsidP="003540AC">
            <w:pPr>
              <w:autoSpaceDE w:val="0"/>
              <w:autoSpaceDN w:val="0"/>
              <w:adjustRightInd w:val="0"/>
              <w:spacing w:line="240" w:lineRule="auto"/>
              <w:rPr>
                <w:rFonts w:ascii="Courier New" w:hAnsi="Courier New" w:cs="Courier New"/>
                <w:color w:val="008000"/>
                <w:sz w:val="18"/>
                <w:szCs w:val="18"/>
                <w:highlight w:val="white"/>
                <w:lang w:val="en-US"/>
                <w:rPrChange w:id="3944" w:author="Adam" w:date="2017-05-19T11:55:00Z">
                  <w:rPr>
                    <w:rFonts w:ascii="Courier New" w:hAnsi="Courier New" w:cs="Courier New"/>
                    <w:color w:val="008000"/>
                    <w:sz w:val="18"/>
                    <w:szCs w:val="18"/>
                    <w:highlight w:val="white"/>
                  </w:rPr>
                </w:rPrChange>
              </w:rPr>
            </w:pPr>
            <w:r w:rsidRPr="006813C9">
              <w:rPr>
                <w:rFonts w:ascii="Courier New" w:hAnsi="Courier New" w:cs="Courier New"/>
                <w:color w:val="000000"/>
                <w:sz w:val="18"/>
                <w:szCs w:val="18"/>
                <w:highlight w:val="white"/>
                <w:lang w:val="en-US"/>
                <w:rPrChange w:id="3945" w:author="Adam" w:date="2017-05-19T11:55:00Z">
                  <w:rPr>
                    <w:rFonts w:ascii="Courier New" w:hAnsi="Courier New" w:cs="Courier New"/>
                    <w:color w:val="000000"/>
                    <w:sz w:val="18"/>
                    <w:szCs w:val="18"/>
                    <w:highlight w:val="white"/>
                  </w:rPr>
                </w:rPrChange>
              </w:rPr>
              <w:t>AltSoftSerial serialExtra</w:t>
            </w:r>
            <w:r w:rsidRPr="006813C9">
              <w:rPr>
                <w:rFonts w:ascii="Courier New" w:hAnsi="Courier New" w:cs="Courier New"/>
                <w:b/>
                <w:bCs/>
                <w:color w:val="000080"/>
                <w:sz w:val="18"/>
                <w:szCs w:val="18"/>
                <w:highlight w:val="white"/>
                <w:lang w:val="en-US"/>
                <w:rPrChange w:id="39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4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3948" w:author="Adam" w:date="2017-05-19T11:55:00Z">
                  <w:rPr>
                    <w:rFonts w:ascii="Courier New" w:hAnsi="Courier New" w:cs="Courier New"/>
                    <w:color w:val="008000"/>
                    <w:sz w:val="18"/>
                    <w:szCs w:val="18"/>
                    <w:highlight w:val="white"/>
                  </w:rPr>
                </w:rPrChange>
              </w:rPr>
              <w:t>//TX=9 RX=8</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4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3950" w:author="Adam" w:date="2017-05-19T11:55:00Z">
                  <w:rPr>
                    <w:rFonts w:ascii="Courier New" w:hAnsi="Courier New" w:cs="Courier New"/>
                    <w:color w:val="8000FF"/>
                    <w:sz w:val="18"/>
                    <w:szCs w:val="18"/>
                    <w:highlight w:val="white"/>
                  </w:rPr>
                </w:rPrChange>
              </w:rPr>
              <w:t>static</w:t>
            </w:r>
            <w:r w:rsidRPr="006813C9">
              <w:rPr>
                <w:rFonts w:ascii="Courier New" w:hAnsi="Courier New" w:cs="Courier New"/>
                <w:color w:val="000000"/>
                <w:sz w:val="18"/>
                <w:szCs w:val="18"/>
                <w:highlight w:val="white"/>
                <w:lang w:val="en-US"/>
                <w:rPrChange w:id="3951" w:author="Adam" w:date="2017-05-19T11:55:00Z">
                  <w:rPr>
                    <w:rFonts w:ascii="Courier New" w:hAnsi="Courier New" w:cs="Courier New"/>
                    <w:color w:val="000000"/>
                    <w:sz w:val="18"/>
                    <w:szCs w:val="18"/>
                    <w:highlight w:val="white"/>
                  </w:rPr>
                </w:rPrChange>
              </w:rPr>
              <w:t xml:space="preserve"> String strSaida</w:t>
            </w:r>
            <w:r w:rsidRPr="006813C9">
              <w:rPr>
                <w:rFonts w:ascii="Courier New" w:hAnsi="Courier New" w:cs="Courier New"/>
                <w:b/>
                <w:bCs/>
                <w:color w:val="000080"/>
                <w:sz w:val="18"/>
                <w:szCs w:val="18"/>
                <w:highlight w:val="white"/>
                <w:lang w:val="en-US"/>
                <w:rPrChange w:id="3952"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5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954" w:author="Adam" w:date="2017-05-19T11:55:00Z">
                  <w:rPr>
                    <w:rFonts w:ascii="Courier New" w:hAnsi="Courier New" w:cs="Courier New"/>
                    <w:color w:val="000000"/>
                    <w:sz w:val="18"/>
                    <w:szCs w:val="18"/>
                    <w:highlight w:val="white"/>
                  </w:rPr>
                </w:rPrChange>
              </w:rPr>
              <w:t>String botao</w:t>
            </w:r>
            <w:r w:rsidRPr="006813C9">
              <w:rPr>
                <w:rFonts w:ascii="Courier New" w:hAnsi="Courier New" w:cs="Courier New"/>
                <w:b/>
                <w:bCs/>
                <w:color w:val="000080"/>
                <w:sz w:val="18"/>
                <w:szCs w:val="18"/>
                <w:highlight w:val="white"/>
                <w:lang w:val="en-US"/>
                <w:rPrChange w:id="39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956" w:author="Adam" w:date="2017-05-19T11:55:00Z">
                  <w:rPr>
                    <w:rFonts w:ascii="Courier New" w:hAnsi="Courier New" w:cs="Courier New"/>
                    <w:color w:val="8000FF"/>
                    <w:sz w:val="18"/>
                    <w:szCs w:val="18"/>
                    <w:highlight w:val="white"/>
                  </w:rPr>
                </w:rPrChange>
              </w:rPr>
              <w:t>int</w:t>
            </w:r>
            <w:r w:rsidRPr="006813C9">
              <w:rPr>
                <w:rFonts w:ascii="Courier New" w:hAnsi="Courier New" w:cs="Courier New"/>
                <w:b/>
                <w:bCs/>
                <w:color w:val="000080"/>
                <w:sz w:val="18"/>
                <w:szCs w:val="18"/>
                <w:highlight w:val="white"/>
                <w:lang w:val="en-US"/>
                <w:rPrChange w:id="3957"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5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3959" w:author="Adam" w:date="2017-05-19T11:55:00Z">
                  <w:rPr>
                    <w:rFonts w:ascii="Courier New" w:hAnsi="Courier New" w:cs="Courier New"/>
                    <w:color w:val="8000FF"/>
                    <w:sz w:val="18"/>
                    <w:szCs w:val="18"/>
                    <w:highlight w:val="white"/>
                  </w:rPr>
                </w:rPrChange>
              </w:rPr>
              <w:t>void</w:t>
            </w:r>
            <w:r w:rsidRPr="006813C9">
              <w:rPr>
                <w:rFonts w:ascii="Courier New" w:hAnsi="Courier New" w:cs="Courier New"/>
                <w:color w:val="000000"/>
                <w:sz w:val="18"/>
                <w:szCs w:val="18"/>
                <w:highlight w:val="white"/>
                <w:lang w:val="en-US"/>
                <w:rPrChange w:id="3960" w:author="Adam" w:date="2017-05-19T11:55:00Z">
                  <w:rPr>
                    <w:rFonts w:ascii="Courier New" w:hAnsi="Courier New" w:cs="Courier New"/>
                    <w:color w:val="000000"/>
                    <w:sz w:val="18"/>
                    <w:szCs w:val="18"/>
                    <w:highlight w:val="white"/>
                  </w:rPr>
                </w:rPrChange>
              </w:rPr>
              <w:t xml:space="preserve"> enviar</w:t>
            </w:r>
            <w:r w:rsidRPr="006813C9">
              <w:rPr>
                <w:rFonts w:ascii="Courier New" w:hAnsi="Courier New" w:cs="Courier New"/>
                <w:b/>
                <w:bCs/>
                <w:color w:val="000080"/>
                <w:sz w:val="18"/>
                <w:szCs w:val="18"/>
                <w:highlight w:val="white"/>
                <w:lang w:val="en-US"/>
                <w:rPrChange w:id="396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962" w:author="Adam" w:date="2017-05-19T11:55:00Z">
                  <w:rPr>
                    <w:rFonts w:ascii="Courier New" w:hAnsi="Courier New" w:cs="Courier New"/>
                    <w:color w:val="8000FF"/>
                    <w:sz w:val="18"/>
                    <w:szCs w:val="18"/>
                    <w:highlight w:val="white"/>
                  </w:rPr>
                </w:rPrChange>
              </w:rPr>
              <w:t>void</w:t>
            </w:r>
            <w:r w:rsidRPr="006813C9">
              <w:rPr>
                <w:rFonts w:ascii="Courier New" w:hAnsi="Courier New" w:cs="Courier New"/>
                <w:b/>
                <w:bCs/>
                <w:color w:val="000080"/>
                <w:sz w:val="18"/>
                <w:szCs w:val="18"/>
                <w:highlight w:val="white"/>
                <w:lang w:val="en-US"/>
                <w:rPrChange w:id="3963"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64" w:author="Adam" w:date="2017-05-19T11:55:00Z">
                  <w:rPr>
                    <w:rFonts w:ascii="Courier New" w:hAnsi="Courier New" w:cs="Courier New"/>
                    <w:color w:val="000000"/>
                    <w:sz w:val="18"/>
                    <w:szCs w:val="18"/>
                    <w:highlight w:val="white"/>
                  </w:rPr>
                </w:rPrChange>
              </w:rPr>
            </w:pP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6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3966" w:author="Adam" w:date="2017-05-19T11:55:00Z">
                  <w:rPr>
                    <w:rFonts w:ascii="Courier New" w:hAnsi="Courier New" w:cs="Courier New"/>
                    <w:color w:val="8000FF"/>
                    <w:sz w:val="18"/>
                    <w:szCs w:val="18"/>
                    <w:highlight w:val="white"/>
                  </w:rPr>
                </w:rPrChange>
              </w:rPr>
              <w:t>void</w:t>
            </w:r>
            <w:r w:rsidRPr="006813C9">
              <w:rPr>
                <w:rFonts w:ascii="Courier New" w:hAnsi="Courier New" w:cs="Courier New"/>
                <w:color w:val="000000"/>
                <w:sz w:val="18"/>
                <w:szCs w:val="18"/>
                <w:highlight w:val="white"/>
                <w:lang w:val="en-US"/>
                <w:rPrChange w:id="3967" w:author="Adam" w:date="2017-05-19T11:55:00Z">
                  <w:rPr>
                    <w:rFonts w:ascii="Courier New" w:hAnsi="Courier New" w:cs="Courier New"/>
                    <w:color w:val="000000"/>
                    <w:sz w:val="18"/>
                    <w:szCs w:val="18"/>
                    <w:highlight w:val="white"/>
                  </w:rPr>
                </w:rPrChange>
              </w:rPr>
              <w:t xml:space="preserve"> setup</w:t>
            </w:r>
            <w:r w:rsidRPr="006813C9">
              <w:rPr>
                <w:rFonts w:ascii="Courier New" w:hAnsi="Courier New" w:cs="Courier New"/>
                <w:b/>
                <w:bCs/>
                <w:color w:val="000080"/>
                <w:sz w:val="18"/>
                <w:szCs w:val="18"/>
                <w:highlight w:val="white"/>
                <w:lang w:val="en-US"/>
                <w:rPrChange w:id="39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970"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71" w:author="Adam" w:date="2017-05-19T11:55:00Z">
                  <w:rPr>
                    <w:rFonts w:ascii="Courier New" w:hAnsi="Courier New" w:cs="Courier New"/>
                    <w:color w:val="000000"/>
                    <w:sz w:val="18"/>
                    <w:szCs w:val="18"/>
                    <w:highlight w:val="white"/>
                  </w:rPr>
                </w:rPrChange>
              </w:rPr>
            </w:pP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72"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3973"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lang w:val="en-US"/>
                <w:rPrChange w:id="3974" w:author="Adam" w:date="2017-05-19T13:16: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3975"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976" w:author="Adam" w:date="2017-05-19T13:16:00Z">
                  <w:rPr>
                    <w:rFonts w:ascii="Courier New" w:hAnsi="Courier New" w:cs="Courier New"/>
                    <w:color w:val="000000"/>
                    <w:sz w:val="18"/>
                    <w:szCs w:val="18"/>
                    <w:highlight w:val="white"/>
                  </w:rPr>
                </w:rPrChange>
              </w:rPr>
              <w:t>begin</w:t>
            </w:r>
            <w:r w:rsidRPr="00851D32">
              <w:rPr>
                <w:rFonts w:ascii="Courier New" w:hAnsi="Courier New" w:cs="Courier New"/>
                <w:b/>
                <w:bCs/>
                <w:color w:val="000080"/>
                <w:sz w:val="18"/>
                <w:szCs w:val="18"/>
                <w:highlight w:val="white"/>
                <w:lang w:val="en-US"/>
                <w:rPrChange w:id="397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3978" w:author="Adam" w:date="2017-05-19T13:16:00Z">
                  <w:rPr>
                    <w:rFonts w:ascii="Courier New" w:hAnsi="Courier New" w:cs="Courier New"/>
                    <w:color w:val="FF8000"/>
                    <w:sz w:val="18"/>
                    <w:szCs w:val="18"/>
                    <w:highlight w:val="white"/>
                  </w:rPr>
                </w:rPrChange>
              </w:rPr>
              <w:t>9600</w:t>
            </w:r>
            <w:r w:rsidRPr="00851D32">
              <w:rPr>
                <w:rFonts w:ascii="Courier New" w:hAnsi="Courier New" w:cs="Courier New"/>
                <w:b/>
                <w:bCs/>
                <w:color w:val="000080"/>
                <w:sz w:val="18"/>
                <w:szCs w:val="18"/>
                <w:highlight w:val="white"/>
                <w:lang w:val="en-US"/>
                <w:rPrChange w:id="3979"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8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3981" w:author="Adam" w:date="2017-05-19T13:16:00Z">
                  <w:rPr>
                    <w:rFonts w:ascii="Courier New" w:hAnsi="Courier New" w:cs="Courier New"/>
                    <w:color w:val="000000"/>
                    <w:sz w:val="18"/>
                    <w:szCs w:val="18"/>
                    <w:highlight w:val="white"/>
                  </w:rPr>
                </w:rPrChange>
              </w:rPr>
              <w:t xml:space="preserve">  serialExtra</w:t>
            </w:r>
            <w:r w:rsidRPr="00851D32">
              <w:rPr>
                <w:rFonts w:ascii="Courier New" w:hAnsi="Courier New" w:cs="Courier New"/>
                <w:b/>
                <w:bCs/>
                <w:color w:val="000080"/>
                <w:sz w:val="18"/>
                <w:szCs w:val="18"/>
                <w:highlight w:val="white"/>
                <w:lang w:val="en-US"/>
                <w:rPrChange w:id="398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3983" w:author="Adam" w:date="2017-05-19T13:16:00Z">
                  <w:rPr>
                    <w:rFonts w:ascii="Courier New" w:hAnsi="Courier New" w:cs="Courier New"/>
                    <w:color w:val="000000"/>
                    <w:sz w:val="18"/>
                    <w:szCs w:val="18"/>
                    <w:highlight w:val="white"/>
                  </w:rPr>
                </w:rPrChange>
              </w:rPr>
              <w:t>begin</w:t>
            </w:r>
            <w:r w:rsidRPr="00851D32">
              <w:rPr>
                <w:rFonts w:ascii="Courier New" w:hAnsi="Courier New" w:cs="Courier New"/>
                <w:b/>
                <w:bCs/>
                <w:color w:val="000080"/>
                <w:sz w:val="18"/>
                <w:szCs w:val="18"/>
                <w:highlight w:val="white"/>
                <w:lang w:val="en-US"/>
                <w:rPrChange w:id="398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3985" w:author="Adam" w:date="2017-05-19T13:16:00Z">
                  <w:rPr>
                    <w:rFonts w:ascii="Courier New" w:hAnsi="Courier New" w:cs="Courier New"/>
                    <w:color w:val="FF8000"/>
                    <w:sz w:val="18"/>
                    <w:szCs w:val="18"/>
                    <w:highlight w:val="white"/>
                  </w:rPr>
                </w:rPrChange>
              </w:rPr>
              <w:t>9600</w:t>
            </w:r>
            <w:r w:rsidRPr="00851D32">
              <w:rPr>
                <w:rFonts w:ascii="Courier New" w:hAnsi="Courier New" w:cs="Courier New"/>
                <w:b/>
                <w:bCs/>
                <w:color w:val="000080"/>
                <w:sz w:val="18"/>
                <w:szCs w:val="18"/>
                <w:highlight w:val="white"/>
                <w:lang w:val="en-US"/>
                <w:rPrChange w:id="3986"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87" w:author="Adam" w:date="2017-05-19T13:16:00Z">
                  <w:rPr>
                    <w:rFonts w:ascii="Courier New" w:hAnsi="Courier New" w:cs="Courier New"/>
                    <w:color w:val="000000"/>
                    <w:sz w:val="18"/>
                    <w:szCs w:val="18"/>
                    <w:highlight w:val="white"/>
                  </w:rPr>
                </w:rPrChange>
              </w:rPr>
            </w:pP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lang w:val="en-US"/>
                <w:rPrChange w:id="3988" w:author="Adam" w:date="2017-05-19T13:16:00Z">
                  <w:rPr>
                    <w:rFonts w:ascii="Courier New" w:hAnsi="Courier New" w:cs="Courier New"/>
                    <w:color w:val="000000"/>
                    <w:sz w:val="18"/>
                    <w:szCs w:val="18"/>
                    <w:highlight w:val="white"/>
                  </w:rPr>
                </w:rPrChange>
              </w:rPr>
              <w:t xml:space="preserve">  </w:t>
            </w:r>
            <w:r w:rsidRPr="003540AC">
              <w:rPr>
                <w:rFonts w:ascii="Courier New" w:hAnsi="Courier New" w:cs="Courier New"/>
                <w:color w:val="000000"/>
                <w:sz w:val="18"/>
                <w:szCs w:val="18"/>
                <w:highlight w:val="white"/>
              </w:rPr>
              <w:t>Serial</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println</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F</w:t>
            </w:r>
            <w:r w:rsidRPr="003540AC">
              <w:rPr>
                <w:rFonts w:ascii="Courier New" w:hAnsi="Courier New" w:cs="Courier New"/>
                <w:b/>
                <w:bCs/>
                <w:color w:val="000080"/>
                <w:sz w:val="18"/>
                <w:szCs w:val="18"/>
                <w:highlight w:val="white"/>
              </w:rPr>
              <w:t>(</w:t>
            </w:r>
            <w:r w:rsidRPr="003540AC">
              <w:rPr>
                <w:rFonts w:ascii="Courier New" w:hAnsi="Courier New" w:cs="Courier New"/>
                <w:color w:val="808080"/>
                <w:sz w:val="18"/>
                <w:szCs w:val="18"/>
                <w:highlight w:val="white"/>
              </w:rPr>
              <w:t>"Arduino Pro Mini"</w:t>
            </w:r>
            <w:r w:rsidRPr="003540AC">
              <w:rPr>
                <w:rFonts w:ascii="Courier New" w:hAnsi="Courier New" w:cs="Courier New"/>
                <w:b/>
                <w:bCs/>
                <w:color w:val="000080"/>
                <w:sz w:val="18"/>
                <w:szCs w:val="18"/>
                <w:highlight w:val="white"/>
              </w:rPr>
              <w:t>));</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//Leds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10</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12</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16</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(A0)</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14</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(A2)</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18</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OUTPUT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(A4) - Tem que ser usado junto com o 16</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//Botoes da placa interna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//Fecha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//Para</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//Ventilador</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11</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//Luz</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13</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//Desce</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15</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//Sobe (A1)</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17</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//Abre (A3)</w:t>
            </w:r>
          </w:p>
          <w:p w:rsidR="003540AC" w:rsidRPr="003540AC"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3540AC">
              <w:rPr>
                <w:rFonts w:ascii="Courier New" w:hAnsi="Courier New" w:cs="Courier New"/>
                <w:color w:val="000000"/>
                <w:sz w:val="18"/>
                <w:szCs w:val="18"/>
                <w:highlight w:val="white"/>
              </w:rPr>
              <w:t xml:space="preserve">  pinMode</w:t>
            </w:r>
            <w:r w:rsidRPr="003540AC">
              <w:rPr>
                <w:rFonts w:ascii="Courier New" w:hAnsi="Courier New" w:cs="Courier New"/>
                <w:b/>
                <w:bCs/>
                <w:color w:val="000080"/>
                <w:sz w:val="18"/>
                <w:szCs w:val="18"/>
                <w:highlight w:val="white"/>
              </w:rPr>
              <w:t>(</w:t>
            </w:r>
            <w:r w:rsidRPr="003540AC">
              <w:rPr>
                <w:rFonts w:ascii="Courier New" w:hAnsi="Courier New" w:cs="Courier New"/>
                <w:color w:val="FF8000"/>
                <w:sz w:val="18"/>
                <w:szCs w:val="18"/>
                <w:highlight w:val="white"/>
              </w:rPr>
              <w:t>19</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INPUT</w:t>
            </w:r>
            <w:r w:rsidRPr="003540AC">
              <w:rPr>
                <w:rFonts w:ascii="Courier New" w:hAnsi="Courier New" w:cs="Courier New"/>
                <w:b/>
                <w:bCs/>
                <w:color w:val="000080"/>
                <w:sz w:val="18"/>
                <w:szCs w:val="18"/>
                <w:highlight w:val="white"/>
              </w:rPr>
              <w:t>);</w:t>
            </w:r>
            <w:r w:rsidRPr="003540AC">
              <w:rPr>
                <w:rFonts w:ascii="Courier New" w:hAnsi="Courier New" w:cs="Courier New"/>
                <w:color w:val="000000"/>
                <w:sz w:val="18"/>
                <w:szCs w:val="18"/>
                <w:highlight w:val="white"/>
              </w:rPr>
              <w:t xml:space="preserve">             </w:t>
            </w:r>
            <w:r w:rsidRPr="003540AC">
              <w:rPr>
                <w:rFonts w:ascii="Courier New" w:hAnsi="Courier New" w:cs="Courier New"/>
                <w:color w:val="008000"/>
                <w:sz w:val="18"/>
                <w:szCs w:val="18"/>
                <w:highlight w:val="white"/>
              </w:rPr>
              <w:t>//Manutencao (A5) - Somente o botao</w:t>
            </w:r>
          </w:p>
          <w:p w:rsidR="003540AC"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3989" w:author="Adam" w:date="2017-05-19T11:55:00Z">
                  <w:rPr>
                    <w:rFonts w:ascii="Courier New" w:hAnsi="Courier New" w:cs="Courier New"/>
                    <w:color w:val="000000"/>
                    <w:sz w:val="18"/>
                    <w:szCs w:val="18"/>
                    <w:highlight w:val="white"/>
                  </w:rPr>
                </w:rPrChange>
              </w:rPr>
            </w:pPr>
            <w:r w:rsidRPr="003540AC">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3990"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399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399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3993"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3994"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39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9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3997"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399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3999"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4000"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40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4002" w:author="Adam" w:date="2017-05-19T11:55:00Z">
                  <w:rPr>
                    <w:rFonts w:ascii="Courier New" w:hAnsi="Courier New" w:cs="Courier New"/>
                    <w:color w:val="FF8000"/>
                    <w:sz w:val="18"/>
                    <w:szCs w:val="18"/>
                    <w:highlight w:val="white"/>
                  </w:rPr>
                </w:rPrChange>
              </w:rPr>
              <w:t>7</w:t>
            </w:r>
            <w:r w:rsidRPr="006813C9">
              <w:rPr>
                <w:rFonts w:ascii="Courier New" w:hAnsi="Courier New" w:cs="Courier New"/>
                <w:b/>
                <w:bCs/>
                <w:color w:val="000080"/>
                <w:sz w:val="18"/>
                <w:szCs w:val="18"/>
                <w:highlight w:val="white"/>
                <w:lang w:val="en-US"/>
                <w:rPrChange w:id="40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0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400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0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07"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0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09"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0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11"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401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13" w:author="Adam" w:date="2017-05-19T11:55: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4014"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15"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1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017" w:author="Adam" w:date="2017-05-19T13:16: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18"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019"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020" w:author="Adam" w:date="2017-05-19T11:55:00Z">
                  <w:rPr>
                    <w:rFonts w:ascii="Courier New" w:hAnsi="Courier New" w:cs="Courier New"/>
                    <w:b/>
                    <w:bCs/>
                    <w:color w:val="0000FF"/>
                    <w:sz w:val="18"/>
                    <w:szCs w:val="18"/>
                    <w:highlight w:val="white"/>
                  </w:rPr>
                </w:rPrChange>
              </w:rPr>
              <w:t>for</w:t>
            </w:r>
            <w:r w:rsidRPr="006813C9">
              <w:rPr>
                <w:rFonts w:ascii="Courier New" w:hAnsi="Courier New" w:cs="Courier New"/>
                <w:color w:val="000000"/>
                <w:sz w:val="18"/>
                <w:szCs w:val="18"/>
                <w:highlight w:val="white"/>
                <w:lang w:val="en-US"/>
                <w:rPrChange w:id="402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00FF"/>
                <w:sz w:val="18"/>
                <w:szCs w:val="18"/>
                <w:highlight w:val="white"/>
                <w:lang w:val="en-US"/>
                <w:rPrChange w:id="4023" w:author="Adam" w:date="2017-05-19T11:55:00Z">
                  <w:rPr>
                    <w:rFonts w:ascii="Courier New" w:hAnsi="Courier New" w:cs="Courier New"/>
                    <w:color w:val="8000FF"/>
                    <w:sz w:val="18"/>
                    <w:szCs w:val="18"/>
                    <w:highlight w:val="white"/>
                  </w:rPr>
                </w:rPrChange>
              </w:rPr>
              <w:t>int</w:t>
            </w:r>
            <w:r w:rsidRPr="006813C9">
              <w:rPr>
                <w:rFonts w:ascii="Courier New" w:hAnsi="Courier New" w:cs="Courier New"/>
                <w:color w:val="000000"/>
                <w:sz w:val="18"/>
                <w:szCs w:val="18"/>
                <w:highlight w:val="white"/>
                <w:lang w:val="en-US"/>
                <w:rPrChange w:id="4024"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40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2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4027" w:author="Adam" w:date="2017-05-19T11:55:00Z">
                  <w:rPr>
                    <w:rFonts w:ascii="Courier New" w:hAnsi="Courier New" w:cs="Courier New"/>
                    <w:color w:val="FF8000"/>
                    <w:sz w:val="18"/>
                    <w:szCs w:val="18"/>
                    <w:highlight w:val="white"/>
                  </w:rPr>
                </w:rPrChange>
              </w:rPr>
              <w:t>11</w:t>
            </w:r>
            <w:r w:rsidRPr="006813C9">
              <w:rPr>
                <w:rFonts w:ascii="Courier New" w:hAnsi="Courier New" w:cs="Courier New"/>
                <w:b/>
                <w:bCs/>
                <w:color w:val="000080"/>
                <w:sz w:val="18"/>
                <w:szCs w:val="18"/>
                <w:highlight w:val="white"/>
                <w:lang w:val="en-US"/>
                <w:rPrChange w:id="40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29" w:author="Adam" w:date="2017-05-19T11:55:00Z">
                  <w:rPr>
                    <w:rFonts w:ascii="Courier New" w:hAnsi="Courier New" w:cs="Courier New"/>
                    <w:color w:val="000000"/>
                    <w:sz w:val="18"/>
                    <w:szCs w:val="18"/>
                    <w:highlight w:val="white"/>
                  </w:rPr>
                </w:rPrChange>
              </w:rPr>
              <w:t xml:space="preserve"> i </w:t>
            </w:r>
            <w:r w:rsidRPr="006813C9">
              <w:rPr>
                <w:rFonts w:ascii="Courier New" w:hAnsi="Courier New" w:cs="Courier New"/>
                <w:b/>
                <w:bCs/>
                <w:color w:val="000080"/>
                <w:sz w:val="18"/>
                <w:szCs w:val="18"/>
                <w:highlight w:val="white"/>
                <w:lang w:val="en-US"/>
                <w:rPrChange w:id="4030" w:author="Adam" w:date="2017-05-19T11:55:00Z">
                  <w:rPr>
                    <w:rFonts w:ascii="Courier New" w:hAnsi="Courier New" w:cs="Courier New"/>
                    <w:b/>
                    <w:bCs/>
                    <w:color w:val="000080"/>
                    <w:sz w:val="18"/>
                    <w:szCs w:val="18"/>
                    <w:highlight w:val="white"/>
                  </w:rPr>
                </w:rPrChange>
              </w:rPr>
              <w:t>&lt;</w:t>
            </w:r>
            <w:r w:rsidRPr="006813C9">
              <w:rPr>
                <w:rFonts w:ascii="Courier New" w:hAnsi="Courier New" w:cs="Courier New"/>
                <w:color w:val="000000"/>
                <w:sz w:val="18"/>
                <w:szCs w:val="18"/>
                <w:highlight w:val="white"/>
                <w:lang w:val="en-US"/>
                <w:rPrChange w:id="403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4032" w:author="Adam" w:date="2017-05-19T11:55:00Z">
                  <w:rPr>
                    <w:rFonts w:ascii="Courier New" w:hAnsi="Courier New" w:cs="Courier New"/>
                    <w:color w:val="FF8000"/>
                    <w:sz w:val="18"/>
                    <w:szCs w:val="18"/>
                    <w:highlight w:val="white"/>
                  </w:rPr>
                </w:rPrChange>
              </w:rPr>
              <w:t>19</w:t>
            </w:r>
            <w:r w:rsidRPr="006813C9">
              <w:rPr>
                <w:rFonts w:ascii="Courier New" w:hAnsi="Courier New" w:cs="Courier New"/>
                <w:b/>
                <w:bCs/>
                <w:color w:val="000080"/>
                <w:sz w:val="18"/>
                <w:szCs w:val="18"/>
                <w:highlight w:val="white"/>
                <w:lang w:val="en-US"/>
                <w:rPrChange w:id="40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34" w:author="Adam" w:date="2017-05-19T11:55:00Z">
                  <w:rPr>
                    <w:rFonts w:ascii="Courier New" w:hAnsi="Courier New" w:cs="Courier New"/>
                    <w:color w:val="000000"/>
                    <w:sz w:val="18"/>
                    <w:szCs w:val="18"/>
                    <w:highlight w:val="white"/>
                  </w:rPr>
                </w:rPrChange>
              </w:rPr>
              <w:t xml:space="preserve"> i</w:t>
            </w:r>
            <w:r w:rsidRPr="006813C9">
              <w:rPr>
                <w:rFonts w:ascii="Courier New" w:hAnsi="Courier New" w:cs="Courier New"/>
                <w:b/>
                <w:bCs/>
                <w:color w:val="000080"/>
                <w:sz w:val="18"/>
                <w:szCs w:val="18"/>
                <w:highlight w:val="white"/>
                <w:lang w:val="en-US"/>
                <w:rPrChange w:id="40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3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37"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3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39"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04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41" w:author="Adam" w:date="2017-05-19T11:55:00Z">
                  <w:rPr>
                    <w:rFonts w:ascii="Courier New" w:hAnsi="Courier New" w:cs="Courier New"/>
                    <w:color w:val="000000"/>
                    <w:sz w:val="18"/>
                    <w:szCs w:val="18"/>
                    <w:highlight w:val="white"/>
                  </w:rPr>
                </w:rPrChange>
              </w:rPr>
              <w:t>i</w:t>
            </w:r>
            <w:r w:rsidRPr="006813C9">
              <w:rPr>
                <w:rFonts w:ascii="Courier New" w:hAnsi="Courier New" w:cs="Courier New"/>
                <w:b/>
                <w:bCs/>
                <w:color w:val="000080"/>
                <w:sz w:val="18"/>
                <w:szCs w:val="18"/>
                <w:highlight w:val="white"/>
                <w:lang w:val="en-US"/>
                <w:rPrChange w:id="404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43" w:author="Adam" w:date="2017-05-19T11:55:00Z">
                  <w:rPr>
                    <w:rFonts w:ascii="Courier New" w:hAnsi="Courier New" w:cs="Courier New"/>
                    <w:color w:val="000000"/>
                    <w:sz w:val="18"/>
                    <w:szCs w:val="18"/>
                    <w:highlight w:val="white"/>
                  </w:rPr>
                </w:rPrChange>
              </w:rPr>
              <w:t xml:space="preserve"> LOW</w:t>
            </w:r>
            <w:r w:rsidRPr="006813C9">
              <w:rPr>
                <w:rFonts w:ascii="Courier New" w:hAnsi="Courier New" w:cs="Courier New"/>
                <w:b/>
                <w:bCs/>
                <w:color w:val="000080"/>
                <w:sz w:val="18"/>
                <w:szCs w:val="18"/>
                <w:highlight w:val="white"/>
                <w:lang w:val="en-US"/>
                <w:rPrChange w:id="4044"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4045"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rPr>
              <w:t>}</w:t>
            </w:r>
          </w:p>
          <w:p w:rsidR="003540AC" w:rsidRPr="00AF467A"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B711FE">
              <w:rPr>
                <w:rFonts w:ascii="Courier New" w:hAnsi="Courier New" w:cs="Courier New"/>
                <w:b/>
                <w:bCs/>
                <w:color w:val="000080"/>
                <w:sz w:val="18"/>
                <w:szCs w:val="18"/>
                <w:highlight w:val="white"/>
              </w:rPr>
              <w:t>}</w:t>
            </w:r>
          </w:p>
          <w:p w:rsidR="003540AC" w:rsidRPr="00851D32"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Change w:id="4046"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rPrChange w:id="4047" w:author="Adam" w:date="2017-05-19T13:16:00Z">
                  <w:rPr>
                    <w:rFonts w:ascii="Courier New" w:hAnsi="Courier New" w:cs="Courier New"/>
                    <w:color w:val="008000"/>
                    <w:sz w:val="18"/>
                    <w:szCs w:val="18"/>
                    <w:highlight w:val="white"/>
                  </w:rPr>
                </w:rPrChange>
              </w:rPr>
              <w:t>//----------------------------------------------------------//</w:t>
            </w:r>
          </w:p>
          <w:p w:rsidR="003540AC" w:rsidRPr="00851D32" w:rsidRDefault="003540AC" w:rsidP="003540AC">
            <w:pPr>
              <w:widowControl w:val="0"/>
              <w:autoSpaceDE w:val="0"/>
              <w:autoSpaceDN w:val="0"/>
              <w:adjustRightInd w:val="0"/>
              <w:spacing w:line="240" w:lineRule="auto"/>
              <w:jc w:val="left"/>
              <w:rPr>
                <w:rFonts w:ascii="Courier New" w:hAnsi="Courier New" w:cs="Courier New"/>
                <w:color w:val="008000"/>
                <w:sz w:val="18"/>
                <w:szCs w:val="18"/>
                <w:highlight w:val="white"/>
                <w:rPrChange w:id="4048" w:author="Adam" w:date="2017-05-19T13:16:00Z">
                  <w:rPr>
                    <w:rFonts w:ascii="Courier New" w:hAnsi="Courier New" w:cs="Courier New"/>
                    <w:color w:val="008000"/>
                    <w:sz w:val="18"/>
                    <w:szCs w:val="18"/>
                    <w:highlight w:val="white"/>
                  </w:rPr>
                </w:rPrChange>
              </w:rPr>
            </w:pPr>
            <w:r w:rsidRPr="00851D32">
              <w:rPr>
                <w:rFonts w:ascii="Courier New" w:hAnsi="Courier New" w:cs="Courier New"/>
                <w:color w:val="008000"/>
                <w:sz w:val="18"/>
                <w:szCs w:val="18"/>
                <w:highlight w:val="white"/>
                <w:rPrChange w:id="4049" w:author="Adam" w:date="2017-05-19T13:16:00Z">
                  <w:rPr>
                    <w:rFonts w:ascii="Courier New" w:hAnsi="Courier New" w:cs="Courier New"/>
                    <w:color w:val="008000"/>
                    <w:sz w:val="18"/>
                    <w:szCs w:val="18"/>
                    <w:highlight w:val="white"/>
                  </w:rPr>
                </w:rPrChange>
              </w:rPr>
              <w:t xml:space="preserve">//                ENVIAR                              </w:t>
            </w:r>
            <w:r w:rsidRPr="00851D32">
              <w:rPr>
                <w:rFonts w:ascii="Courier New" w:hAnsi="Courier New" w:cs="Courier New"/>
                <w:color w:val="008000"/>
                <w:sz w:val="18"/>
                <w:szCs w:val="18"/>
                <w:highlight w:val="white"/>
                <w:rPrChange w:id="4050" w:author="Adam" w:date="2017-05-19T13:16:00Z">
                  <w:rPr>
                    <w:rFonts w:ascii="Courier New" w:hAnsi="Courier New" w:cs="Courier New"/>
                    <w:color w:val="008000"/>
                    <w:sz w:val="18"/>
                    <w:szCs w:val="18"/>
                    <w:highlight w:val="white"/>
                  </w:rPr>
                </w:rPrChange>
              </w:rPr>
              <w:tab/>
              <w:t>//</w:t>
            </w:r>
            <w:r w:rsidRPr="00851D32">
              <w:rPr>
                <w:rFonts w:ascii="Courier New" w:hAnsi="Courier New" w:cs="Courier New"/>
                <w:color w:val="008000"/>
                <w:sz w:val="18"/>
                <w:szCs w:val="18"/>
                <w:highlight w:val="white"/>
                <w:rPrChange w:id="4051" w:author="Adam" w:date="2017-05-19T13:16:00Z">
                  <w:rPr>
                    <w:rFonts w:ascii="Courier New" w:hAnsi="Courier New" w:cs="Courier New"/>
                    <w:color w:val="008000"/>
                    <w:sz w:val="18"/>
                    <w:szCs w:val="18"/>
                    <w:highlight w:val="white"/>
                  </w:rPr>
                </w:rPrChange>
              </w:rPr>
              <w:tab/>
              <w:t xml:space="preserve">                               </w:t>
            </w:r>
          </w:p>
          <w:p w:rsidR="00107626" w:rsidRPr="00851D32" w:rsidRDefault="003540AC" w:rsidP="003540AC">
            <w:pPr>
              <w:widowControl w:val="0"/>
              <w:autoSpaceDE w:val="0"/>
              <w:autoSpaceDN w:val="0"/>
              <w:adjustRightInd w:val="0"/>
              <w:spacing w:line="240" w:lineRule="auto"/>
              <w:rPr>
                <w:rFonts w:ascii="Courier New" w:hAnsi="Courier New" w:cs="Courier New"/>
                <w:color w:val="008000"/>
                <w:sz w:val="18"/>
                <w:szCs w:val="18"/>
                <w:rPrChange w:id="4052" w:author="Adam" w:date="2017-05-19T13:16:00Z">
                  <w:rPr>
                    <w:rFonts w:ascii="Courier New" w:hAnsi="Courier New" w:cs="Courier New"/>
                    <w:color w:val="008000"/>
                    <w:sz w:val="18"/>
                    <w:szCs w:val="18"/>
                  </w:rPr>
                </w:rPrChange>
              </w:rPr>
            </w:pPr>
            <w:r w:rsidRPr="00851D32">
              <w:rPr>
                <w:rFonts w:ascii="Courier New" w:hAnsi="Courier New" w:cs="Courier New"/>
                <w:color w:val="008000"/>
                <w:sz w:val="18"/>
                <w:szCs w:val="18"/>
                <w:highlight w:val="white"/>
                <w:rPrChange w:id="4053" w:author="Adam" w:date="2017-05-19T13:16:00Z">
                  <w:rPr>
                    <w:rFonts w:ascii="Courier New" w:hAnsi="Courier New" w:cs="Courier New"/>
                    <w:color w:val="00800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rPrChange w:id="4054"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8000FF"/>
                <w:sz w:val="18"/>
                <w:szCs w:val="18"/>
                <w:highlight w:val="white"/>
                <w:rPrChange w:id="4055" w:author="Adam" w:date="2017-05-19T13:16:00Z">
                  <w:rPr>
                    <w:rFonts w:ascii="Courier New" w:hAnsi="Courier New" w:cs="Courier New"/>
                    <w:color w:val="8000FF"/>
                    <w:sz w:val="18"/>
                    <w:szCs w:val="18"/>
                    <w:highlight w:val="white"/>
                  </w:rPr>
                </w:rPrChange>
              </w:rPr>
              <w:t>void</w:t>
            </w:r>
            <w:r w:rsidRPr="00851D32">
              <w:rPr>
                <w:rFonts w:ascii="Courier New" w:hAnsi="Courier New" w:cs="Courier New"/>
                <w:color w:val="000000"/>
                <w:sz w:val="18"/>
                <w:szCs w:val="18"/>
                <w:highlight w:val="white"/>
                <w:rPrChange w:id="4056" w:author="Adam" w:date="2017-05-19T13:16:00Z">
                  <w:rPr>
                    <w:rFonts w:ascii="Courier New" w:hAnsi="Courier New" w:cs="Courier New"/>
                    <w:color w:val="000000"/>
                    <w:sz w:val="18"/>
                    <w:szCs w:val="18"/>
                    <w:highlight w:val="white"/>
                  </w:rPr>
                </w:rPrChange>
              </w:rPr>
              <w:t xml:space="preserve"> enviar</w:t>
            </w:r>
            <w:r w:rsidRPr="00851D32">
              <w:rPr>
                <w:rFonts w:ascii="Courier New" w:hAnsi="Courier New" w:cs="Courier New"/>
                <w:b/>
                <w:bCs/>
                <w:color w:val="000080"/>
                <w:sz w:val="18"/>
                <w:szCs w:val="18"/>
                <w:highlight w:val="white"/>
                <w:rPrChange w:id="405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4058" w:author="Adam" w:date="2017-05-19T13:16:00Z">
                  <w:rPr>
                    <w:rFonts w:ascii="Courier New" w:hAnsi="Courier New" w:cs="Courier New"/>
                    <w:color w:val="000000"/>
                    <w:sz w:val="18"/>
                    <w:szCs w:val="18"/>
                    <w:highlight w:val="white"/>
                  </w:rPr>
                </w:rPrChange>
              </w:rPr>
              <w:t>String info</w:t>
            </w:r>
            <w:r w:rsidRPr="00851D32">
              <w:rPr>
                <w:rFonts w:ascii="Courier New" w:hAnsi="Courier New" w:cs="Courier New"/>
                <w:b/>
                <w:bCs/>
                <w:color w:val="000080"/>
                <w:sz w:val="18"/>
                <w:szCs w:val="18"/>
                <w:highlight w:val="white"/>
                <w:rPrChange w:id="405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rPrChange w:id="4060"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rPrChange w:id="4061"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rPrChange w:id="4062" w:author="Adam" w:date="2017-05-19T13:16:00Z">
                  <w:rPr>
                    <w:rFonts w:ascii="Courier New" w:hAnsi="Courier New" w:cs="Courier New"/>
                    <w:color w:val="000000"/>
                    <w:sz w:val="18"/>
                    <w:szCs w:val="18"/>
                    <w:highlight w:val="white"/>
                  </w:rPr>
                </w:rPrChange>
              </w:rPr>
            </w:pPr>
          </w:p>
          <w:p w:rsidR="003540AC" w:rsidRPr="006813C9" w:rsidRDefault="003540AC" w:rsidP="003540AC">
            <w:pPr>
              <w:autoSpaceDE w:val="0"/>
              <w:autoSpaceDN w:val="0"/>
              <w:adjustRightInd w:val="0"/>
              <w:spacing w:line="240" w:lineRule="auto"/>
              <w:rPr>
                <w:rFonts w:ascii="Courier New" w:hAnsi="Courier New" w:cs="Courier New"/>
                <w:color w:val="008000"/>
                <w:sz w:val="18"/>
                <w:szCs w:val="18"/>
                <w:highlight w:val="white"/>
                <w:lang w:val="en-US"/>
                <w:rPrChange w:id="4063" w:author="Adam" w:date="2017-05-19T11:55:00Z">
                  <w:rPr>
                    <w:rFonts w:ascii="Courier New" w:hAnsi="Courier New" w:cs="Courier New"/>
                    <w:color w:val="008000"/>
                    <w:sz w:val="18"/>
                    <w:szCs w:val="18"/>
                    <w:highlight w:val="white"/>
                  </w:rPr>
                </w:rPrChange>
              </w:rPr>
            </w:pPr>
            <w:r w:rsidRPr="00851D32">
              <w:rPr>
                <w:rFonts w:ascii="Courier New" w:hAnsi="Courier New" w:cs="Courier New"/>
                <w:color w:val="000000"/>
                <w:sz w:val="18"/>
                <w:szCs w:val="18"/>
                <w:highlight w:val="white"/>
                <w:rPrChange w:id="4064"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color w:val="008000"/>
                <w:sz w:val="18"/>
                <w:szCs w:val="18"/>
                <w:highlight w:val="white"/>
                <w:lang w:val="en-US"/>
                <w:rPrChange w:id="4065" w:author="Adam" w:date="2017-05-19T11:55:00Z">
                  <w:rPr>
                    <w:rFonts w:ascii="Courier New" w:hAnsi="Courier New" w:cs="Courier New"/>
                    <w:color w:val="008000"/>
                    <w:sz w:val="18"/>
                    <w:szCs w:val="18"/>
                    <w:highlight w:val="white"/>
                  </w:rPr>
                </w:rPrChange>
              </w:rPr>
              <w:t>//limpa buffer</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6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6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068" w:author="Adam" w:date="2017-05-19T11:55:00Z">
                  <w:rPr>
                    <w:rFonts w:ascii="Courier New" w:hAnsi="Courier New" w:cs="Courier New"/>
                    <w:b/>
                    <w:bCs/>
                    <w:color w:val="0000FF"/>
                    <w:sz w:val="18"/>
                    <w:szCs w:val="18"/>
                    <w:highlight w:val="white"/>
                  </w:rPr>
                </w:rPrChange>
              </w:rPr>
              <w:t>while</w:t>
            </w:r>
            <w:r w:rsidRPr="006813C9">
              <w:rPr>
                <w:rFonts w:ascii="Courier New" w:hAnsi="Courier New" w:cs="Courier New"/>
                <w:color w:val="000000"/>
                <w:sz w:val="18"/>
                <w:szCs w:val="18"/>
                <w:highlight w:val="white"/>
                <w:lang w:val="en-US"/>
                <w:rPrChange w:id="40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7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71" w:author="Adam" w:date="2017-05-19T11:55:00Z">
                  <w:rPr>
                    <w:rFonts w:ascii="Courier New" w:hAnsi="Courier New" w:cs="Courier New"/>
                    <w:color w:val="000000"/>
                    <w:sz w:val="18"/>
                    <w:szCs w:val="18"/>
                    <w:highlight w:val="white"/>
                  </w:rPr>
                </w:rPrChange>
              </w:rPr>
              <w:t>serialExtra</w:t>
            </w:r>
            <w:r w:rsidRPr="006813C9">
              <w:rPr>
                <w:rFonts w:ascii="Courier New" w:hAnsi="Courier New" w:cs="Courier New"/>
                <w:b/>
                <w:bCs/>
                <w:color w:val="000080"/>
                <w:sz w:val="18"/>
                <w:szCs w:val="18"/>
                <w:highlight w:val="white"/>
                <w:lang w:val="en-US"/>
                <w:rPrChange w:id="40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73"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40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7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76"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rPrChange w:id="4077"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78"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color w:val="000000"/>
                <w:sz w:val="18"/>
                <w:szCs w:val="18"/>
                <w:highlight w:val="white"/>
              </w:rPr>
              <w:t>serialExtra</w:t>
            </w:r>
            <w:r w:rsidRPr="00B711FE">
              <w:rPr>
                <w:rFonts w:ascii="Courier New" w:hAnsi="Courier New" w:cs="Courier New"/>
                <w:b/>
                <w:bCs/>
                <w:color w:val="000080"/>
                <w:sz w:val="18"/>
                <w:szCs w:val="18"/>
                <w:highlight w:val="white"/>
              </w:rPr>
              <w:t>.</w:t>
            </w:r>
            <w:r w:rsidRPr="00AF467A">
              <w:rPr>
                <w:rFonts w:ascii="Courier New" w:hAnsi="Courier New" w:cs="Courier New"/>
                <w:color w:val="000000"/>
                <w:sz w:val="18"/>
                <w:szCs w:val="18"/>
                <w:highlight w:val="white"/>
              </w:rPr>
              <w:t>read</w:t>
            </w:r>
            <w:r w:rsidRPr="00851D32">
              <w:rPr>
                <w:rFonts w:ascii="Courier New" w:hAnsi="Courier New" w:cs="Courier New"/>
                <w:b/>
                <w:bCs/>
                <w:color w:val="000080"/>
                <w:sz w:val="18"/>
                <w:szCs w:val="18"/>
                <w:highlight w:val="white"/>
                <w:rPrChange w:id="4079" w:author="Adam" w:date="2017-05-19T13:16: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rPrChange w:id="4080" w:author="Adam" w:date="2017-05-19T13:16:00Z">
                  <w:rPr>
                    <w:rFonts w:ascii="Courier New" w:hAnsi="Courier New" w:cs="Courier New"/>
                    <w:color w:val="000000"/>
                    <w:sz w:val="18"/>
                    <w:szCs w:val="18"/>
                    <w:highlight w:val="white"/>
                  </w:rPr>
                </w:rPrChang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//Compara se a informacao e nova</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81" w:author="Adam" w:date="2017-05-19T11:55:00Z">
                  <w:rPr>
                    <w:rFonts w:ascii="Courier New" w:hAnsi="Courier New" w:cs="Courier New"/>
                    <w:color w:val="000000"/>
                    <w:sz w:val="18"/>
                    <w:szCs w:val="18"/>
                    <w:highlight w:val="white"/>
                  </w:rPr>
                </w:rPrChange>
              </w:rPr>
            </w:pPr>
            <w:r w:rsidRPr="00856A01">
              <w:rPr>
                <w:rFonts w:ascii="Courier New" w:hAnsi="Courier New" w:cs="Courier New"/>
                <w:color w:val="000000"/>
                <w:sz w:val="18"/>
                <w:szCs w:val="18"/>
                <w:highlight w:val="white"/>
              </w:rPr>
              <w:t xml:space="preserve">  </w:t>
            </w:r>
            <w:r w:rsidRPr="006813C9">
              <w:rPr>
                <w:rFonts w:ascii="Courier New" w:hAnsi="Courier New" w:cs="Courier New"/>
                <w:b/>
                <w:bCs/>
                <w:color w:val="0000FF"/>
                <w:sz w:val="18"/>
                <w:szCs w:val="18"/>
                <w:highlight w:val="white"/>
                <w:lang w:val="en-US"/>
                <w:rPrChange w:id="4082"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08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85" w:author="Adam" w:date="2017-05-19T11:55:00Z">
                  <w:rPr>
                    <w:rFonts w:ascii="Courier New" w:hAnsi="Courier New" w:cs="Courier New"/>
                    <w:color w:val="000000"/>
                    <w:sz w:val="18"/>
                    <w:szCs w:val="18"/>
                    <w:highlight w:val="white"/>
                  </w:rPr>
                </w:rPrChange>
              </w:rPr>
              <w:t xml:space="preserve">strSaida </w:t>
            </w:r>
            <w:r w:rsidRPr="006813C9">
              <w:rPr>
                <w:rFonts w:ascii="Courier New" w:hAnsi="Courier New" w:cs="Courier New"/>
                <w:b/>
                <w:bCs/>
                <w:color w:val="000080"/>
                <w:sz w:val="18"/>
                <w:szCs w:val="18"/>
                <w:highlight w:val="white"/>
                <w:lang w:val="en-US"/>
                <w:rPrChange w:id="40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87" w:author="Adam" w:date="2017-05-19T11:55:00Z">
                  <w:rPr>
                    <w:rFonts w:ascii="Courier New" w:hAnsi="Courier New" w:cs="Courier New"/>
                    <w:color w:val="000000"/>
                    <w:sz w:val="18"/>
                    <w:szCs w:val="18"/>
                    <w:highlight w:val="white"/>
                  </w:rPr>
                </w:rPrChange>
              </w:rPr>
              <w:t xml:space="preserve"> info</w:t>
            </w:r>
            <w:r w:rsidRPr="006813C9">
              <w:rPr>
                <w:rFonts w:ascii="Courier New" w:hAnsi="Courier New" w:cs="Courier New"/>
                <w:b/>
                <w:bCs/>
                <w:color w:val="000080"/>
                <w:sz w:val="18"/>
                <w:szCs w:val="18"/>
                <w:highlight w:val="white"/>
                <w:lang w:val="en-US"/>
                <w:rPrChange w:id="408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8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090"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9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092" w:author="Adam" w:date="2017-05-19T11:55:00Z">
                  <w:rPr>
                    <w:rFonts w:ascii="Courier New" w:hAnsi="Courier New" w:cs="Courier New"/>
                    <w:color w:val="000000"/>
                    <w:sz w:val="18"/>
                    <w:szCs w:val="18"/>
                    <w:highlight w:val="white"/>
                  </w:rPr>
                </w:rPrChange>
              </w:rPr>
              <w:t xml:space="preserve">    serialExtra</w:t>
            </w:r>
            <w:r w:rsidRPr="006813C9">
              <w:rPr>
                <w:rFonts w:ascii="Courier New" w:hAnsi="Courier New" w:cs="Courier New"/>
                <w:b/>
                <w:bCs/>
                <w:color w:val="000080"/>
                <w:sz w:val="18"/>
                <w:szCs w:val="18"/>
                <w:highlight w:val="white"/>
                <w:lang w:val="en-US"/>
                <w:rPrChange w:id="40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94"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40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096" w:author="Adam" w:date="2017-05-19T11:55:00Z">
                  <w:rPr>
                    <w:rFonts w:ascii="Courier New" w:hAnsi="Courier New" w:cs="Courier New"/>
                    <w:color w:val="000000"/>
                    <w:sz w:val="18"/>
                    <w:szCs w:val="18"/>
                    <w:highlight w:val="white"/>
                  </w:rPr>
                </w:rPrChange>
              </w:rPr>
              <w:t>info</w:t>
            </w:r>
            <w:r w:rsidRPr="006813C9">
              <w:rPr>
                <w:rFonts w:ascii="Courier New" w:hAnsi="Courier New" w:cs="Courier New"/>
                <w:b/>
                <w:bCs/>
                <w:color w:val="000080"/>
                <w:sz w:val="18"/>
                <w:szCs w:val="18"/>
                <w:highlight w:val="white"/>
                <w:lang w:val="en-US"/>
                <w:rPrChange w:id="4097" w:author="Adam" w:date="2017-05-19T11:55: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4098" w:author="Adam" w:date="2017-05-19T11:55:00Z">
                  <w:rPr>
                    <w:rFonts w:ascii="Courier New" w:hAnsi="Courier New" w:cs="Courier New"/>
                    <w:color w:val="000000"/>
                    <w:sz w:val="18"/>
                    <w:szCs w:val="18"/>
                    <w:highlight w:val="white"/>
                  </w:rPr>
                </w:rPrChange>
              </w:rPr>
              <w:t xml:space="preserve">  </w:t>
            </w:r>
            <w:r w:rsidRPr="00856A01">
              <w:rPr>
                <w:rFonts w:ascii="Courier New" w:hAnsi="Courier New" w:cs="Courier New"/>
                <w:b/>
                <w:bCs/>
                <w:color w:val="000080"/>
                <w:sz w:val="18"/>
                <w:szCs w:val="18"/>
                <w:highlight w:val="white"/>
              </w:rPr>
              <w:t>}</w:t>
            </w:r>
          </w:p>
          <w:p w:rsidR="003540AC" w:rsidRDefault="003540AC" w:rsidP="003540AC">
            <w:pPr>
              <w:widowControl w:val="0"/>
              <w:autoSpaceDE w:val="0"/>
              <w:autoSpaceDN w:val="0"/>
              <w:adjustRightInd w:val="0"/>
              <w:spacing w:line="240" w:lineRule="auto"/>
            </w:pPr>
          </w:p>
        </w:tc>
      </w:tr>
    </w:tbl>
    <w:p w:rsidR="00107626" w:rsidRDefault="00107626" w:rsidP="00107626">
      <w:pPr>
        <w:jc w:val="left"/>
      </w:pPr>
    </w:p>
    <w:p w:rsidR="00107626" w:rsidRDefault="00107626" w:rsidP="00107626">
      <w:pPr>
        <w:jc w:val="left"/>
      </w:pPr>
    </w:p>
    <w:p w:rsidR="00107626" w:rsidRDefault="00107626" w:rsidP="00107626">
      <w:pPr>
        <w:jc w:val="left"/>
      </w:pPr>
    </w:p>
    <w:p w:rsidR="00107626" w:rsidRDefault="00107626" w:rsidP="00107626">
      <w:pPr>
        <w:spacing w:line="240" w:lineRule="auto"/>
        <w:ind w:firstLine="0"/>
        <w:jc w:val="left"/>
      </w:pPr>
      <w:r>
        <w:br w:type="page"/>
      </w:r>
    </w:p>
    <w:p w:rsidR="00107626" w:rsidRPr="004F465E" w:rsidRDefault="00107626" w:rsidP="00107626">
      <w:pPr>
        <w:jc w:val="right"/>
        <w:rPr>
          <w:sz w:val="20"/>
          <w:szCs w:val="20"/>
        </w:rPr>
      </w:pPr>
      <w:r w:rsidRPr="004F465E">
        <w:rPr>
          <w:sz w:val="20"/>
          <w:szCs w:val="20"/>
        </w:rPr>
        <w:lastRenderedPageBreak/>
        <w:t>(continua</w:t>
      </w:r>
      <w:r>
        <w:rPr>
          <w:sz w:val="20"/>
          <w:szCs w:val="20"/>
        </w:rPr>
        <w:t>ção</w:t>
      </w:r>
      <w:r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59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69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79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89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99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109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118</w:t>
            </w: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856A01">
              <w:rPr>
                <w:rFonts w:ascii="Courier New" w:hAnsi="Courier New" w:cs="Courier New"/>
                <w:color w:val="008000"/>
                <w:sz w:val="18"/>
                <w:szCs w:val="18"/>
                <w:highlight w:val="white"/>
              </w:rPr>
              <w:t>//Regrava a informacao de saida</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strSaida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info</w:t>
            </w:r>
            <w:r w:rsidRPr="00856A01">
              <w:rPr>
                <w:rFonts w:ascii="Courier New" w:hAnsi="Courier New" w:cs="Courier New"/>
                <w:b/>
                <w:bCs/>
                <w:color w:val="000080"/>
                <w:sz w:val="18"/>
                <w:szCs w:val="18"/>
                <w:highlight w:val="whit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099" w:author="Adam" w:date="2017-05-19T13:16:00Z">
                  <w:rPr>
                    <w:rFonts w:ascii="Courier New" w:hAnsi="Courier New" w:cs="Courier New"/>
                    <w:color w:val="000000"/>
                    <w:sz w:val="18"/>
                    <w:szCs w:val="18"/>
                    <w:highlight w:val="white"/>
                  </w:rPr>
                </w:rPrChange>
              </w:rPr>
            </w:pPr>
            <w:r w:rsidRPr="00851D32">
              <w:rPr>
                <w:rFonts w:ascii="Courier New" w:hAnsi="Courier New" w:cs="Courier New"/>
                <w:b/>
                <w:bCs/>
                <w:color w:val="000080"/>
                <w:sz w:val="18"/>
                <w:szCs w:val="18"/>
                <w:highlight w:val="white"/>
                <w:lang w:val="en-US"/>
                <w:rPrChange w:id="4100"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01"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8000FF"/>
                <w:sz w:val="18"/>
                <w:szCs w:val="18"/>
                <w:highlight w:val="white"/>
                <w:lang w:val="en-US"/>
                <w:rPrChange w:id="4102" w:author="Adam" w:date="2017-05-19T13:16:00Z">
                  <w:rPr>
                    <w:rFonts w:ascii="Courier New" w:hAnsi="Courier New" w:cs="Courier New"/>
                    <w:color w:val="8000FF"/>
                    <w:sz w:val="18"/>
                    <w:szCs w:val="18"/>
                    <w:highlight w:val="white"/>
                  </w:rPr>
                </w:rPrChange>
              </w:rPr>
              <w:t>void</w:t>
            </w:r>
            <w:r w:rsidRPr="00851D32">
              <w:rPr>
                <w:rFonts w:ascii="Courier New" w:hAnsi="Courier New" w:cs="Courier New"/>
                <w:color w:val="000000"/>
                <w:sz w:val="18"/>
                <w:szCs w:val="18"/>
                <w:highlight w:val="white"/>
                <w:lang w:val="en-US"/>
                <w:rPrChange w:id="4103" w:author="Adam" w:date="2017-05-19T13:16:00Z">
                  <w:rPr>
                    <w:rFonts w:ascii="Courier New" w:hAnsi="Courier New" w:cs="Courier New"/>
                    <w:color w:val="000000"/>
                    <w:sz w:val="18"/>
                    <w:szCs w:val="18"/>
                    <w:highlight w:val="white"/>
                  </w:rPr>
                </w:rPrChange>
              </w:rPr>
              <w:t xml:space="preserve"> str</w:t>
            </w:r>
            <w:r w:rsidRPr="00851D32">
              <w:rPr>
                <w:rFonts w:ascii="Courier New" w:hAnsi="Courier New" w:cs="Courier New"/>
                <w:b/>
                <w:bCs/>
                <w:color w:val="000080"/>
                <w:sz w:val="18"/>
                <w:szCs w:val="18"/>
                <w:highlight w:val="white"/>
                <w:lang w:val="en-US"/>
                <w:rPrChange w:id="410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0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106"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07"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108" w:author="Adam" w:date="2017-05-19T13:16:00Z">
                  <w:rPr>
                    <w:rFonts w:ascii="Courier New" w:hAnsi="Courier New" w:cs="Courier New"/>
                    <w:color w:val="000000"/>
                    <w:sz w:val="18"/>
                    <w:szCs w:val="18"/>
                    <w:highlight w:val="white"/>
                  </w:rPr>
                </w:rPrChange>
              </w:rPr>
              <w:t xml:space="preserve">  Serial</w:t>
            </w:r>
            <w:r w:rsidRPr="00851D32">
              <w:rPr>
                <w:rFonts w:ascii="Courier New" w:hAnsi="Courier New" w:cs="Courier New"/>
                <w:b/>
                <w:bCs/>
                <w:color w:val="000080"/>
                <w:sz w:val="18"/>
                <w:szCs w:val="18"/>
                <w:highlight w:val="white"/>
                <w:lang w:val="en-US"/>
                <w:rPrChange w:id="410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10"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4111"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12" w:author="Adam" w:date="2017-05-19T13:16:00Z">
                  <w:rPr>
                    <w:rFonts w:ascii="Courier New" w:hAnsi="Courier New" w:cs="Courier New"/>
                    <w:color w:val="000000"/>
                    <w:sz w:val="18"/>
                    <w:szCs w:val="18"/>
                    <w:highlight w:val="white"/>
                  </w:rPr>
                </w:rPrChange>
              </w:rPr>
              <w:t>F</w:t>
            </w:r>
            <w:r w:rsidRPr="00851D32">
              <w:rPr>
                <w:rFonts w:ascii="Courier New" w:hAnsi="Courier New" w:cs="Courier New"/>
                <w:b/>
                <w:bCs/>
                <w:color w:val="000080"/>
                <w:sz w:val="18"/>
                <w:szCs w:val="18"/>
                <w:highlight w:val="white"/>
                <w:lang w:val="en-US"/>
                <w:rPrChange w:id="4113"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4114" w:author="Adam" w:date="2017-05-19T13:16:00Z">
                  <w:rPr>
                    <w:rFonts w:ascii="Courier New" w:hAnsi="Courier New" w:cs="Courier New"/>
                    <w:color w:val="808080"/>
                    <w:sz w:val="18"/>
                    <w:szCs w:val="18"/>
                    <w:highlight w:val="white"/>
                  </w:rPr>
                </w:rPrChange>
              </w:rPr>
              <w:t>"\n----------------------------------------\n"</w:t>
            </w:r>
            <w:r w:rsidRPr="00851D32">
              <w:rPr>
                <w:rFonts w:ascii="Courier New" w:hAnsi="Courier New" w:cs="Courier New"/>
                <w:b/>
                <w:bCs/>
                <w:color w:val="000080"/>
                <w:sz w:val="18"/>
                <w:szCs w:val="18"/>
                <w:highlight w:val="white"/>
                <w:lang w:val="en-US"/>
                <w:rPrChange w:id="4115"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16"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117" w:author="Adam" w:date="2017-05-19T13:16:00Z">
                  <w:rPr>
                    <w:rFonts w:ascii="Courier New" w:hAnsi="Courier New" w:cs="Courier New"/>
                    <w:color w:val="000000"/>
                    <w:sz w:val="18"/>
                    <w:szCs w:val="18"/>
                    <w:highlight w:val="white"/>
                  </w:rPr>
                </w:rPrChange>
              </w:rPr>
              <w:t xml:space="preserve">  delay</w:t>
            </w:r>
            <w:r w:rsidRPr="00851D32">
              <w:rPr>
                <w:rFonts w:ascii="Courier New" w:hAnsi="Courier New" w:cs="Courier New"/>
                <w:b/>
                <w:bCs/>
                <w:color w:val="000080"/>
                <w:sz w:val="18"/>
                <w:szCs w:val="18"/>
                <w:highlight w:val="white"/>
                <w:lang w:val="en-US"/>
                <w:rPrChange w:id="4118"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4119" w:author="Adam" w:date="2017-05-19T13:16:00Z">
                  <w:rPr>
                    <w:rFonts w:ascii="Courier New" w:hAnsi="Courier New" w:cs="Courier New"/>
                    <w:color w:val="FF8000"/>
                    <w:sz w:val="18"/>
                    <w:szCs w:val="18"/>
                    <w:highlight w:val="white"/>
                  </w:rPr>
                </w:rPrChange>
              </w:rPr>
              <w:t>500</w:t>
            </w:r>
            <w:r w:rsidRPr="00851D32">
              <w:rPr>
                <w:rFonts w:ascii="Courier New" w:hAnsi="Courier New" w:cs="Courier New"/>
                <w:b/>
                <w:bCs/>
                <w:color w:val="000080"/>
                <w:sz w:val="18"/>
                <w:szCs w:val="18"/>
                <w:highlight w:val="white"/>
                <w:lang w:val="en-US"/>
                <w:rPrChange w:id="4120"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21" w:author="Adam" w:date="2017-05-19T13:16:00Z">
                  <w:rPr>
                    <w:rFonts w:ascii="Courier New" w:hAnsi="Courier New" w:cs="Courier New"/>
                    <w:color w:val="000000"/>
                    <w:sz w:val="18"/>
                    <w:szCs w:val="18"/>
                    <w:highlight w:val="white"/>
                  </w:rPr>
                </w:rPrChange>
              </w:rPr>
            </w:pPr>
            <w:r w:rsidRPr="00851D32">
              <w:rPr>
                <w:rFonts w:ascii="Courier New" w:hAnsi="Courier New" w:cs="Courier New"/>
                <w:b/>
                <w:bCs/>
                <w:color w:val="000080"/>
                <w:sz w:val="18"/>
                <w:szCs w:val="18"/>
                <w:highlight w:val="white"/>
                <w:lang w:val="en-US"/>
                <w:rPrChange w:id="4122" w:author="Adam" w:date="2017-05-19T13:16: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23"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8000FF"/>
                <w:sz w:val="18"/>
                <w:szCs w:val="18"/>
                <w:highlight w:val="white"/>
                <w:lang w:val="en-US"/>
                <w:rPrChange w:id="4124" w:author="Adam" w:date="2017-05-19T11:55:00Z">
                  <w:rPr>
                    <w:rFonts w:ascii="Courier New" w:hAnsi="Courier New" w:cs="Courier New"/>
                    <w:color w:val="8000FF"/>
                    <w:sz w:val="18"/>
                    <w:szCs w:val="18"/>
                    <w:highlight w:val="white"/>
                  </w:rPr>
                </w:rPrChange>
              </w:rPr>
              <w:t>void</w:t>
            </w:r>
            <w:r w:rsidRPr="006813C9">
              <w:rPr>
                <w:rFonts w:ascii="Courier New" w:hAnsi="Courier New" w:cs="Courier New"/>
                <w:color w:val="000000"/>
                <w:sz w:val="18"/>
                <w:szCs w:val="18"/>
                <w:highlight w:val="white"/>
                <w:lang w:val="en-US"/>
                <w:rPrChange w:id="4125" w:author="Adam" w:date="2017-05-19T11:55:00Z">
                  <w:rPr>
                    <w:rFonts w:ascii="Courier New" w:hAnsi="Courier New" w:cs="Courier New"/>
                    <w:color w:val="000000"/>
                    <w:sz w:val="18"/>
                    <w:szCs w:val="18"/>
                    <w:highlight w:val="white"/>
                  </w:rPr>
                </w:rPrChange>
              </w:rPr>
              <w:t xml:space="preserve"> loop</w:t>
            </w:r>
            <w:r w:rsidRPr="006813C9">
              <w:rPr>
                <w:rFonts w:ascii="Courier New" w:hAnsi="Courier New" w:cs="Courier New"/>
                <w:b/>
                <w:bCs/>
                <w:color w:val="000080"/>
                <w:sz w:val="18"/>
                <w:szCs w:val="18"/>
                <w:highlight w:val="white"/>
                <w:lang w:val="en-US"/>
                <w:rPrChange w:id="41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128"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2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30" w:author="Adam" w:date="2017-05-19T11:55:00Z">
                  <w:rPr>
                    <w:rFonts w:ascii="Courier New" w:hAnsi="Courier New" w:cs="Courier New"/>
                    <w:color w:val="000000"/>
                    <w:sz w:val="18"/>
                    <w:szCs w:val="18"/>
                    <w:highlight w:val="white"/>
                  </w:rPr>
                </w:rPrChange>
              </w:rPr>
              <w:t xml:space="preserve">  delay</w:t>
            </w:r>
            <w:r w:rsidRPr="006813C9">
              <w:rPr>
                <w:rFonts w:ascii="Courier New" w:hAnsi="Courier New" w:cs="Courier New"/>
                <w:b/>
                <w:bCs/>
                <w:color w:val="000080"/>
                <w:sz w:val="18"/>
                <w:szCs w:val="18"/>
                <w:highlight w:val="white"/>
                <w:lang w:val="en-US"/>
                <w:rPrChange w:id="413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132" w:author="Adam" w:date="2017-05-19T11:55:00Z">
                  <w:rPr>
                    <w:rFonts w:ascii="Courier New" w:hAnsi="Courier New" w:cs="Courier New"/>
                    <w:color w:val="FF8000"/>
                    <w:sz w:val="18"/>
                    <w:szCs w:val="18"/>
                    <w:highlight w:val="white"/>
                  </w:rPr>
                </w:rPrChange>
              </w:rPr>
              <w:t>100</w:t>
            </w:r>
            <w:r w:rsidRPr="006813C9">
              <w:rPr>
                <w:rFonts w:ascii="Courier New" w:hAnsi="Courier New" w:cs="Courier New"/>
                <w:b/>
                <w:bCs/>
                <w:color w:val="000080"/>
                <w:sz w:val="18"/>
                <w:szCs w:val="18"/>
                <w:highlight w:val="white"/>
                <w:lang w:val="en-US"/>
                <w:rPrChange w:id="4133"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3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3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8000FF"/>
                <w:sz w:val="18"/>
                <w:szCs w:val="18"/>
                <w:highlight w:val="white"/>
                <w:lang w:val="en-US"/>
                <w:rPrChange w:id="4136" w:author="Adam" w:date="2017-05-19T11:55:00Z">
                  <w:rPr>
                    <w:rFonts w:ascii="Courier New" w:hAnsi="Courier New" w:cs="Courier New"/>
                    <w:color w:val="8000FF"/>
                    <w:sz w:val="18"/>
                    <w:szCs w:val="18"/>
                    <w:highlight w:val="white"/>
                  </w:rPr>
                </w:rPrChange>
              </w:rPr>
              <w:t>char</w:t>
            </w:r>
            <w:r w:rsidRPr="006813C9">
              <w:rPr>
                <w:rFonts w:ascii="Courier New" w:hAnsi="Courier New" w:cs="Courier New"/>
                <w:color w:val="000000"/>
                <w:sz w:val="18"/>
                <w:szCs w:val="18"/>
                <w:highlight w:val="white"/>
                <w:lang w:val="en-US"/>
                <w:rPrChange w:id="4137" w:author="Adam" w:date="2017-05-19T11:55:00Z">
                  <w:rPr>
                    <w:rFonts w:ascii="Courier New" w:hAnsi="Courier New" w:cs="Courier New"/>
                    <w:color w:val="000000"/>
                    <w:sz w:val="18"/>
                    <w:szCs w:val="18"/>
                    <w:highlight w:val="white"/>
                  </w:rPr>
                </w:rPrChange>
              </w:rPr>
              <w:t xml:space="preserve"> c</w:t>
            </w:r>
            <w:r w:rsidRPr="006813C9">
              <w:rPr>
                <w:rFonts w:ascii="Courier New" w:hAnsi="Courier New" w:cs="Courier New"/>
                <w:b/>
                <w:bCs/>
                <w:color w:val="000080"/>
                <w:sz w:val="18"/>
                <w:szCs w:val="18"/>
                <w:highlight w:val="white"/>
                <w:lang w:val="en-US"/>
                <w:rPrChange w:id="4138"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3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40" w:author="Adam" w:date="2017-05-19T11:55:00Z">
                  <w:rPr>
                    <w:rFonts w:ascii="Courier New" w:hAnsi="Courier New" w:cs="Courier New"/>
                    <w:color w:val="000000"/>
                    <w:sz w:val="18"/>
                    <w:szCs w:val="18"/>
                    <w:highlight w:val="white"/>
                  </w:rPr>
                </w:rPrChange>
              </w:rPr>
              <w:t xml:space="preserve">  String str</w:t>
            </w:r>
            <w:r w:rsidRPr="006813C9">
              <w:rPr>
                <w:rFonts w:ascii="Courier New" w:hAnsi="Courier New" w:cs="Courier New"/>
                <w:b/>
                <w:bCs/>
                <w:color w:val="000080"/>
                <w:sz w:val="18"/>
                <w:szCs w:val="18"/>
                <w:highlight w:val="white"/>
                <w:lang w:val="en-US"/>
                <w:rPrChange w:id="4141"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42"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4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144" w:author="Adam" w:date="2017-05-19T11:55:00Z">
                  <w:rPr>
                    <w:rFonts w:ascii="Courier New" w:hAnsi="Courier New" w:cs="Courier New"/>
                    <w:b/>
                    <w:bCs/>
                    <w:color w:val="0000FF"/>
                    <w:sz w:val="18"/>
                    <w:szCs w:val="18"/>
                    <w:highlight w:val="white"/>
                  </w:rPr>
                </w:rPrChange>
              </w:rPr>
              <w:t>while</w:t>
            </w:r>
            <w:r w:rsidRPr="006813C9">
              <w:rPr>
                <w:rFonts w:ascii="Courier New" w:hAnsi="Courier New" w:cs="Courier New"/>
                <w:color w:val="000000"/>
                <w:sz w:val="18"/>
                <w:szCs w:val="18"/>
                <w:highlight w:val="white"/>
                <w:lang w:val="en-US"/>
                <w:rPrChange w:id="414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14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47" w:author="Adam" w:date="2017-05-19T11:55:00Z">
                  <w:rPr>
                    <w:rFonts w:ascii="Courier New" w:hAnsi="Courier New" w:cs="Courier New"/>
                    <w:color w:val="000000"/>
                    <w:sz w:val="18"/>
                    <w:szCs w:val="18"/>
                    <w:highlight w:val="white"/>
                  </w:rPr>
                </w:rPrChange>
              </w:rPr>
              <w:t>serialExtra</w:t>
            </w:r>
            <w:r w:rsidRPr="006813C9">
              <w:rPr>
                <w:rFonts w:ascii="Courier New" w:hAnsi="Courier New" w:cs="Courier New"/>
                <w:b/>
                <w:bCs/>
                <w:color w:val="000080"/>
                <w:sz w:val="18"/>
                <w:szCs w:val="18"/>
                <w:highlight w:val="white"/>
                <w:lang w:val="en-US"/>
                <w:rPrChange w:id="414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49"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41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5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152"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15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4154"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41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5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157"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5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59"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416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61"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41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163" w:author="Adam" w:date="2017-05-19T11:55:00Z">
                  <w:rPr>
                    <w:rFonts w:ascii="Courier New" w:hAnsi="Courier New" w:cs="Courier New"/>
                    <w:color w:val="808080"/>
                    <w:sz w:val="18"/>
                    <w:szCs w:val="18"/>
                    <w:highlight w:val="white"/>
                  </w:rPr>
                </w:rPrChange>
              </w:rPr>
              <w:t>"Buffer= "</w:t>
            </w:r>
            <w:r w:rsidRPr="006813C9">
              <w:rPr>
                <w:rFonts w:ascii="Courier New" w:hAnsi="Courier New" w:cs="Courier New"/>
                <w:color w:val="000000"/>
                <w:sz w:val="18"/>
                <w:szCs w:val="18"/>
                <w:highlight w:val="white"/>
                <w:lang w:val="en-US"/>
                <w:rPrChange w:id="416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16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66"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416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68" w:author="Adam" w:date="2017-05-19T11:55:00Z">
                  <w:rPr>
                    <w:rFonts w:ascii="Courier New" w:hAnsi="Courier New" w:cs="Courier New"/>
                    <w:color w:val="000000"/>
                    <w:sz w:val="18"/>
                    <w:szCs w:val="18"/>
                    <w:highlight w:val="white"/>
                  </w:rPr>
                </w:rPrChange>
              </w:rPr>
              <w:t>serialExtra</w:t>
            </w:r>
            <w:r w:rsidRPr="006813C9">
              <w:rPr>
                <w:rFonts w:ascii="Courier New" w:hAnsi="Courier New" w:cs="Courier New"/>
                <w:b/>
                <w:bCs/>
                <w:color w:val="000080"/>
                <w:sz w:val="18"/>
                <w:szCs w:val="18"/>
                <w:highlight w:val="white"/>
                <w:lang w:val="en-US"/>
                <w:rPrChange w:id="416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70"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4171" w:author="Adam" w:date="2017-05-19T11:55: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8000"/>
                <w:sz w:val="18"/>
                <w:szCs w:val="18"/>
                <w:highlight w:val="white"/>
              </w:rPr>
            </w:pPr>
            <w:r w:rsidRPr="006813C9">
              <w:rPr>
                <w:rFonts w:ascii="Courier New" w:hAnsi="Courier New" w:cs="Courier New"/>
                <w:color w:val="000000"/>
                <w:sz w:val="18"/>
                <w:szCs w:val="18"/>
                <w:highlight w:val="white"/>
                <w:lang w:val="en-US"/>
                <w:rPrChange w:id="4172" w:author="Adam" w:date="2017-05-19T11:55:00Z">
                  <w:rPr>
                    <w:rFonts w:ascii="Courier New" w:hAnsi="Courier New" w:cs="Courier New"/>
                    <w:color w:val="000000"/>
                    <w:sz w:val="18"/>
                    <w:szCs w:val="18"/>
                    <w:highlight w:val="white"/>
                  </w:rPr>
                </w:rPrChange>
              </w:rPr>
              <w:t xml:space="preserve">    </w:t>
            </w:r>
            <w:r w:rsidRPr="00856A01">
              <w:rPr>
                <w:rFonts w:ascii="Courier New" w:hAnsi="Courier New" w:cs="Courier New"/>
                <w:color w:val="000000"/>
                <w:sz w:val="18"/>
                <w:szCs w:val="18"/>
                <w:highlight w:val="white"/>
              </w:rPr>
              <w:t>delay</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008000"/>
                <w:sz w:val="18"/>
                <w:szCs w:val="18"/>
                <w:highlight w:val="white"/>
              </w:rPr>
              <w:t>//Se o caracter chegar fracionado eh sinal que a leitura eh mais rapida que a escrita enteo o delay deve ser ajustado</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73" w:author="Adam" w:date="2017-05-19T11:55:00Z">
                  <w:rPr>
                    <w:rFonts w:ascii="Courier New" w:hAnsi="Courier New" w:cs="Courier New"/>
                    <w:color w:val="000000"/>
                    <w:sz w:val="18"/>
                    <w:szCs w:val="18"/>
                    <w:highlight w:val="white"/>
                  </w:rPr>
                </w:rPrChange>
              </w:rPr>
            </w:pPr>
            <w:r w:rsidRPr="00856A01">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4174" w:author="Adam" w:date="2017-05-19T11:55:00Z">
                  <w:rPr>
                    <w:rFonts w:ascii="Courier New" w:hAnsi="Courier New" w:cs="Courier New"/>
                    <w:color w:val="000000"/>
                    <w:sz w:val="18"/>
                    <w:szCs w:val="18"/>
                    <w:highlight w:val="white"/>
                  </w:rPr>
                </w:rPrChange>
              </w:rPr>
              <w:t xml:space="preserve">c </w:t>
            </w:r>
            <w:r w:rsidRPr="006813C9">
              <w:rPr>
                <w:rFonts w:ascii="Courier New" w:hAnsi="Courier New" w:cs="Courier New"/>
                <w:b/>
                <w:bCs/>
                <w:color w:val="000080"/>
                <w:sz w:val="18"/>
                <w:szCs w:val="18"/>
                <w:highlight w:val="white"/>
                <w:lang w:val="en-US"/>
                <w:rPrChange w:id="417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76" w:author="Adam" w:date="2017-05-19T11:55:00Z">
                  <w:rPr>
                    <w:rFonts w:ascii="Courier New" w:hAnsi="Courier New" w:cs="Courier New"/>
                    <w:color w:val="000000"/>
                    <w:sz w:val="18"/>
                    <w:szCs w:val="18"/>
                    <w:highlight w:val="white"/>
                  </w:rPr>
                </w:rPrChange>
              </w:rPr>
              <w:t xml:space="preserve"> serialExtra</w:t>
            </w:r>
            <w:r w:rsidRPr="006813C9">
              <w:rPr>
                <w:rFonts w:ascii="Courier New" w:hAnsi="Courier New" w:cs="Courier New"/>
                <w:b/>
                <w:bCs/>
                <w:color w:val="000080"/>
                <w:sz w:val="18"/>
                <w:szCs w:val="18"/>
                <w:highlight w:val="white"/>
                <w:lang w:val="en-US"/>
                <w:rPrChange w:id="417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78" w:author="Adam" w:date="2017-05-19T11:55:00Z">
                  <w:rPr>
                    <w:rFonts w:ascii="Courier New" w:hAnsi="Courier New" w:cs="Courier New"/>
                    <w:color w:val="000000"/>
                    <w:sz w:val="18"/>
                    <w:szCs w:val="18"/>
                    <w:highlight w:val="white"/>
                  </w:rPr>
                </w:rPrChange>
              </w:rPr>
              <w:t>read</w:t>
            </w:r>
            <w:r w:rsidRPr="006813C9">
              <w:rPr>
                <w:rFonts w:ascii="Courier New" w:hAnsi="Courier New" w:cs="Courier New"/>
                <w:b/>
                <w:bCs/>
                <w:color w:val="000080"/>
                <w:sz w:val="18"/>
                <w:szCs w:val="18"/>
                <w:highlight w:val="white"/>
                <w:lang w:val="en-US"/>
                <w:rPrChange w:id="4179"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8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81" w:author="Adam" w:date="2017-05-19T11:55:00Z">
                  <w:rPr>
                    <w:rFonts w:ascii="Courier New" w:hAnsi="Courier New" w:cs="Courier New"/>
                    <w:color w:val="000000"/>
                    <w:sz w:val="18"/>
                    <w:szCs w:val="18"/>
                    <w:highlight w:val="white"/>
                  </w:rPr>
                </w:rPrChange>
              </w:rPr>
              <w:t xml:space="preserve">    str </w:t>
            </w:r>
            <w:r w:rsidRPr="006813C9">
              <w:rPr>
                <w:rFonts w:ascii="Courier New" w:hAnsi="Courier New" w:cs="Courier New"/>
                <w:b/>
                <w:bCs/>
                <w:color w:val="000080"/>
                <w:sz w:val="18"/>
                <w:szCs w:val="18"/>
                <w:highlight w:val="white"/>
                <w:lang w:val="en-US"/>
                <w:rPrChange w:id="418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183" w:author="Adam" w:date="2017-05-19T11:55:00Z">
                  <w:rPr>
                    <w:rFonts w:ascii="Courier New" w:hAnsi="Courier New" w:cs="Courier New"/>
                    <w:color w:val="000000"/>
                    <w:sz w:val="18"/>
                    <w:szCs w:val="18"/>
                    <w:highlight w:val="white"/>
                  </w:rPr>
                </w:rPrChange>
              </w:rPr>
              <w:t xml:space="preserve"> c</w:t>
            </w:r>
            <w:r w:rsidRPr="006813C9">
              <w:rPr>
                <w:rFonts w:ascii="Courier New" w:hAnsi="Courier New" w:cs="Courier New"/>
                <w:b/>
                <w:bCs/>
                <w:color w:val="000080"/>
                <w:sz w:val="18"/>
                <w:szCs w:val="18"/>
                <w:highlight w:val="white"/>
                <w:lang w:val="en-US"/>
                <w:rPrChange w:id="4184"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85" w:author="Adam" w:date="2017-05-19T13:16: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18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187"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188"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189"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4190" w:author="Adam" w:date="2017-05-19T13:16:00Z">
                  <w:rPr>
                    <w:rFonts w:ascii="Courier New" w:hAnsi="Courier New" w:cs="Courier New"/>
                    <w:b/>
                    <w:bCs/>
                    <w:color w:val="0000FF"/>
                    <w:sz w:val="18"/>
                    <w:szCs w:val="18"/>
                    <w:highlight w:val="white"/>
                  </w:rPr>
                </w:rPrChange>
              </w:rPr>
              <w:t>if</w:t>
            </w:r>
            <w:r w:rsidRPr="00851D32">
              <w:rPr>
                <w:rFonts w:ascii="Courier New" w:hAnsi="Courier New" w:cs="Courier New"/>
                <w:color w:val="000000"/>
                <w:sz w:val="18"/>
                <w:szCs w:val="18"/>
                <w:highlight w:val="white"/>
                <w:lang w:val="en-US"/>
                <w:rPrChange w:id="4191"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19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93" w:author="Adam" w:date="2017-05-19T13:16:00Z">
                  <w:rPr>
                    <w:rFonts w:ascii="Courier New" w:hAnsi="Courier New" w:cs="Courier New"/>
                    <w:color w:val="000000"/>
                    <w:sz w:val="18"/>
                    <w:szCs w:val="18"/>
                    <w:highlight w:val="white"/>
                  </w:rPr>
                </w:rPrChange>
              </w:rPr>
              <w:t xml:space="preserve">str </w:t>
            </w:r>
            <w:r w:rsidRPr="00851D32">
              <w:rPr>
                <w:rFonts w:ascii="Courier New" w:hAnsi="Courier New" w:cs="Courier New"/>
                <w:b/>
                <w:bCs/>
                <w:color w:val="000080"/>
                <w:sz w:val="18"/>
                <w:szCs w:val="18"/>
                <w:highlight w:val="white"/>
                <w:lang w:val="en-US"/>
                <w:rPrChange w:id="419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95"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color w:val="808080"/>
                <w:sz w:val="18"/>
                <w:szCs w:val="18"/>
                <w:highlight w:val="white"/>
                <w:lang w:val="en-US"/>
                <w:rPrChange w:id="4196" w:author="Adam" w:date="2017-05-19T13:16:00Z">
                  <w:rPr>
                    <w:rFonts w:ascii="Courier New" w:hAnsi="Courier New" w:cs="Courier New"/>
                    <w:color w:val="808080"/>
                    <w:sz w:val="18"/>
                    <w:szCs w:val="18"/>
                    <w:highlight w:val="white"/>
                  </w:rPr>
                </w:rPrChange>
              </w:rPr>
              <w:t>""</w:t>
            </w:r>
            <w:r w:rsidRPr="00851D32">
              <w:rPr>
                <w:rFonts w:ascii="Courier New" w:hAnsi="Courier New" w:cs="Courier New"/>
                <w:b/>
                <w:bCs/>
                <w:color w:val="000080"/>
                <w:sz w:val="18"/>
                <w:szCs w:val="18"/>
                <w:highlight w:val="white"/>
                <w:lang w:val="en-US"/>
                <w:rPrChange w:id="419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198"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199" w:author="Adam" w:date="2017-05-19T13:16: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00" w:author="Adam" w:date="2017-05-19T13:16: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201" w:author="Adam" w:date="2017-05-19T13:16:00Z">
                  <w:rPr>
                    <w:rFonts w:ascii="Courier New" w:hAnsi="Courier New" w:cs="Courier New"/>
                    <w:color w:val="000000"/>
                    <w:sz w:val="18"/>
                    <w:szCs w:val="18"/>
                    <w:highlight w:val="white"/>
                  </w:rPr>
                </w:rPrChange>
              </w:rPr>
              <w:t xml:space="preserve">    Serial</w:t>
            </w:r>
            <w:r w:rsidRPr="00851D32">
              <w:rPr>
                <w:rFonts w:ascii="Courier New" w:hAnsi="Courier New" w:cs="Courier New"/>
                <w:b/>
                <w:bCs/>
                <w:color w:val="000080"/>
                <w:sz w:val="18"/>
                <w:szCs w:val="18"/>
                <w:highlight w:val="white"/>
                <w:lang w:val="en-US"/>
                <w:rPrChange w:id="4202"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203" w:author="Adam" w:date="2017-05-19T13:16: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4204"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4205" w:author="Adam" w:date="2017-05-19T13:16:00Z">
                  <w:rPr>
                    <w:rFonts w:ascii="Courier New" w:hAnsi="Courier New" w:cs="Courier New"/>
                    <w:color w:val="808080"/>
                    <w:sz w:val="18"/>
                    <w:szCs w:val="18"/>
                    <w:highlight w:val="white"/>
                  </w:rPr>
                </w:rPrChange>
              </w:rPr>
              <w:t>"Chegando do Mega: "</w:t>
            </w:r>
            <w:r w:rsidRPr="00851D32">
              <w:rPr>
                <w:rFonts w:ascii="Courier New" w:hAnsi="Courier New" w:cs="Courier New"/>
                <w:color w:val="000000"/>
                <w:sz w:val="18"/>
                <w:szCs w:val="18"/>
                <w:highlight w:val="white"/>
                <w:lang w:val="en-US"/>
                <w:rPrChange w:id="4206" w:author="Adam" w:date="2017-05-19T13:16: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207"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208" w:author="Adam" w:date="2017-05-19T13:16:00Z">
                  <w:rPr>
                    <w:rFonts w:ascii="Courier New" w:hAnsi="Courier New" w:cs="Courier New"/>
                    <w:color w:val="000000"/>
                    <w:sz w:val="18"/>
                    <w:szCs w:val="18"/>
                    <w:highlight w:val="white"/>
                  </w:rPr>
                </w:rPrChange>
              </w:rPr>
              <w:t xml:space="preserve"> String</w:t>
            </w:r>
            <w:r w:rsidRPr="00851D32">
              <w:rPr>
                <w:rFonts w:ascii="Courier New" w:hAnsi="Courier New" w:cs="Courier New"/>
                <w:b/>
                <w:bCs/>
                <w:color w:val="000080"/>
                <w:sz w:val="18"/>
                <w:szCs w:val="18"/>
                <w:highlight w:val="white"/>
                <w:lang w:val="en-US"/>
                <w:rPrChange w:id="4209" w:author="Adam" w:date="2017-05-19T13:16: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210" w:author="Adam" w:date="2017-05-19T13:16:00Z">
                  <w:rPr>
                    <w:rFonts w:ascii="Courier New" w:hAnsi="Courier New" w:cs="Courier New"/>
                    <w:color w:val="000000"/>
                    <w:sz w:val="18"/>
                    <w:szCs w:val="18"/>
                    <w:highlight w:val="white"/>
                  </w:rPr>
                </w:rPrChange>
              </w:rPr>
              <w:t>str</w:t>
            </w:r>
            <w:r w:rsidRPr="00851D32">
              <w:rPr>
                <w:rFonts w:ascii="Courier New" w:hAnsi="Courier New" w:cs="Courier New"/>
                <w:b/>
                <w:bCs/>
                <w:color w:val="000080"/>
                <w:sz w:val="18"/>
                <w:szCs w:val="18"/>
                <w:highlight w:val="white"/>
                <w:lang w:val="en-US"/>
                <w:rPrChange w:id="4211" w:author="Adam" w:date="2017-05-19T13:16: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12"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213" w:author="Adam" w:date="2017-05-19T13:16: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214"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21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17"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2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19"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2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221" w:author="Adam" w:date="2017-05-19T11:55:00Z">
                  <w:rPr>
                    <w:rFonts w:ascii="Courier New" w:hAnsi="Courier New" w:cs="Courier New"/>
                    <w:color w:val="808080"/>
                    <w:sz w:val="18"/>
                    <w:szCs w:val="18"/>
                    <w:highlight w:val="white"/>
                  </w:rPr>
                </w:rPrChange>
              </w:rPr>
              <w:t>"acendeLedFechar"</w:t>
            </w:r>
            <w:r w:rsidRPr="006813C9">
              <w:rPr>
                <w:rFonts w:ascii="Courier New" w:hAnsi="Courier New" w:cs="Courier New"/>
                <w:b/>
                <w:bCs/>
                <w:color w:val="000080"/>
                <w:sz w:val="18"/>
                <w:szCs w:val="18"/>
                <w:highlight w:val="white"/>
                <w:lang w:val="en-US"/>
                <w:rPrChange w:id="42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2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24"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22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27"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22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2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30"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31"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32"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2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34" w:author="Adam" w:date="2017-05-19T11:55:00Z">
                  <w:rPr>
                    <w:rFonts w:ascii="Courier New" w:hAnsi="Courier New" w:cs="Courier New"/>
                    <w:color w:val="FF8000"/>
                    <w:sz w:val="18"/>
                    <w:szCs w:val="18"/>
                    <w:highlight w:val="white"/>
                  </w:rPr>
                </w:rPrChange>
              </w:rPr>
              <w:t>2</w:t>
            </w:r>
            <w:r w:rsidRPr="006813C9">
              <w:rPr>
                <w:rFonts w:ascii="Courier New" w:hAnsi="Courier New" w:cs="Courier New"/>
                <w:b/>
                <w:bCs/>
                <w:color w:val="000080"/>
                <w:sz w:val="18"/>
                <w:szCs w:val="18"/>
                <w:highlight w:val="white"/>
                <w:lang w:val="en-US"/>
                <w:rPrChange w:id="42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36"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237"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38"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39"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240"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41"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242"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243"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24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4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46"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24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48"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24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250" w:author="Adam" w:date="2017-05-19T11:55:00Z">
                  <w:rPr>
                    <w:rFonts w:ascii="Courier New" w:hAnsi="Courier New" w:cs="Courier New"/>
                    <w:color w:val="808080"/>
                    <w:sz w:val="18"/>
                    <w:szCs w:val="18"/>
                    <w:highlight w:val="white"/>
                  </w:rPr>
                </w:rPrChange>
              </w:rPr>
              <w:t>"acendeLedParar"</w:t>
            </w:r>
            <w:r w:rsidRPr="006813C9">
              <w:rPr>
                <w:rFonts w:ascii="Courier New" w:hAnsi="Courier New" w:cs="Courier New"/>
                <w:b/>
                <w:bCs/>
                <w:color w:val="000080"/>
                <w:sz w:val="18"/>
                <w:szCs w:val="18"/>
                <w:highlight w:val="white"/>
                <w:lang w:val="en-US"/>
                <w:rPrChange w:id="425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5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53"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25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5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56"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25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5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59"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60"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61"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2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63" w:author="Adam" w:date="2017-05-19T11:55:00Z">
                  <w:rPr>
                    <w:rFonts w:ascii="Courier New" w:hAnsi="Courier New" w:cs="Courier New"/>
                    <w:color w:val="FF8000"/>
                    <w:sz w:val="18"/>
                    <w:szCs w:val="18"/>
                    <w:highlight w:val="white"/>
                  </w:rPr>
                </w:rPrChange>
              </w:rPr>
              <w:t>4</w:t>
            </w:r>
            <w:r w:rsidRPr="006813C9">
              <w:rPr>
                <w:rFonts w:ascii="Courier New" w:hAnsi="Courier New" w:cs="Courier New"/>
                <w:b/>
                <w:bCs/>
                <w:color w:val="000080"/>
                <w:sz w:val="18"/>
                <w:szCs w:val="18"/>
                <w:highlight w:val="white"/>
                <w:lang w:val="en-US"/>
                <w:rPrChange w:id="42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65"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266"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67"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68"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269"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70"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271"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272"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27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75"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27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77"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27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279" w:author="Adam" w:date="2017-05-19T11:55:00Z">
                  <w:rPr>
                    <w:rFonts w:ascii="Courier New" w:hAnsi="Courier New" w:cs="Courier New"/>
                    <w:color w:val="808080"/>
                    <w:sz w:val="18"/>
                    <w:szCs w:val="18"/>
                    <w:highlight w:val="white"/>
                  </w:rPr>
                </w:rPrChange>
              </w:rPr>
              <w:t>"acendeLedVentar"</w:t>
            </w:r>
            <w:r w:rsidRPr="006813C9">
              <w:rPr>
                <w:rFonts w:ascii="Courier New" w:hAnsi="Courier New" w:cs="Courier New"/>
                <w:b/>
                <w:bCs/>
                <w:color w:val="000080"/>
                <w:sz w:val="18"/>
                <w:szCs w:val="18"/>
                <w:highlight w:val="white"/>
                <w:lang w:val="en-US"/>
                <w:rPrChange w:id="428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8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82"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28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8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85"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28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8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288"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89"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90"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2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292" w:author="Adam" w:date="2017-05-19T11:55:00Z">
                  <w:rPr>
                    <w:rFonts w:ascii="Courier New" w:hAnsi="Courier New" w:cs="Courier New"/>
                    <w:color w:val="FF8000"/>
                    <w:sz w:val="18"/>
                    <w:szCs w:val="18"/>
                    <w:highlight w:val="white"/>
                  </w:rPr>
                </w:rPrChange>
              </w:rPr>
              <w:t>6</w:t>
            </w:r>
            <w:r w:rsidRPr="006813C9">
              <w:rPr>
                <w:rFonts w:ascii="Courier New" w:hAnsi="Courier New" w:cs="Courier New"/>
                <w:b/>
                <w:bCs/>
                <w:color w:val="000080"/>
                <w:sz w:val="18"/>
                <w:szCs w:val="18"/>
                <w:highlight w:val="white"/>
                <w:lang w:val="en-US"/>
                <w:rPrChange w:id="42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294"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295"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96"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297"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298"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299"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300"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4301" w:author="Adam" w:date="2017-05-19T13:17:00Z">
                  <w:rPr>
                    <w:rFonts w:ascii="Courier New" w:hAnsi="Courier New" w:cs="Courier New"/>
                    <w:b/>
                    <w:bCs/>
                    <w:color w:val="0000FF"/>
                    <w:sz w:val="18"/>
                    <w:szCs w:val="18"/>
                    <w:highlight w:val="white"/>
                  </w:rPr>
                </w:rPrChange>
              </w:rPr>
              <w:t>if</w:t>
            </w:r>
            <w:r w:rsidRPr="00851D32">
              <w:rPr>
                <w:rFonts w:ascii="Courier New" w:hAnsi="Courier New" w:cs="Courier New"/>
                <w:color w:val="000000"/>
                <w:sz w:val="18"/>
                <w:szCs w:val="18"/>
                <w:highlight w:val="white"/>
                <w:lang w:val="en-US"/>
                <w:rPrChange w:id="4302"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03"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304" w:author="Adam" w:date="2017-05-19T13:17:00Z">
                  <w:rPr>
                    <w:rFonts w:ascii="Courier New" w:hAnsi="Courier New" w:cs="Courier New"/>
                    <w:color w:val="000000"/>
                    <w:sz w:val="18"/>
                    <w:szCs w:val="18"/>
                    <w:highlight w:val="white"/>
                  </w:rPr>
                </w:rPrChange>
              </w:rPr>
              <w:t>str</w:t>
            </w:r>
            <w:r w:rsidRPr="00851D32">
              <w:rPr>
                <w:rFonts w:ascii="Courier New" w:hAnsi="Courier New" w:cs="Courier New"/>
                <w:b/>
                <w:bCs/>
                <w:color w:val="000080"/>
                <w:sz w:val="18"/>
                <w:szCs w:val="18"/>
                <w:highlight w:val="white"/>
                <w:lang w:val="en-US"/>
                <w:rPrChange w:id="4305"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306" w:author="Adam" w:date="2017-05-19T13:17:00Z">
                  <w:rPr>
                    <w:rFonts w:ascii="Courier New" w:hAnsi="Courier New" w:cs="Courier New"/>
                    <w:color w:val="000000"/>
                    <w:sz w:val="18"/>
                    <w:szCs w:val="18"/>
                    <w:highlight w:val="white"/>
                  </w:rPr>
                </w:rPrChange>
              </w:rPr>
              <w:t>indexOf</w:t>
            </w:r>
            <w:r w:rsidRPr="00851D32">
              <w:rPr>
                <w:rFonts w:ascii="Courier New" w:hAnsi="Courier New" w:cs="Courier New"/>
                <w:b/>
                <w:bCs/>
                <w:color w:val="000080"/>
                <w:sz w:val="18"/>
                <w:szCs w:val="18"/>
                <w:highlight w:val="white"/>
                <w:lang w:val="en-US"/>
                <w:rPrChange w:id="4307"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4308" w:author="Adam" w:date="2017-05-19T13:17:00Z">
                  <w:rPr>
                    <w:rFonts w:ascii="Courier New" w:hAnsi="Courier New" w:cs="Courier New"/>
                    <w:color w:val="808080"/>
                    <w:sz w:val="18"/>
                    <w:szCs w:val="18"/>
                    <w:highlight w:val="white"/>
                  </w:rPr>
                </w:rPrChange>
              </w:rPr>
              <w:t>"acendeLedIluminar"</w:t>
            </w:r>
            <w:r w:rsidRPr="00851D32">
              <w:rPr>
                <w:rFonts w:ascii="Courier New" w:hAnsi="Courier New" w:cs="Courier New"/>
                <w:b/>
                <w:bCs/>
                <w:color w:val="000080"/>
                <w:sz w:val="18"/>
                <w:szCs w:val="18"/>
                <w:highlight w:val="white"/>
                <w:lang w:val="en-US"/>
                <w:rPrChange w:id="4309"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310"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11" w:author="Adam" w:date="2017-05-19T13:17:00Z">
                  <w:rPr>
                    <w:rFonts w:ascii="Courier New" w:hAnsi="Courier New" w:cs="Courier New"/>
                    <w:b/>
                    <w:bCs/>
                    <w:color w:val="000080"/>
                    <w:sz w:val="18"/>
                    <w:szCs w:val="18"/>
                    <w:highlight w:val="white"/>
                  </w:rPr>
                </w:rPrChange>
              </w:rPr>
              <w:t>&gt;</w:t>
            </w:r>
            <w:r w:rsidRPr="00851D32">
              <w:rPr>
                <w:rFonts w:ascii="Courier New" w:hAnsi="Courier New" w:cs="Courier New"/>
                <w:color w:val="000000"/>
                <w:sz w:val="18"/>
                <w:szCs w:val="18"/>
                <w:highlight w:val="white"/>
                <w:lang w:val="en-US"/>
                <w:rPrChange w:id="4312"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13"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4314" w:author="Adam" w:date="2017-05-19T13:17:00Z">
                  <w:rPr>
                    <w:rFonts w:ascii="Courier New" w:hAnsi="Courier New" w:cs="Courier New"/>
                    <w:color w:val="FF8000"/>
                    <w:sz w:val="18"/>
                    <w:szCs w:val="18"/>
                    <w:highlight w:val="white"/>
                  </w:rPr>
                </w:rPrChange>
              </w:rPr>
              <w:t>1</w:t>
            </w:r>
            <w:r w:rsidRPr="00851D32">
              <w:rPr>
                <w:rFonts w:ascii="Courier New" w:hAnsi="Courier New" w:cs="Courier New"/>
                <w:b/>
                <w:bCs/>
                <w:color w:val="000080"/>
                <w:sz w:val="18"/>
                <w:szCs w:val="18"/>
                <w:highlight w:val="white"/>
                <w:lang w:val="en-US"/>
                <w:rPrChange w:id="4315"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316"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17" w:author="Adam" w:date="2017-05-19T13:17: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lang w:val="en-US"/>
                <w:rPrChange w:id="4318" w:author="Adam" w:date="2017-05-19T13:17:00Z">
                  <w:rPr>
                    <w:rFonts w:ascii="Courier New" w:hAnsi="Courier New" w:cs="Courier New"/>
                    <w:color w:val="000000"/>
                    <w:sz w:val="18"/>
                    <w:szCs w:val="18"/>
                    <w:highlight w:val="white"/>
                  </w:rPr>
                </w:rPrChange>
              </w:rPr>
              <w:t xml:space="preserve">      </w:t>
            </w:r>
            <w:r w:rsidRPr="00856A01">
              <w:rPr>
                <w:rFonts w:ascii="Courier New" w:hAnsi="Courier New" w:cs="Courier New"/>
                <w:color w:val="000000"/>
                <w:sz w:val="18"/>
                <w:szCs w:val="18"/>
                <w:highlight w:val="white"/>
              </w:rPr>
              <w:t>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"Acender led Iluminar"</w:t>
            </w:r>
            <w:r w:rsidRPr="00856A01">
              <w:rPr>
                <w:rFonts w:ascii="Courier New" w:hAnsi="Courier New" w:cs="Courier New"/>
                <w:b/>
                <w:bCs/>
                <w:color w:val="000080"/>
                <w:sz w:val="18"/>
                <w:szCs w:val="18"/>
                <w:highlight w:val="whit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19" w:author="Adam" w:date="2017-05-19T13:17:00Z">
                  <w:rPr>
                    <w:rFonts w:ascii="Courier New" w:hAnsi="Courier New" w:cs="Courier New"/>
                    <w:color w:val="000000"/>
                    <w:sz w:val="18"/>
                    <w:szCs w:val="18"/>
                    <w:highlight w:val="white"/>
                  </w:rPr>
                </w:rPrChange>
              </w:rPr>
            </w:pPr>
            <w:r w:rsidRPr="00856A01">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lang w:val="en-US"/>
                <w:rPrChange w:id="4320" w:author="Adam" w:date="2017-05-19T13:17:00Z">
                  <w:rPr>
                    <w:rFonts w:ascii="Courier New" w:hAnsi="Courier New" w:cs="Courier New"/>
                    <w:color w:val="000000"/>
                    <w:sz w:val="18"/>
                    <w:szCs w:val="18"/>
                    <w:highlight w:val="white"/>
                  </w:rPr>
                </w:rPrChange>
              </w:rPr>
              <w:t>digitalWrite</w:t>
            </w:r>
            <w:r w:rsidRPr="00851D32">
              <w:rPr>
                <w:rFonts w:ascii="Courier New" w:hAnsi="Courier New" w:cs="Courier New"/>
                <w:b/>
                <w:bCs/>
                <w:color w:val="000080"/>
                <w:sz w:val="18"/>
                <w:szCs w:val="18"/>
                <w:highlight w:val="white"/>
                <w:lang w:val="en-US"/>
                <w:rPrChange w:id="4321"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4322" w:author="Adam" w:date="2017-05-19T13:17:00Z">
                  <w:rPr>
                    <w:rFonts w:ascii="Courier New" w:hAnsi="Courier New" w:cs="Courier New"/>
                    <w:color w:val="FF8000"/>
                    <w:sz w:val="18"/>
                    <w:szCs w:val="18"/>
                    <w:highlight w:val="white"/>
                  </w:rPr>
                </w:rPrChange>
              </w:rPr>
              <w:t>10</w:t>
            </w:r>
            <w:r w:rsidRPr="00851D32">
              <w:rPr>
                <w:rFonts w:ascii="Courier New" w:hAnsi="Courier New" w:cs="Courier New"/>
                <w:b/>
                <w:bCs/>
                <w:color w:val="000080"/>
                <w:sz w:val="18"/>
                <w:szCs w:val="18"/>
                <w:highlight w:val="white"/>
                <w:lang w:val="en-US"/>
                <w:rPrChange w:id="4323"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324" w:author="Adam" w:date="2017-05-19T13:17:00Z">
                  <w:rPr>
                    <w:rFonts w:ascii="Courier New" w:hAnsi="Courier New" w:cs="Courier New"/>
                    <w:color w:val="000000"/>
                    <w:sz w:val="18"/>
                    <w:szCs w:val="18"/>
                    <w:highlight w:val="white"/>
                  </w:rPr>
                </w:rPrChange>
              </w:rPr>
              <w:t xml:space="preserve"> HIGH</w:t>
            </w:r>
            <w:r w:rsidRPr="00851D32">
              <w:rPr>
                <w:rFonts w:ascii="Courier New" w:hAnsi="Courier New" w:cs="Courier New"/>
                <w:b/>
                <w:bCs/>
                <w:color w:val="000080"/>
                <w:sz w:val="18"/>
                <w:szCs w:val="18"/>
                <w:highlight w:val="white"/>
                <w:lang w:val="en-US"/>
                <w:rPrChange w:id="4325"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26"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327"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28"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29"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330"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331"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33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3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34"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33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36"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3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338" w:author="Adam" w:date="2017-05-19T11:55:00Z">
                  <w:rPr>
                    <w:rFonts w:ascii="Courier New" w:hAnsi="Courier New" w:cs="Courier New"/>
                    <w:color w:val="808080"/>
                    <w:sz w:val="18"/>
                    <w:szCs w:val="18"/>
                    <w:highlight w:val="white"/>
                  </w:rPr>
                </w:rPrChange>
              </w:rPr>
              <w:t>"acendeLedDescer"</w:t>
            </w:r>
            <w:r w:rsidRPr="006813C9">
              <w:rPr>
                <w:rFonts w:ascii="Courier New" w:hAnsi="Courier New" w:cs="Courier New"/>
                <w:b/>
                <w:bCs/>
                <w:color w:val="000080"/>
                <w:sz w:val="18"/>
                <w:szCs w:val="18"/>
                <w:highlight w:val="white"/>
                <w:lang w:val="en-US"/>
                <w:rPrChange w:id="43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4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41"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34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4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344"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34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46"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47"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4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349"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35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351" w:author="Adam" w:date="2017-05-19T11:55:00Z">
                  <w:rPr>
                    <w:rFonts w:ascii="Courier New" w:hAnsi="Courier New" w:cs="Courier New"/>
                    <w:color w:val="FF8000"/>
                    <w:sz w:val="18"/>
                    <w:szCs w:val="18"/>
                    <w:highlight w:val="white"/>
                  </w:rPr>
                </w:rPrChange>
              </w:rPr>
              <w:t>12</w:t>
            </w:r>
            <w:r w:rsidRPr="006813C9">
              <w:rPr>
                <w:rFonts w:ascii="Courier New" w:hAnsi="Courier New" w:cs="Courier New"/>
                <w:b/>
                <w:bCs/>
                <w:color w:val="000080"/>
                <w:sz w:val="18"/>
                <w:szCs w:val="18"/>
                <w:highlight w:val="white"/>
                <w:lang w:val="en-US"/>
                <w:rPrChange w:id="435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53"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354"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55"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356"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57"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58"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359"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360"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36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6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63"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36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65"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36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367" w:author="Adam" w:date="2017-05-19T11:55:00Z">
                  <w:rPr>
                    <w:rFonts w:ascii="Courier New" w:hAnsi="Courier New" w:cs="Courier New"/>
                    <w:color w:val="808080"/>
                    <w:sz w:val="18"/>
                    <w:szCs w:val="18"/>
                    <w:highlight w:val="white"/>
                  </w:rPr>
                </w:rPrChange>
              </w:rPr>
              <w:t>"acendeLedAbrir"</w:t>
            </w:r>
            <w:r w:rsidRPr="006813C9">
              <w:rPr>
                <w:rFonts w:ascii="Courier New" w:hAnsi="Courier New" w:cs="Courier New"/>
                <w:b/>
                <w:bCs/>
                <w:color w:val="000080"/>
                <w:sz w:val="18"/>
                <w:szCs w:val="18"/>
                <w:highlight w:val="white"/>
                <w:lang w:val="en-US"/>
                <w:rPrChange w:id="436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6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70"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37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7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373"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37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7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76"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77"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378"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37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380" w:author="Adam" w:date="2017-05-19T11:55:00Z">
                  <w:rPr>
                    <w:rFonts w:ascii="Courier New" w:hAnsi="Courier New" w:cs="Courier New"/>
                    <w:color w:val="FF8000"/>
                    <w:sz w:val="18"/>
                    <w:szCs w:val="18"/>
                    <w:highlight w:val="white"/>
                  </w:rPr>
                </w:rPrChange>
              </w:rPr>
              <w:t>16</w:t>
            </w:r>
            <w:r w:rsidRPr="006813C9">
              <w:rPr>
                <w:rFonts w:ascii="Courier New" w:hAnsi="Courier New" w:cs="Courier New"/>
                <w:b/>
                <w:bCs/>
                <w:color w:val="000080"/>
                <w:sz w:val="18"/>
                <w:szCs w:val="18"/>
                <w:highlight w:val="white"/>
                <w:lang w:val="en-US"/>
                <w:rPrChange w:id="438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82"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383"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84"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385"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386"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387"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388"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389"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39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92"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39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94"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39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396" w:author="Adam" w:date="2017-05-19T11:55:00Z">
                  <w:rPr>
                    <w:rFonts w:ascii="Courier New" w:hAnsi="Courier New" w:cs="Courier New"/>
                    <w:color w:val="808080"/>
                    <w:sz w:val="18"/>
                    <w:szCs w:val="18"/>
                    <w:highlight w:val="white"/>
                  </w:rPr>
                </w:rPrChange>
              </w:rPr>
              <w:t>"acendeLedSubir"</w:t>
            </w:r>
            <w:r w:rsidRPr="006813C9">
              <w:rPr>
                <w:rFonts w:ascii="Courier New" w:hAnsi="Courier New" w:cs="Courier New"/>
                <w:b/>
                <w:bCs/>
                <w:color w:val="000080"/>
                <w:sz w:val="18"/>
                <w:szCs w:val="18"/>
                <w:highlight w:val="white"/>
                <w:lang w:val="en-US"/>
                <w:rPrChange w:id="439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398"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399"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40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0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402"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40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04"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05"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06"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07"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40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409" w:author="Adam" w:date="2017-05-19T11:55:00Z">
                  <w:rPr>
                    <w:rFonts w:ascii="Courier New" w:hAnsi="Courier New" w:cs="Courier New"/>
                    <w:color w:val="FF8000"/>
                    <w:sz w:val="18"/>
                    <w:szCs w:val="18"/>
                    <w:highlight w:val="white"/>
                  </w:rPr>
                </w:rPrChange>
              </w:rPr>
              <w:t>14</w:t>
            </w:r>
            <w:r w:rsidRPr="006813C9">
              <w:rPr>
                <w:rFonts w:ascii="Courier New" w:hAnsi="Courier New" w:cs="Courier New"/>
                <w:b/>
                <w:bCs/>
                <w:color w:val="000080"/>
                <w:sz w:val="18"/>
                <w:szCs w:val="18"/>
                <w:highlight w:val="white"/>
                <w:lang w:val="en-US"/>
                <w:rPrChange w:id="441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11"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412"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13"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14"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15" w:author="Adam" w:date="2017-05-19T13:17: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16" w:author="Adam" w:date="2017-05-19T11:55: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17" w:author="Adam" w:date="2017-05-19T13:17: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418" w:author="Adam" w:date="2017-05-19T11:55:00Z">
                  <w:rPr>
                    <w:rFonts w:ascii="Courier New" w:hAnsi="Courier New" w:cs="Courier New"/>
                    <w:b/>
                    <w:bCs/>
                    <w:color w:val="0000FF"/>
                    <w:sz w:val="18"/>
                    <w:szCs w:val="18"/>
                    <w:highlight w:val="white"/>
                  </w:rPr>
                </w:rPrChange>
              </w:rPr>
              <w:t>if</w:t>
            </w:r>
            <w:r w:rsidRPr="006813C9">
              <w:rPr>
                <w:rFonts w:ascii="Courier New" w:hAnsi="Courier New" w:cs="Courier New"/>
                <w:color w:val="000000"/>
                <w:sz w:val="18"/>
                <w:szCs w:val="18"/>
                <w:highlight w:val="white"/>
                <w:lang w:val="en-US"/>
                <w:rPrChange w:id="441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2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21" w:author="Adam" w:date="2017-05-19T11:55:00Z">
                  <w:rPr>
                    <w:rFonts w:ascii="Courier New" w:hAnsi="Courier New" w:cs="Courier New"/>
                    <w:color w:val="000000"/>
                    <w:sz w:val="18"/>
                    <w:szCs w:val="18"/>
                    <w:highlight w:val="white"/>
                  </w:rPr>
                </w:rPrChange>
              </w:rPr>
              <w:t>str</w:t>
            </w:r>
            <w:r w:rsidRPr="006813C9">
              <w:rPr>
                <w:rFonts w:ascii="Courier New" w:hAnsi="Courier New" w:cs="Courier New"/>
                <w:b/>
                <w:bCs/>
                <w:color w:val="000080"/>
                <w:sz w:val="18"/>
                <w:szCs w:val="18"/>
                <w:highlight w:val="white"/>
                <w:lang w:val="en-US"/>
                <w:rPrChange w:id="442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23" w:author="Adam" w:date="2017-05-19T11:55:00Z">
                  <w:rPr>
                    <w:rFonts w:ascii="Courier New" w:hAnsi="Courier New" w:cs="Courier New"/>
                    <w:color w:val="000000"/>
                    <w:sz w:val="18"/>
                    <w:szCs w:val="18"/>
                    <w:highlight w:val="white"/>
                  </w:rPr>
                </w:rPrChange>
              </w:rPr>
              <w:t>indexOf</w:t>
            </w:r>
            <w:r w:rsidRPr="006813C9">
              <w:rPr>
                <w:rFonts w:ascii="Courier New" w:hAnsi="Courier New" w:cs="Courier New"/>
                <w:b/>
                <w:bCs/>
                <w:color w:val="000080"/>
                <w:sz w:val="18"/>
                <w:szCs w:val="18"/>
                <w:highlight w:val="white"/>
                <w:lang w:val="en-US"/>
                <w:rPrChange w:id="442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425" w:author="Adam" w:date="2017-05-19T11:55:00Z">
                  <w:rPr>
                    <w:rFonts w:ascii="Courier New" w:hAnsi="Courier New" w:cs="Courier New"/>
                    <w:color w:val="808080"/>
                    <w:sz w:val="18"/>
                    <w:szCs w:val="18"/>
                    <w:highlight w:val="white"/>
                  </w:rPr>
                </w:rPrChange>
              </w:rPr>
              <w:t>"acendeLedManutencao"</w:t>
            </w:r>
            <w:r w:rsidRPr="006813C9">
              <w:rPr>
                <w:rFonts w:ascii="Courier New" w:hAnsi="Courier New" w:cs="Courier New"/>
                <w:b/>
                <w:bCs/>
                <w:color w:val="000080"/>
                <w:sz w:val="18"/>
                <w:szCs w:val="18"/>
                <w:highlight w:val="white"/>
                <w:lang w:val="en-US"/>
                <w:rPrChange w:id="442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2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28"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42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30"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431" w:author="Adam" w:date="2017-05-19T11:55:00Z">
                  <w:rPr>
                    <w:rFonts w:ascii="Courier New" w:hAnsi="Courier New" w:cs="Courier New"/>
                    <w:color w:val="FF8000"/>
                    <w:sz w:val="18"/>
                    <w:szCs w:val="18"/>
                    <w:highlight w:val="white"/>
                  </w:rPr>
                </w:rPrChange>
              </w:rPr>
              <w:t>1</w:t>
            </w:r>
            <w:r w:rsidRPr="006813C9">
              <w:rPr>
                <w:rFonts w:ascii="Courier New" w:hAnsi="Courier New" w:cs="Courier New"/>
                <w:b/>
                <w:bCs/>
                <w:color w:val="000080"/>
                <w:sz w:val="18"/>
                <w:szCs w:val="18"/>
                <w:highlight w:val="white"/>
                <w:lang w:val="en-US"/>
                <w:rPrChange w:id="443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33"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34"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35"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36" w:author="Adam" w:date="2017-05-19T11:55:00Z">
                  <w:rPr>
                    <w:rFonts w:ascii="Courier New" w:hAnsi="Courier New" w:cs="Courier New"/>
                    <w:color w:val="000000"/>
                    <w:sz w:val="18"/>
                    <w:szCs w:val="18"/>
                    <w:highlight w:val="white"/>
                  </w:rPr>
                </w:rPrChange>
              </w:rPr>
              <w:t xml:space="preserve">      digitalWrite</w:t>
            </w:r>
            <w:r w:rsidRPr="006813C9">
              <w:rPr>
                <w:rFonts w:ascii="Courier New" w:hAnsi="Courier New" w:cs="Courier New"/>
                <w:b/>
                <w:bCs/>
                <w:color w:val="000080"/>
                <w:sz w:val="18"/>
                <w:szCs w:val="18"/>
                <w:highlight w:val="white"/>
                <w:lang w:val="en-US"/>
                <w:rPrChange w:id="4437"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FF8000"/>
                <w:sz w:val="18"/>
                <w:szCs w:val="18"/>
                <w:highlight w:val="white"/>
                <w:lang w:val="en-US"/>
                <w:rPrChange w:id="4438" w:author="Adam" w:date="2017-05-19T11:55:00Z">
                  <w:rPr>
                    <w:rFonts w:ascii="Courier New" w:hAnsi="Courier New" w:cs="Courier New"/>
                    <w:color w:val="FF8000"/>
                    <w:sz w:val="18"/>
                    <w:szCs w:val="18"/>
                    <w:highlight w:val="white"/>
                  </w:rPr>
                </w:rPrChange>
              </w:rPr>
              <w:t>18</w:t>
            </w:r>
            <w:r w:rsidRPr="006813C9">
              <w:rPr>
                <w:rFonts w:ascii="Courier New" w:hAnsi="Courier New" w:cs="Courier New"/>
                <w:b/>
                <w:bCs/>
                <w:color w:val="000080"/>
                <w:sz w:val="18"/>
                <w:szCs w:val="18"/>
                <w:highlight w:val="white"/>
                <w:lang w:val="en-US"/>
                <w:rPrChange w:id="443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40" w:author="Adam" w:date="2017-05-19T11:55:00Z">
                  <w:rPr>
                    <w:rFonts w:ascii="Courier New" w:hAnsi="Courier New" w:cs="Courier New"/>
                    <w:color w:val="000000"/>
                    <w:sz w:val="18"/>
                    <w:szCs w:val="18"/>
                    <w:highlight w:val="white"/>
                  </w:rPr>
                </w:rPrChange>
              </w:rPr>
              <w:t xml:space="preserve"> HIGH</w:t>
            </w:r>
            <w:r w:rsidRPr="006813C9">
              <w:rPr>
                <w:rFonts w:ascii="Courier New" w:hAnsi="Courier New" w:cs="Courier New"/>
                <w:b/>
                <w:bCs/>
                <w:color w:val="000080"/>
                <w:sz w:val="18"/>
                <w:szCs w:val="18"/>
                <w:highlight w:val="white"/>
                <w:lang w:val="en-US"/>
                <w:rPrChange w:id="4441" w:author="Adam" w:date="2017-05-19T11:55: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42" w:author="Adam" w:date="2017-05-19T13:17: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43" w:author="Adam" w:date="2017-05-19T11:55: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44"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45"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46"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47"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48"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49" w:author="Adam" w:date="2017-05-19T13:17:00Z">
                  <w:rPr>
                    <w:rFonts w:ascii="Courier New" w:hAnsi="Courier New" w:cs="Courier New"/>
                    <w:color w:val="000000"/>
                    <w:sz w:val="18"/>
                    <w:szCs w:val="18"/>
                    <w:highlight w:val="white"/>
                  </w:rPr>
                </w:rPrChange>
              </w:rPr>
              <w:t xml:space="preserve">  String botao</w:t>
            </w:r>
            <w:r w:rsidRPr="00851D32">
              <w:rPr>
                <w:rFonts w:ascii="Courier New" w:hAnsi="Courier New" w:cs="Courier New"/>
                <w:b/>
                <w:bCs/>
                <w:color w:val="000080"/>
                <w:sz w:val="18"/>
                <w:szCs w:val="18"/>
                <w:highlight w:val="white"/>
                <w:lang w:val="en-US"/>
                <w:rPrChange w:id="4450"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51" w:author="Adam" w:date="2017-05-19T13:17:00Z">
                  <w:rPr>
                    <w:rFonts w:ascii="Courier New" w:hAnsi="Courier New" w:cs="Courier New"/>
                    <w:color w:val="000000"/>
                    <w:sz w:val="18"/>
                    <w:szCs w:val="18"/>
                    <w:highlight w:val="white"/>
                  </w:rPr>
                </w:rPrChange>
              </w:rPr>
            </w:pP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52"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53"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4454" w:author="Adam" w:date="2017-05-19T13:17:00Z">
                  <w:rPr>
                    <w:rFonts w:ascii="Courier New" w:hAnsi="Courier New" w:cs="Courier New"/>
                    <w:b/>
                    <w:bCs/>
                    <w:color w:val="0000FF"/>
                    <w:sz w:val="18"/>
                    <w:szCs w:val="18"/>
                    <w:highlight w:val="white"/>
                  </w:rPr>
                </w:rPrChange>
              </w:rPr>
              <w:t>if</w:t>
            </w:r>
            <w:r w:rsidRPr="00851D32">
              <w:rPr>
                <w:rFonts w:ascii="Courier New" w:hAnsi="Courier New" w:cs="Courier New"/>
                <w:color w:val="000000"/>
                <w:sz w:val="18"/>
                <w:szCs w:val="18"/>
                <w:highlight w:val="white"/>
                <w:lang w:val="en-US"/>
                <w:rPrChange w:id="4455"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56"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457" w:author="Adam" w:date="2017-05-19T13:17:00Z">
                  <w:rPr>
                    <w:rFonts w:ascii="Courier New" w:hAnsi="Courier New" w:cs="Courier New"/>
                    <w:color w:val="000000"/>
                    <w:sz w:val="18"/>
                    <w:szCs w:val="18"/>
                    <w:highlight w:val="white"/>
                  </w:rPr>
                </w:rPrChange>
              </w:rPr>
              <w:t>digitalRead</w:t>
            </w:r>
            <w:r w:rsidRPr="00851D32">
              <w:rPr>
                <w:rFonts w:ascii="Courier New" w:hAnsi="Courier New" w:cs="Courier New"/>
                <w:b/>
                <w:bCs/>
                <w:color w:val="000080"/>
                <w:sz w:val="18"/>
                <w:szCs w:val="18"/>
                <w:highlight w:val="white"/>
                <w:lang w:val="en-US"/>
                <w:rPrChange w:id="4458"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4459" w:author="Adam" w:date="2017-05-19T13:17:00Z">
                  <w:rPr>
                    <w:rFonts w:ascii="Courier New" w:hAnsi="Courier New" w:cs="Courier New"/>
                    <w:color w:val="FF8000"/>
                    <w:sz w:val="18"/>
                    <w:szCs w:val="18"/>
                    <w:highlight w:val="white"/>
                  </w:rPr>
                </w:rPrChange>
              </w:rPr>
              <w:t>3</w:t>
            </w:r>
            <w:r w:rsidRPr="00851D32">
              <w:rPr>
                <w:rFonts w:ascii="Courier New" w:hAnsi="Courier New" w:cs="Courier New"/>
                <w:b/>
                <w:bCs/>
                <w:color w:val="000080"/>
                <w:sz w:val="18"/>
                <w:szCs w:val="18"/>
                <w:highlight w:val="white"/>
                <w:lang w:val="en-US"/>
                <w:rPrChange w:id="4460"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461"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62" w:author="Adam" w:date="2017-05-19T13:17: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lang w:val="en-US"/>
                <w:rPrChange w:id="4463" w:author="Adam" w:date="2017-05-19T13:17:00Z">
                  <w:rPr>
                    <w:rFonts w:ascii="Courier New" w:hAnsi="Courier New" w:cs="Courier New"/>
                    <w:color w:val="000000"/>
                    <w:sz w:val="18"/>
                    <w:szCs w:val="18"/>
                    <w:highlight w:val="white"/>
                  </w:rPr>
                </w:rPrChange>
              </w:rPr>
              <w:t xml:space="preserve">    </w:t>
            </w:r>
            <w:r w:rsidRPr="00856A01">
              <w:rPr>
                <w:rFonts w:ascii="Courier New" w:hAnsi="Courier New" w:cs="Courier New"/>
                <w:color w:val="000000"/>
                <w:sz w:val="18"/>
                <w:szCs w:val="18"/>
                <w:highlight w:val="white"/>
              </w:rPr>
              <w:t xml:space="preserve">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"FECHAR"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FECHA"</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PARAR"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7</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"VENTAR"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107626" w:rsidRPr="003540AC"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VENTO"</w:t>
            </w:r>
            <w:r w:rsidRPr="00856A01">
              <w:rPr>
                <w:rFonts w:ascii="Courier New" w:hAnsi="Courier New" w:cs="Courier New"/>
                <w:b/>
                <w:bCs/>
                <w:color w:val="000080"/>
                <w:sz w:val="18"/>
                <w:szCs w:val="18"/>
                <w:highlight w:val="white"/>
              </w:rPr>
              <w:t>);</w:t>
            </w:r>
          </w:p>
        </w:tc>
      </w:tr>
    </w:tbl>
    <w:p w:rsidR="00107626" w:rsidRDefault="00107626" w:rsidP="00107626">
      <w:pPr>
        <w:jc w:val="right"/>
        <w:rPr>
          <w:sz w:val="20"/>
          <w:szCs w:val="20"/>
        </w:rPr>
      </w:pPr>
    </w:p>
    <w:p w:rsidR="00107626" w:rsidRDefault="00107626" w:rsidP="00107626">
      <w:pPr>
        <w:spacing w:line="240" w:lineRule="auto"/>
        <w:ind w:firstLine="0"/>
        <w:jc w:val="left"/>
        <w:rPr>
          <w:sz w:val="20"/>
          <w:szCs w:val="20"/>
        </w:rPr>
      </w:pPr>
      <w:r>
        <w:rPr>
          <w:sz w:val="20"/>
          <w:szCs w:val="20"/>
        </w:rPr>
        <w:br w:type="page"/>
      </w:r>
    </w:p>
    <w:p w:rsidR="00107626" w:rsidRPr="004F465E" w:rsidRDefault="003540AC" w:rsidP="00107626">
      <w:pPr>
        <w:jc w:val="right"/>
        <w:rPr>
          <w:sz w:val="20"/>
          <w:szCs w:val="20"/>
        </w:rPr>
      </w:pPr>
      <w:r>
        <w:rPr>
          <w:sz w:val="20"/>
          <w:szCs w:val="20"/>
        </w:rPr>
        <w:lastRenderedPageBreak/>
        <w:t>(conclusão</w:t>
      </w:r>
      <w:r w:rsidR="00107626" w:rsidRPr="004F465E">
        <w:rPr>
          <w:sz w:val="20"/>
          <w:szCs w:val="20"/>
        </w:rPr>
        <w:t>)</w:t>
      </w:r>
    </w:p>
    <w:tbl>
      <w:tblPr>
        <w:tblStyle w:val="Tabelacomgrade"/>
        <w:tblW w:w="9067" w:type="dxa"/>
        <w:tblLook w:val="04A0" w:firstRow="1" w:lastRow="0" w:firstColumn="1" w:lastColumn="0" w:noHBand="0" w:noVBand="1"/>
      </w:tblPr>
      <w:tblGrid>
        <w:gridCol w:w="505"/>
        <w:gridCol w:w="8562"/>
      </w:tblGrid>
      <w:tr w:rsidR="00107626" w:rsidTr="003C2F3B">
        <w:tc>
          <w:tcPr>
            <w:tcW w:w="505" w:type="dxa"/>
          </w:tcPr>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119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129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139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146</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147</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148</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149</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150</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151</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152</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153</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154</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155</w:t>
            </w:r>
          </w:p>
          <w:p w:rsidR="00107626" w:rsidRPr="004F465E" w:rsidRDefault="00107626" w:rsidP="003C2F3B">
            <w:pPr>
              <w:spacing w:line="240" w:lineRule="auto"/>
              <w:ind w:left="-113" w:firstLine="29"/>
              <w:jc w:val="center"/>
              <w:rPr>
                <w:rFonts w:ascii="Courier New" w:hAnsi="Courier New" w:cs="Courier New"/>
                <w:color w:val="000000"/>
                <w:sz w:val="18"/>
                <w:szCs w:val="18"/>
              </w:rPr>
            </w:pPr>
            <w:r w:rsidRPr="004F465E">
              <w:rPr>
                <w:rFonts w:ascii="Courier New" w:hAnsi="Courier New" w:cs="Courier New"/>
                <w:color w:val="000000"/>
                <w:sz w:val="18"/>
                <w:szCs w:val="18"/>
              </w:rPr>
              <w:t>156</w:t>
            </w:r>
          </w:p>
          <w:p w:rsidR="00107626" w:rsidRPr="004F465E" w:rsidRDefault="00107626" w:rsidP="003540AC">
            <w:pPr>
              <w:spacing w:line="240" w:lineRule="auto"/>
              <w:ind w:left="-113" w:firstLine="29"/>
              <w:jc w:val="center"/>
              <w:rPr>
                <w:rFonts w:ascii="Courier New" w:hAnsi="Courier New" w:cs="Courier New"/>
                <w:color w:val="000000"/>
                <w:sz w:val="18"/>
                <w:szCs w:val="18"/>
              </w:rPr>
            </w:pPr>
          </w:p>
        </w:tc>
        <w:tc>
          <w:tcPr>
            <w:tcW w:w="8562" w:type="dxa"/>
          </w:tcPr>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11</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"ILUMINAR"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LUZ"</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13</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"DESCER"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DESCE"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15</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"SUBIR"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64" w:author="Adam" w:date="2017-05-19T13:17:00Z">
                  <w:rPr>
                    <w:rFonts w:ascii="Courier New" w:hAnsi="Courier New" w:cs="Courier New"/>
                    <w:color w:val="000000"/>
                    <w:sz w:val="18"/>
                    <w:szCs w:val="18"/>
                    <w:highlight w:val="white"/>
                  </w:rPr>
                </w:rPrChange>
              </w:rPr>
            </w:pPr>
            <w:r w:rsidRPr="00856A01">
              <w:rPr>
                <w:rFonts w:ascii="Courier New" w:hAnsi="Courier New" w:cs="Courier New"/>
                <w:color w:val="000000"/>
                <w:sz w:val="18"/>
                <w:szCs w:val="18"/>
                <w:highlight w:val="white"/>
              </w:rPr>
              <w:t xml:space="preserve">    </w:t>
            </w:r>
            <w:r w:rsidRPr="00851D32">
              <w:rPr>
                <w:rFonts w:ascii="Courier New" w:hAnsi="Courier New" w:cs="Courier New"/>
                <w:color w:val="000000"/>
                <w:sz w:val="18"/>
                <w:szCs w:val="18"/>
                <w:highlight w:val="white"/>
                <w:lang w:val="en-US"/>
                <w:rPrChange w:id="4465" w:author="Adam" w:date="2017-05-19T13:17:00Z">
                  <w:rPr>
                    <w:rFonts w:ascii="Courier New" w:hAnsi="Courier New" w:cs="Courier New"/>
                    <w:color w:val="000000"/>
                    <w:sz w:val="18"/>
                    <w:szCs w:val="18"/>
                    <w:highlight w:val="white"/>
                  </w:rPr>
                </w:rPrChange>
              </w:rPr>
              <w:t>Serial</w:t>
            </w:r>
            <w:r w:rsidRPr="00851D32">
              <w:rPr>
                <w:rFonts w:ascii="Courier New" w:hAnsi="Courier New" w:cs="Courier New"/>
                <w:b/>
                <w:bCs/>
                <w:color w:val="000080"/>
                <w:sz w:val="18"/>
                <w:szCs w:val="18"/>
                <w:highlight w:val="white"/>
                <w:lang w:val="en-US"/>
                <w:rPrChange w:id="4466"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467" w:author="Adam" w:date="2017-05-19T13:17:00Z">
                  <w:rPr>
                    <w:rFonts w:ascii="Courier New" w:hAnsi="Courier New" w:cs="Courier New"/>
                    <w:color w:val="000000"/>
                    <w:sz w:val="18"/>
                    <w:szCs w:val="18"/>
                    <w:highlight w:val="white"/>
                  </w:rPr>
                </w:rPrChange>
              </w:rPr>
              <w:t>println</w:t>
            </w:r>
            <w:r w:rsidRPr="00851D32">
              <w:rPr>
                <w:rFonts w:ascii="Courier New" w:hAnsi="Courier New" w:cs="Courier New"/>
                <w:b/>
                <w:bCs/>
                <w:color w:val="000080"/>
                <w:sz w:val="18"/>
                <w:szCs w:val="18"/>
                <w:highlight w:val="white"/>
                <w:lang w:val="en-US"/>
                <w:rPrChange w:id="4468"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808080"/>
                <w:sz w:val="18"/>
                <w:szCs w:val="18"/>
                <w:highlight w:val="white"/>
                <w:lang w:val="en-US"/>
                <w:rPrChange w:id="4469" w:author="Adam" w:date="2017-05-19T13:17:00Z">
                  <w:rPr>
                    <w:rFonts w:ascii="Courier New" w:hAnsi="Courier New" w:cs="Courier New"/>
                    <w:color w:val="808080"/>
                    <w:sz w:val="18"/>
                    <w:szCs w:val="18"/>
                    <w:highlight w:val="white"/>
                  </w:rPr>
                </w:rPrChange>
              </w:rPr>
              <w:t>"Botao SOBE"</w:t>
            </w:r>
            <w:r w:rsidRPr="00851D32">
              <w:rPr>
                <w:rFonts w:ascii="Courier New" w:hAnsi="Courier New" w:cs="Courier New"/>
                <w:b/>
                <w:bCs/>
                <w:color w:val="000080"/>
                <w:sz w:val="18"/>
                <w:szCs w:val="18"/>
                <w:highlight w:val="white"/>
                <w:lang w:val="en-US"/>
                <w:rPrChange w:id="4470"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71"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72"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73" w:author="Adam" w:date="2017-05-19T13:17:00Z">
                  <w:rPr>
                    <w:rFonts w:ascii="Courier New" w:hAnsi="Courier New" w:cs="Courier New"/>
                    <w:b/>
                    <w:bCs/>
                    <w:color w:val="000080"/>
                    <w:sz w:val="18"/>
                    <w:szCs w:val="18"/>
                    <w:highlight w:val="white"/>
                  </w:rPr>
                </w:rPrChange>
              </w:rPr>
              <w:t>}</w:t>
            </w: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74" w:author="Adam" w:date="2017-05-19T13:17:00Z">
                  <w:rPr>
                    <w:rFonts w:ascii="Courier New" w:hAnsi="Courier New" w:cs="Courier New"/>
                    <w:color w:val="000000"/>
                    <w:sz w:val="18"/>
                    <w:szCs w:val="18"/>
                    <w:highlight w:val="white"/>
                  </w:rPr>
                </w:rPrChange>
              </w:rPr>
            </w:pPr>
          </w:p>
          <w:p w:rsidR="003540AC" w:rsidRPr="00851D32"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75" w:author="Adam" w:date="2017-05-19T13:17:00Z">
                  <w:rPr>
                    <w:rFonts w:ascii="Courier New" w:hAnsi="Courier New" w:cs="Courier New"/>
                    <w:color w:val="000000"/>
                    <w:sz w:val="18"/>
                    <w:szCs w:val="18"/>
                    <w:highlight w:val="white"/>
                  </w:rPr>
                </w:rPrChange>
              </w:rPr>
            </w:pPr>
            <w:r w:rsidRPr="00851D32">
              <w:rPr>
                <w:rFonts w:ascii="Courier New" w:hAnsi="Courier New" w:cs="Courier New"/>
                <w:color w:val="000000"/>
                <w:sz w:val="18"/>
                <w:szCs w:val="18"/>
                <w:highlight w:val="white"/>
                <w:lang w:val="en-US"/>
                <w:rPrChange w:id="4476"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FF"/>
                <w:sz w:val="18"/>
                <w:szCs w:val="18"/>
                <w:highlight w:val="white"/>
                <w:lang w:val="en-US"/>
                <w:rPrChange w:id="4477" w:author="Adam" w:date="2017-05-19T13:17:00Z">
                  <w:rPr>
                    <w:rFonts w:ascii="Courier New" w:hAnsi="Courier New" w:cs="Courier New"/>
                    <w:b/>
                    <w:bCs/>
                    <w:color w:val="0000FF"/>
                    <w:sz w:val="18"/>
                    <w:szCs w:val="18"/>
                    <w:highlight w:val="white"/>
                  </w:rPr>
                </w:rPrChange>
              </w:rPr>
              <w:t>if</w:t>
            </w:r>
            <w:r w:rsidRPr="00851D32">
              <w:rPr>
                <w:rFonts w:ascii="Courier New" w:hAnsi="Courier New" w:cs="Courier New"/>
                <w:color w:val="000000"/>
                <w:sz w:val="18"/>
                <w:szCs w:val="18"/>
                <w:highlight w:val="white"/>
                <w:lang w:val="en-US"/>
                <w:rPrChange w:id="4478"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79"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480" w:author="Adam" w:date="2017-05-19T13:17:00Z">
                  <w:rPr>
                    <w:rFonts w:ascii="Courier New" w:hAnsi="Courier New" w:cs="Courier New"/>
                    <w:color w:val="000000"/>
                    <w:sz w:val="18"/>
                    <w:szCs w:val="18"/>
                    <w:highlight w:val="white"/>
                  </w:rPr>
                </w:rPrChange>
              </w:rPr>
              <w:t>digitalRead</w:t>
            </w:r>
            <w:r w:rsidRPr="00851D32">
              <w:rPr>
                <w:rFonts w:ascii="Courier New" w:hAnsi="Courier New" w:cs="Courier New"/>
                <w:b/>
                <w:bCs/>
                <w:color w:val="000080"/>
                <w:sz w:val="18"/>
                <w:szCs w:val="18"/>
                <w:highlight w:val="white"/>
                <w:lang w:val="en-US"/>
                <w:rPrChange w:id="4481"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FF8000"/>
                <w:sz w:val="18"/>
                <w:szCs w:val="18"/>
                <w:highlight w:val="white"/>
                <w:lang w:val="en-US"/>
                <w:rPrChange w:id="4482" w:author="Adam" w:date="2017-05-19T13:17:00Z">
                  <w:rPr>
                    <w:rFonts w:ascii="Courier New" w:hAnsi="Courier New" w:cs="Courier New"/>
                    <w:color w:val="FF8000"/>
                    <w:sz w:val="18"/>
                    <w:szCs w:val="18"/>
                    <w:highlight w:val="white"/>
                  </w:rPr>
                </w:rPrChange>
              </w:rPr>
              <w:t>17</w:t>
            </w:r>
            <w:r w:rsidRPr="00851D32">
              <w:rPr>
                <w:rFonts w:ascii="Courier New" w:hAnsi="Courier New" w:cs="Courier New"/>
                <w:b/>
                <w:bCs/>
                <w:color w:val="000080"/>
                <w:sz w:val="18"/>
                <w:szCs w:val="18"/>
                <w:highlight w:val="white"/>
                <w:lang w:val="en-US"/>
                <w:rPrChange w:id="4483" w:author="Adam" w:date="2017-05-19T13:17:00Z">
                  <w:rPr>
                    <w:rFonts w:ascii="Courier New" w:hAnsi="Courier New" w:cs="Courier New"/>
                    <w:b/>
                    <w:bCs/>
                    <w:color w:val="000080"/>
                    <w:sz w:val="18"/>
                    <w:szCs w:val="18"/>
                    <w:highlight w:val="white"/>
                  </w:rPr>
                </w:rPrChange>
              </w:rPr>
              <w:t>))</w:t>
            </w:r>
            <w:r w:rsidRPr="00851D32">
              <w:rPr>
                <w:rFonts w:ascii="Courier New" w:hAnsi="Courier New" w:cs="Courier New"/>
                <w:color w:val="000000"/>
                <w:sz w:val="18"/>
                <w:szCs w:val="18"/>
                <w:highlight w:val="white"/>
                <w:lang w:val="en-US"/>
                <w:rPrChange w:id="4484" w:author="Adam" w:date="2017-05-19T13:17:00Z">
                  <w:rPr>
                    <w:rFonts w:ascii="Courier New" w:hAnsi="Courier New" w:cs="Courier New"/>
                    <w:color w:val="000000"/>
                    <w:sz w:val="18"/>
                    <w:szCs w:val="18"/>
                    <w:highlight w:val="white"/>
                  </w:rPr>
                </w:rPrChange>
              </w:rPr>
              <w:t xml:space="preserve"> </w:t>
            </w:r>
            <w:r w:rsidRPr="00851D32">
              <w:rPr>
                <w:rFonts w:ascii="Courier New" w:hAnsi="Courier New" w:cs="Courier New"/>
                <w:b/>
                <w:bCs/>
                <w:color w:val="000080"/>
                <w:sz w:val="18"/>
                <w:szCs w:val="18"/>
                <w:highlight w:val="white"/>
                <w:lang w:val="en-US"/>
                <w:rPrChange w:id="4485" w:author="Adam" w:date="2017-05-19T13:17: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1D32">
              <w:rPr>
                <w:rFonts w:ascii="Courier New" w:hAnsi="Courier New" w:cs="Courier New"/>
                <w:color w:val="000000"/>
                <w:sz w:val="18"/>
                <w:szCs w:val="18"/>
                <w:highlight w:val="white"/>
                <w:lang w:val="en-US"/>
                <w:rPrChange w:id="4486" w:author="Adam" w:date="2017-05-19T13:17:00Z">
                  <w:rPr>
                    <w:rFonts w:ascii="Courier New" w:hAnsi="Courier New" w:cs="Courier New"/>
                    <w:color w:val="000000"/>
                    <w:sz w:val="18"/>
                    <w:szCs w:val="18"/>
                    <w:highlight w:val="white"/>
                  </w:rPr>
                </w:rPrChange>
              </w:rPr>
              <w:t xml:space="preserve">    </w:t>
            </w:r>
            <w:r w:rsidRPr="00856A01">
              <w:rPr>
                <w:rFonts w:ascii="Courier New" w:hAnsi="Courier New" w:cs="Courier New"/>
                <w:color w:val="000000"/>
                <w:sz w:val="18"/>
                <w:szCs w:val="18"/>
                <w:highlight w:val="white"/>
              </w:rPr>
              <w:t xml:space="preserve">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"ABRIR"</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Serial</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println</w:t>
            </w:r>
            <w:r w:rsidRPr="00856A01">
              <w:rPr>
                <w:rFonts w:ascii="Courier New" w:hAnsi="Courier New" w:cs="Courier New"/>
                <w:b/>
                <w:bCs/>
                <w:color w:val="000080"/>
                <w:sz w:val="18"/>
                <w:szCs w:val="18"/>
                <w:highlight w:val="white"/>
              </w:rPr>
              <w:t>(</w:t>
            </w:r>
            <w:r w:rsidRPr="00856A01">
              <w:rPr>
                <w:rFonts w:ascii="Courier New" w:hAnsi="Courier New" w:cs="Courier New"/>
                <w:color w:val="808080"/>
                <w:sz w:val="18"/>
                <w:szCs w:val="18"/>
                <w:highlight w:val="white"/>
              </w:rPr>
              <w:t>"Botao ABRE"</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FF"/>
                <w:sz w:val="18"/>
                <w:szCs w:val="18"/>
                <w:highlight w:val="white"/>
              </w:rPr>
              <w:t>if</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digitalRead</w:t>
            </w:r>
            <w:r w:rsidRPr="00856A01">
              <w:rPr>
                <w:rFonts w:ascii="Courier New" w:hAnsi="Courier New" w:cs="Courier New"/>
                <w:b/>
                <w:bCs/>
                <w:color w:val="000080"/>
                <w:sz w:val="18"/>
                <w:szCs w:val="18"/>
                <w:highlight w:val="white"/>
              </w:rPr>
              <w:t>(</w:t>
            </w:r>
            <w:r w:rsidRPr="00856A01">
              <w:rPr>
                <w:rFonts w:ascii="Courier New" w:hAnsi="Courier New" w:cs="Courier New"/>
                <w:color w:val="FF8000"/>
                <w:sz w:val="18"/>
                <w:szCs w:val="18"/>
                <w:highlight w:val="white"/>
              </w:rPr>
              <w:t>19</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botao </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 xml:space="preserve"> </w:t>
            </w:r>
            <w:r w:rsidRPr="00856A01">
              <w:rPr>
                <w:rFonts w:ascii="Courier New" w:hAnsi="Courier New" w:cs="Courier New"/>
                <w:color w:val="808080"/>
                <w:sz w:val="18"/>
                <w:szCs w:val="18"/>
                <w:highlight w:val="white"/>
              </w:rPr>
              <w:t>"MANUTENCAO"</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color w:val="000000"/>
                <w:sz w:val="18"/>
                <w:szCs w:val="18"/>
                <w:highlight w:val="white"/>
              </w:rPr>
              <w:t xml:space="preserve">    enviar</w:t>
            </w:r>
            <w:r w:rsidRPr="00856A01">
              <w:rPr>
                <w:rFonts w:ascii="Courier New" w:hAnsi="Courier New" w:cs="Courier New"/>
                <w:b/>
                <w:bCs/>
                <w:color w:val="000080"/>
                <w:sz w:val="18"/>
                <w:szCs w:val="18"/>
                <w:highlight w:val="white"/>
              </w:rPr>
              <w:t>(</w:t>
            </w:r>
            <w:r w:rsidRPr="00856A01">
              <w:rPr>
                <w:rFonts w:ascii="Courier New" w:hAnsi="Courier New" w:cs="Courier New"/>
                <w:color w:val="000000"/>
                <w:sz w:val="18"/>
                <w:szCs w:val="18"/>
                <w:highlight w:val="white"/>
              </w:rPr>
              <w:t>botao</w:t>
            </w:r>
            <w:r w:rsidRPr="00856A01">
              <w:rPr>
                <w:rFonts w:ascii="Courier New" w:hAnsi="Courier New" w:cs="Courier New"/>
                <w:b/>
                <w:bCs/>
                <w:color w:val="000080"/>
                <w:sz w:val="18"/>
                <w:szCs w:val="18"/>
                <w:highlight w:val="whit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87" w:author="Adam" w:date="2017-05-19T11:55:00Z">
                  <w:rPr>
                    <w:rFonts w:ascii="Courier New" w:hAnsi="Courier New" w:cs="Courier New"/>
                    <w:color w:val="000000"/>
                    <w:sz w:val="18"/>
                    <w:szCs w:val="18"/>
                    <w:highlight w:val="white"/>
                  </w:rPr>
                </w:rPrChange>
              </w:rPr>
            </w:pPr>
            <w:r w:rsidRPr="00856A01">
              <w:rPr>
                <w:rFonts w:ascii="Courier New" w:hAnsi="Courier New" w:cs="Courier New"/>
                <w:color w:val="000000"/>
                <w:sz w:val="18"/>
                <w:szCs w:val="18"/>
                <w:highlight w:val="white"/>
              </w:rPr>
              <w:t xml:space="preserve">    </w:t>
            </w:r>
            <w:r w:rsidRPr="006813C9">
              <w:rPr>
                <w:rFonts w:ascii="Courier New" w:hAnsi="Courier New" w:cs="Courier New"/>
                <w:color w:val="000000"/>
                <w:sz w:val="18"/>
                <w:szCs w:val="18"/>
                <w:highlight w:val="white"/>
                <w:lang w:val="en-US"/>
                <w:rPrChange w:id="4488" w:author="Adam" w:date="2017-05-19T11:55:00Z">
                  <w:rPr>
                    <w:rFonts w:ascii="Courier New" w:hAnsi="Courier New" w:cs="Courier New"/>
                    <w:color w:val="000000"/>
                    <w:sz w:val="18"/>
                    <w:szCs w:val="18"/>
                    <w:highlight w:val="white"/>
                  </w:rPr>
                </w:rPrChange>
              </w:rPr>
              <w:t>Serial</w:t>
            </w:r>
            <w:r w:rsidRPr="006813C9">
              <w:rPr>
                <w:rFonts w:ascii="Courier New" w:hAnsi="Courier New" w:cs="Courier New"/>
                <w:b/>
                <w:bCs/>
                <w:color w:val="000080"/>
                <w:sz w:val="18"/>
                <w:szCs w:val="18"/>
                <w:highlight w:val="white"/>
                <w:lang w:val="en-US"/>
                <w:rPrChange w:id="4489"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490"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449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492" w:author="Adam" w:date="2017-05-19T11:55:00Z">
                  <w:rPr>
                    <w:rFonts w:ascii="Courier New" w:hAnsi="Courier New" w:cs="Courier New"/>
                    <w:color w:val="808080"/>
                    <w:sz w:val="18"/>
                    <w:szCs w:val="18"/>
                    <w:highlight w:val="white"/>
                  </w:rPr>
                </w:rPrChange>
              </w:rPr>
              <w:t>"Botao MANUTENCAO"</w:t>
            </w:r>
            <w:r w:rsidRPr="006813C9">
              <w:rPr>
                <w:rFonts w:ascii="Courier New" w:hAnsi="Courier New" w:cs="Courier New"/>
                <w:b/>
                <w:bCs/>
                <w:color w:val="000080"/>
                <w:sz w:val="18"/>
                <w:szCs w:val="18"/>
                <w:highlight w:val="white"/>
                <w:lang w:val="en-US"/>
                <w:rPrChange w:id="4493"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9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95"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496"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97" w:author="Adam" w:date="2017-05-19T11:55:00Z">
                  <w:rPr>
                    <w:rFonts w:ascii="Courier New" w:hAnsi="Courier New" w:cs="Courier New"/>
                    <w:color w:val="000000"/>
                    <w:sz w:val="18"/>
                    <w:szCs w:val="18"/>
                    <w:highlight w:val="white"/>
                  </w:rPr>
                </w:rPrChange>
              </w:rPr>
            </w:pP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498"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49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FF"/>
                <w:sz w:val="18"/>
                <w:szCs w:val="18"/>
                <w:highlight w:val="white"/>
                <w:lang w:val="en-US"/>
                <w:rPrChange w:id="4500" w:author="Adam" w:date="2017-05-19T11:55:00Z">
                  <w:rPr>
                    <w:rFonts w:ascii="Courier New" w:hAnsi="Courier New" w:cs="Courier New"/>
                    <w:b/>
                    <w:bCs/>
                    <w:color w:val="0000FF"/>
                    <w:sz w:val="18"/>
                    <w:szCs w:val="18"/>
                    <w:highlight w:val="white"/>
                  </w:rPr>
                </w:rPrChange>
              </w:rPr>
              <w:t>while</w:t>
            </w:r>
            <w:r w:rsidRPr="006813C9">
              <w:rPr>
                <w:rFonts w:ascii="Courier New" w:hAnsi="Courier New" w:cs="Courier New"/>
                <w:color w:val="000000"/>
                <w:sz w:val="18"/>
                <w:szCs w:val="18"/>
                <w:highlight w:val="white"/>
                <w:lang w:val="en-US"/>
                <w:rPrChange w:id="4501"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502"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03" w:author="Adam" w:date="2017-05-19T11:55:00Z">
                  <w:rPr>
                    <w:rFonts w:ascii="Courier New" w:hAnsi="Courier New" w:cs="Courier New"/>
                    <w:color w:val="000000"/>
                    <w:sz w:val="18"/>
                    <w:szCs w:val="18"/>
                    <w:highlight w:val="white"/>
                  </w:rPr>
                </w:rPrChange>
              </w:rPr>
              <w:t>serialExtra</w:t>
            </w:r>
            <w:r w:rsidRPr="006813C9">
              <w:rPr>
                <w:rFonts w:ascii="Courier New" w:hAnsi="Courier New" w:cs="Courier New"/>
                <w:b/>
                <w:bCs/>
                <w:color w:val="000080"/>
                <w:sz w:val="18"/>
                <w:szCs w:val="18"/>
                <w:highlight w:val="white"/>
                <w:lang w:val="en-US"/>
                <w:rPrChange w:id="4504"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05"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450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07"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508" w:author="Adam" w:date="2017-05-19T11:55:00Z">
                  <w:rPr>
                    <w:rFonts w:ascii="Courier New" w:hAnsi="Courier New" w:cs="Courier New"/>
                    <w:b/>
                    <w:bCs/>
                    <w:color w:val="000080"/>
                    <w:sz w:val="18"/>
                    <w:szCs w:val="18"/>
                    <w:highlight w:val="white"/>
                  </w:rPr>
                </w:rPrChange>
              </w:rPr>
              <w:t>&gt;</w:t>
            </w:r>
            <w:r w:rsidRPr="006813C9">
              <w:rPr>
                <w:rFonts w:ascii="Courier New" w:hAnsi="Courier New" w:cs="Courier New"/>
                <w:color w:val="000000"/>
                <w:sz w:val="18"/>
                <w:szCs w:val="18"/>
                <w:highlight w:val="white"/>
                <w:lang w:val="en-US"/>
                <w:rPrChange w:id="4509"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color w:val="FF8000"/>
                <w:sz w:val="18"/>
                <w:szCs w:val="18"/>
                <w:highlight w:val="white"/>
                <w:lang w:val="en-US"/>
                <w:rPrChange w:id="4510" w:author="Adam" w:date="2017-05-19T11:55:00Z">
                  <w:rPr>
                    <w:rFonts w:ascii="Courier New" w:hAnsi="Courier New" w:cs="Courier New"/>
                    <w:color w:val="FF8000"/>
                    <w:sz w:val="18"/>
                    <w:szCs w:val="18"/>
                    <w:highlight w:val="white"/>
                  </w:rPr>
                </w:rPrChange>
              </w:rPr>
              <w:t>0</w:t>
            </w:r>
            <w:r w:rsidRPr="006813C9">
              <w:rPr>
                <w:rFonts w:ascii="Courier New" w:hAnsi="Courier New" w:cs="Courier New"/>
                <w:b/>
                <w:bCs/>
                <w:color w:val="000080"/>
                <w:sz w:val="18"/>
                <w:szCs w:val="18"/>
                <w:highlight w:val="white"/>
                <w:lang w:val="en-US"/>
                <w:rPrChange w:id="451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12"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513" w:author="Adam" w:date="2017-05-19T11:55:00Z">
                  <w:rPr>
                    <w:rFonts w:ascii="Courier New" w:hAnsi="Courier New" w:cs="Courier New"/>
                    <w:b/>
                    <w:bCs/>
                    <w:color w:val="000080"/>
                    <w:sz w:val="18"/>
                    <w:szCs w:val="18"/>
                    <w:highlight w:val="white"/>
                  </w:rPr>
                </w:rPrChange>
              </w:rPr>
              <w:t>{</w:t>
            </w:r>
          </w:p>
          <w:p w:rsidR="003540AC" w:rsidRPr="006813C9" w:rsidRDefault="003540AC" w:rsidP="003540AC">
            <w:pPr>
              <w:autoSpaceDE w:val="0"/>
              <w:autoSpaceDN w:val="0"/>
              <w:adjustRightInd w:val="0"/>
              <w:spacing w:line="240" w:lineRule="auto"/>
              <w:rPr>
                <w:rFonts w:ascii="Courier New" w:hAnsi="Courier New" w:cs="Courier New"/>
                <w:color w:val="000000"/>
                <w:sz w:val="18"/>
                <w:szCs w:val="18"/>
                <w:highlight w:val="white"/>
                <w:lang w:val="en-US"/>
                <w:rPrChange w:id="4514" w:author="Adam" w:date="2017-05-19T11:55:00Z">
                  <w:rPr>
                    <w:rFonts w:ascii="Courier New" w:hAnsi="Courier New" w:cs="Courier New"/>
                    <w:color w:val="000000"/>
                    <w:sz w:val="18"/>
                    <w:szCs w:val="18"/>
                    <w:highlight w:val="white"/>
                  </w:rPr>
                </w:rPrChange>
              </w:rPr>
            </w:pPr>
            <w:r w:rsidRPr="006813C9">
              <w:rPr>
                <w:rFonts w:ascii="Courier New" w:hAnsi="Courier New" w:cs="Courier New"/>
                <w:color w:val="000000"/>
                <w:sz w:val="18"/>
                <w:szCs w:val="18"/>
                <w:highlight w:val="white"/>
                <w:lang w:val="en-US"/>
                <w:rPrChange w:id="4515" w:author="Adam" w:date="2017-05-19T11:55:00Z">
                  <w:rPr>
                    <w:rFonts w:ascii="Courier New" w:hAnsi="Courier New" w:cs="Courier New"/>
                    <w:color w:val="000000"/>
                    <w:sz w:val="18"/>
                    <w:szCs w:val="18"/>
                    <w:highlight w:val="white"/>
                  </w:rPr>
                </w:rPrChange>
              </w:rPr>
              <w:t xml:space="preserve">    Serial</w:t>
            </w:r>
            <w:r w:rsidRPr="006813C9">
              <w:rPr>
                <w:rFonts w:ascii="Courier New" w:hAnsi="Courier New" w:cs="Courier New"/>
                <w:b/>
                <w:bCs/>
                <w:color w:val="000080"/>
                <w:sz w:val="18"/>
                <w:szCs w:val="18"/>
                <w:highlight w:val="white"/>
                <w:lang w:val="en-US"/>
                <w:rPrChange w:id="4516"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17" w:author="Adam" w:date="2017-05-19T11:55:00Z">
                  <w:rPr>
                    <w:rFonts w:ascii="Courier New" w:hAnsi="Courier New" w:cs="Courier New"/>
                    <w:color w:val="000000"/>
                    <w:sz w:val="18"/>
                    <w:szCs w:val="18"/>
                    <w:highlight w:val="white"/>
                  </w:rPr>
                </w:rPrChange>
              </w:rPr>
              <w:t>println</w:t>
            </w:r>
            <w:r w:rsidRPr="006813C9">
              <w:rPr>
                <w:rFonts w:ascii="Courier New" w:hAnsi="Courier New" w:cs="Courier New"/>
                <w:b/>
                <w:bCs/>
                <w:color w:val="000080"/>
                <w:sz w:val="18"/>
                <w:szCs w:val="18"/>
                <w:highlight w:val="white"/>
                <w:lang w:val="en-US"/>
                <w:rPrChange w:id="4518"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808080"/>
                <w:sz w:val="18"/>
                <w:szCs w:val="18"/>
                <w:highlight w:val="white"/>
                <w:lang w:val="en-US"/>
                <w:rPrChange w:id="4519" w:author="Adam" w:date="2017-05-19T11:55:00Z">
                  <w:rPr>
                    <w:rFonts w:ascii="Courier New" w:hAnsi="Courier New" w:cs="Courier New"/>
                    <w:color w:val="808080"/>
                    <w:sz w:val="18"/>
                    <w:szCs w:val="18"/>
                    <w:highlight w:val="white"/>
                  </w:rPr>
                </w:rPrChange>
              </w:rPr>
              <w:t>"Buffer= "</w:t>
            </w:r>
            <w:r w:rsidRPr="006813C9">
              <w:rPr>
                <w:rFonts w:ascii="Courier New" w:hAnsi="Courier New" w:cs="Courier New"/>
                <w:color w:val="000000"/>
                <w:sz w:val="18"/>
                <w:szCs w:val="18"/>
                <w:highlight w:val="white"/>
                <w:lang w:val="en-US"/>
                <w:rPrChange w:id="4520" w:author="Adam" w:date="2017-05-19T11:55:00Z">
                  <w:rPr>
                    <w:rFonts w:ascii="Courier New" w:hAnsi="Courier New" w:cs="Courier New"/>
                    <w:color w:val="000000"/>
                    <w:sz w:val="18"/>
                    <w:szCs w:val="18"/>
                    <w:highlight w:val="white"/>
                  </w:rPr>
                </w:rPrChange>
              </w:rPr>
              <w:t xml:space="preserve"> </w:t>
            </w:r>
            <w:r w:rsidRPr="006813C9">
              <w:rPr>
                <w:rFonts w:ascii="Courier New" w:hAnsi="Courier New" w:cs="Courier New"/>
                <w:b/>
                <w:bCs/>
                <w:color w:val="000080"/>
                <w:sz w:val="18"/>
                <w:szCs w:val="18"/>
                <w:highlight w:val="white"/>
                <w:lang w:val="en-US"/>
                <w:rPrChange w:id="4521"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22" w:author="Adam" w:date="2017-05-19T11:55:00Z">
                  <w:rPr>
                    <w:rFonts w:ascii="Courier New" w:hAnsi="Courier New" w:cs="Courier New"/>
                    <w:color w:val="000000"/>
                    <w:sz w:val="18"/>
                    <w:szCs w:val="18"/>
                    <w:highlight w:val="white"/>
                  </w:rPr>
                </w:rPrChange>
              </w:rPr>
              <w:t xml:space="preserve"> String</w:t>
            </w:r>
            <w:r w:rsidRPr="006813C9">
              <w:rPr>
                <w:rFonts w:ascii="Courier New" w:hAnsi="Courier New" w:cs="Courier New"/>
                <w:b/>
                <w:bCs/>
                <w:color w:val="000080"/>
                <w:sz w:val="18"/>
                <w:szCs w:val="18"/>
                <w:highlight w:val="white"/>
                <w:lang w:val="en-US"/>
                <w:rPrChange w:id="4523"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24" w:author="Adam" w:date="2017-05-19T11:55:00Z">
                  <w:rPr>
                    <w:rFonts w:ascii="Courier New" w:hAnsi="Courier New" w:cs="Courier New"/>
                    <w:color w:val="000000"/>
                    <w:sz w:val="18"/>
                    <w:szCs w:val="18"/>
                    <w:highlight w:val="white"/>
                  </w:rPr>
                </w:rPrChange>
              </w:rPr>
              <w:t>serialExtra</w:t>
            </w:r>
            <w:r w:rsidRPr="006813C9">
              <w:rPr>
                <w:rFonts w:ascii="Courier New" w:hAnsi="Courier New" w:cs="Courier New"/>
                <w:b/>
                <w:bCs/>
                <w:color w:val="000080"/>
                <w:sz w:val="18"/>
                <w:szCs w:val="18"/>
                <w:highlight w:val="white"/>
                <w:lang w:val="en-US"/>
                <w:rPrChange w:id="4525" w:author="Adam" w:date="2017-05-19T11:55:00Z">
                  <w:rPr>
                    <w:rFonts w:ascii="Courier New" w:hAnsi="Courier New" w:cs="Courier New"/>
                    <w:b/>
                    <w:bCs/>
                    <w:color w:val="000080"/>
                    <w:sz w:val="18"/>
                    <w:szCs w:val="18"/>
                    <w:highlight w:val="white"/>
                  </w:rPr>
                </w:rPrChange>
              </w:rPr>
              <w:t>.</w:t>
            </w:r>
            <w:r w:rsidRPr="006813C9">
              <w:rPr>
                <w:rFonts w:ascii="Courier New" w:hAnsi="Courier New" w:cs="Courier New"/>
                <w:color w:val="000000"/>
                <w:sz w:val="18"/>
                <w:szCs w:val="18"/>
                <w:highlight w:val="white"/>
                <w:lang w:val="en-US"/>
                <w:rPrChange w:id="4526" w:author="Adam" w:date="2017-05-19T11:55:00Z">
                  <w:rPr>
                    <w:rFonts w:ascii="Courier New" w:hAnsi="Courier New" w:cs="Courier New"/>
                    <w:color w:val="000000"/>
                    <w:sz w:val="18"/>
                    <w:szCs w:val="18"/>
                    <w:highlight w:val="white"/>
                  </w:rPr>
                </w:rPrChange>
              </w:rPr>
              <w:t>available</w:t>
            </w:r>
            <w:r w:rsidRPr="006813C9">
              <w:rPr>
                <w:rFonts w:ascii="Courier New" w:hAnsi="Courier New" w:cs="Courier New"/>
                <w:b/>
                <w:bCs/>
                <w:color w:val="000080"/>
                <w:sz w:val="18"/>
                <w:szCs w:val="18"/>
                <w:highlight w:val="white"/>
                <w:lang w:val="en-US"/>
                <w:rPrChange w:id="4527" w:author="Adam" w:date="2017-05-19T11:55:00Z">
                  <w:rPr>
                    <w:rFonts w:ascii="Courier New" w:hAnsi="Courier New" w:cs="Courier New"/>
                    <w:b/>
                    <w:bCs/>
                    <w:color w:val="000080"/>
                    <w:sz w:val="18"/>
                    <w:szCs w:val="18"/>
                    <w:highlight w:val="white"/>
                  </w:rPr>
                </w:rPrChang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6813C9">
              <w:rPr>
                <w:rFonts w:ascii="Courier New" w:hAnsi="Courier New" w:cs="Courier New"/>
                <w:color w:val="000000"/>
                <w:sz w:val="18"/>
                <w:szCs w:val="18"/>
                <w:highlight w:val="white"/>
                <w:lang w:val="en-US"/>
                <w:rPrChange w:id="4528" w:author="Adam" w:date="2017-05-19T11:55:00Z">
                  <w:rPr>
                    <w:rFonts w:ascii="Courier New" w:hAnsi="Courier New" w:cs="Courier New"/>
                    <w:color w:val="000000"/>
                    <w:sz w:val="18"/>
                    <w:szCs w:val="18"/>
                    <w:highlight w:val="white"/>
                  </w:rPr>
                </w:rPrChange>
              </w:rPr>
              <w:t xml:space="preserve">  </w:t>
            </w:r>
            <w:r w:rsidRPr="00856A01">
              <w:rPr>
                <w:rFonts w:ascii="Courier New" w:hAnsi="Courier New" w:cs="Courier New"/>
                <w:b/>
                <w:bCs/>
                <w:color w:val="000080"/>
                <w:sz w:val="18"/>
                <w:szCs w:val="18"/>
                <w:highlight w:val="white"/>
              </w:rPr>
              <w:t>}</w:t>
            </w: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p>
          <w:p w:rsidR="003540AC" w:rsidRPr="00856A01" w:rsidRDefault="003540AC" w:rsidP="003540AC">
            <w:pPr>
              <w:autoSpaceDE w:val="0"/>
              <w:autoSpaceDN w:val="0"/>
              <w:adjustRightInd w:val="0"/>
              <w:spacing w:line="240" w:lineRule="auto"/>
              <w:rPr>
                <w:rFonts w:ascii="Courier New" w:hAnsi="Courier New" w:cs="Courier New"/>
                <w:color w:val="000000"/>
                <w:sz w:val="18"/>
                <w:szCs w:val="18"/>
                <w:highlight w:val="white"/>
              </w:rPr>
            </w:pPr>
            <w:r w:rsidRPr="00856A01">
              <w:rPr>
                <w:rFonts w:ascii="Courier New" w:hAnsi="Courier New" w:cs="Courier New"/>
                <w:b/>
                <w:bCs/>
                <w:color w:val="000080"/>
                <w:sz w:val="18"/>
                <w:szCs w:val="18"/>
                <w:highlight w:val="white"/>
              </w:rPr>
              <w:t>}</w:t>
            </w:r>
          </w:p>
          <w:p w:rsidR="00107626" w:rsidRPr="00BA5459" w:rsidRDefault="00107626" w:rsidP="003C2F3B">
            <w:pPr>
              <w:widowControl w:val="0"/>
              <w:autoSpaceDE w:val="0"/>
              <w:autoSpaceDN w:val="0"/>
              <w:adjustRightInd w:val="0"/>
              <w:spacing w:line="240" w:lineRule="auto"/>
              <w:rPr>
                <w:rFonts w:ascii="Courier New" w:hAnsi="Courier New" w:cs="Courier New"/>
                <w:color w:val="000000"/>
                <w:sz w:val="18"/>
                <w:szCs w:val="18"/>
                <w:highlight w:val="white"/>
              </w:rPr>
            </w:pPr>
          </w:p>
        </w:tc>
      </w:tr>
    </w:tbl>
    <w:p w:rsidR="00107626" w:rsidRDefault="003540AC" w:rsidP="008D6F51">
      <w:pPr>
        <w:pStyle w:val="figura"/>
      </w:pPr>
      <w:r w:rsidRPr="001E3CB1">
        <w:t xml:space="preserve">(fonte: </w:t>
      </w:r>
      <w:r>
        <w:t xml:space="preserve">Os autores </w:t>
      </w:r>
      <w:r w:rsidRPr="001E3CB1">
        <w:t>)</w:t>
      </w:r>
    </w:p>
    <w:sectPr w:rsidR="00107626" w:rsidSect="004A37C6">
      <w:headerReference w:type="default" r:id="rId138"/>
      <w:footerReference w:type="default" r:id="rId139"/>
      <w:endnotePr>
        <w:numFmt w:val="decimal"/>
      </w:endnotePr>
      <w:type w:val="continuous"/>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071" w:rsidRDefault="00B41071" w:rsidP="003B68F7">
      <w:pPr>
        <w:spacing w:line="240" w:lineRule="auto"/>
      </w:pPr>
      <w:r>
        <w:separator/>
      </w:r>
    </w:p>
  </w:endnote>
  <w:endnote w:type="continuationSeparator" w:id="0">
    <w:p w:rsidR="00B41071" w:rsidRDefault="00B41071" w:rsidP="003B6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32" w:rsidRPr="00D63C0D" w:rsidRDefault="00851D32" w:rsidP="00D63C0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071" w:rsidRDefault="00B41071" w:rsidP="003B68F7">
      <w:pPr>
        <w:spacing w:line="240" w:lineRule="auto"/>
      </w:pPr>
      <w:r>
        <w:separator/>
      </w:r>
    </w:p>
  </w:footnote>
  <w:footnote w:type="continuationSeparator" w:id="0">
    <w:p w:rsidR="00B41071" w:rsidRDefault="00B41071" w:rsidP="003B68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32" w:rsidRDefault="00851D32" w:rsidP="005B7A5E">
    <w:pPr>
      <w:pStyle w:val="Cabealho"/>
      <w:jc w:val="center"/>
    </w:pPr>
  </w:p>
  <w:p w:rsidR="00851D32" w:rsidRPr="006F0D75" w:rsidRDefault="00851D32" w:rsidP="006F0D75">
    <w:pPr>
      <w:pStyle w:val="Cabealho"/>
      <w:ind w:right="1134"/>
      <w:jc w:val="right"/>
      <w:rPr>
        <w:rFonts w:cs="Arial"/>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32" w:rsidRDefault="00851D32" w:rsidP="005B7A5E">
    <w:pPr>
      <w:pStyle w:val="Cabealho"/>
      <w:jc w:val="center"/>
    </w:pPr>
  </w:p>
  <w:p w:rsidR="00851D32" w:rsidRPr="006F0D75" w:rsidRDefault="00851D32" w:rsidP="00AB15D8">
    <w:pPr>
      <w:pStyle w:val="Cabealho"/>
      <w:jc w:val="right"/>
      <w:rPr>
        <w:rFonts w:cs="Arial"/>
        <w:szCs w:val="24"/>
      </w:rPr>
    </w:pPr>
    <w:r>
      <w:rPr>
        <w:rFonts w:cs="Arial"/>
        <w:szCs w:val="24"/>
      </w:rPr>
      <w:fldChar w:fldCharType="begin"/>
    </w:r>
    <w:r>
      <w:rPr>
        <w:rFonts w:cs="Arial"/>
        <w:szCs w:val="24"/>
      </w:rPr>
      <w:instrText xml:space="preserve"> PAGE   \* MERGEFORMAT </w:instrText>
    </w:r>
    <w:r>
      <w:rPr>
        <w:rFonts w:cs="Arial"/>
        <w:szCs w:val="24"/>
      </w:rPr>
      <w:fldChar w:fldCharType="separate"/>
    </w:r>
    <w:r w:rsidR="00AF467A">
      <w:rPr>
        <w:rFonts w:cs="Arial"/>
        <w:noProof/>
        <w:szCs w:val="24"/>
      </w:rPr>
      <w:t>80</w:t>
    </w:r>
    <w:r>
      <w:rPr>
        <w:rFonts w:cs="Arial"/>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D7734"/>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0F6140C"/>
    <w:multiLevelType w:val="hybridMultilevel"/>
    <w:tmpl w:val="69DED6F0"/>
    <w:lvl w:ilvl="0" w:tplc="B762D09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13F73FB"/>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99196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E51F7"/>
    <w:multiLevelType w:val="multilevel"/>
    <w:tmpl w:val="6BCAA9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724FA5"/>
    <w:multiLevelType w:val="hybridMultilevel"/>
    <w:tmpl w:val="ACDE5242"/>
    <w:lvl w:ilvl="0" w:tplc="1A3CDA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E435307"/>
    <w:multiLevelType w:val="hybridMultilevel"/>
    <w:tmpl w:val="0324B7AC"/>
    <w:lvl w:ilvl="0" w:tplc="0416000F">
      <w:start w:val="1"/>
      <w:numFmt w:val="decimal"/>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abstractNum w:abstractNumId="7">
    <w:nsid w:val="0EED4918"/>
    <w:multiLevelType w:val="multilevel"/>
    <w:tmpl w:val="232E00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0AE186C"/>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9">
    <w:nsid w:val="12951138"/>
    <w:multiLevelType w:val="multilevel"/>
    <w:tmpl w:val="73B684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EB5CEA"/>
    <w:multiLevelType w:val="hybridMultilevel"/>
    <w:tmpl w:val="75AE0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14E7184C"/>
    <w:multiLevelType w:val="multilevel"/>
    <w:tmpl w:val="44F28E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53421D0"/>
    <w:multiLevelType w:val="multilevel"/>
    <w:tmpl w:val="6442939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6103" w:hanging="432"/>
      </w:pPr>
      <w:rPr>
        <w:rFonts w:hint="default"/>
      </w:rPr>
    </w:lvl>
    <w:lvl w:ilvl="2">
      <w:start w:val="1"/>
      <w:numFmt w:val="decimal"/>
      <w:pStyle w:val="Ttulo3"/>
      <w:lvlText w:val="%1.%2.%3"/>
      <w:lvlJc w:val="left"/>
      <w:pPr>
        <w:ind w:left="3340"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83168"/>
    <w:multiLevelType w:val="multilevel"/>
    <w:tmpl w:val="4F303F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00174A3"/>
    <w:multiLevelType w:val="multilevel"/>
    <w:tmpl w:val="569C3574"/>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1D21CE5"/>
    <w:multiLevelType w:val="hybridMultilevel"/>
    <w:tmpl w:val="86700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5456E95"/>
    <w:multiLevelType w:val="hybridMultilevel"/>
    <w:tmpl w:val="4ED00B10"/>
    <w:lvl w:ilvl="0" w:tplc="BF6657A2">
      <w:start w:val="1"/>
      <w:numFmt w:val="decimal"/>
      <w:lvlText w:val="%1"/>
      <w:lvlJc w:val="left"/>
      <w:pPr>
        <w:ind w:left="36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7">
    <w:nsid w:val="2B464CDA"/>
    <w:multiLevelType w:val="multilevel"/>
    <w:tmpl w:val="D0446180"/>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8">
    <w:nsid w:val="2C4918A9"/>
    <w:multiLevelType w:val="multilevel"/>
    <w:tmpl w:val="F7BCAE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E151697"/>
    <w:multiLevelType w:val="multilevel"/>
    <w:tmpl w:val="A01CF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5B10348"/>
    <w:multiLevelType w:val="multilevel"/>
    <w:tmpl w:val="14A8B16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E03669"/>
    <w:multiLevelType w:val="hybridMultilevel"/>
    <w:tmpl w:val="4918702E"/>
    <w:lvl w:ilvl="0" w:tplc="21EEF3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BF0136E"/>
    <w:multiLevelType w:val="hybridMultilevel"/>
    <w:tmpl w:val="6E30C07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3F2572C"/>
    <w:multiLevelType w:val="multilevel"/>
    <w:tmpl w:val="3D100F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1C2381"/>
    <w:multiLevelType w:val="multilevel"/>
    <w:tmpl w:val="1ED05658"/>
    <w:lvl w:ilvl="0">
      <w:start w:val="1"/>
      <w:numFmt w:val="decimal"/>
      <w:lvlText w:val="%1"/>
      <w:lvlJc w:val="left"/>
      <w:pPr>
        <w:ind w:left="705" w:hanging="705"/>
      </w:pPr>
      <w:rPr>
        <w:rFonts w:cs="Times New Roman" w:hint="default"/>
      </w:rPr>
    </w:lvl>
    <w:lvl w:ilvl="1">
      <w:start w:val="1"/>
      <w:numFmt w:val="decimal"/>
      <w:lvlText w:val="%1.%2"/>
      <w:lvlJc w:val="left"/>
      <w:pPr>
        <w:ind w:left="705" w:hanging="7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25">
    <w:nsid w:val="45337CEA"/>
    <w:multiLevelType w:val="multilevel"/>
    <w:tmpl w:val="59A8E8EC"/>
    <w:styleLink w:val="Estilo1"/>
    <w:lvl w:ilvl="0">
      <w:start w:val="1"/>
      <w:numFmt w:val="decimal"/>
      <w:lvlText w:val="%1."/>
      <w:lvlJc w:val="left"/>
      <w:pPr>
        <w:ind w:left="360" w:hanging="360"/>
      </w:pPr>
      <w:rPr>
        <w:rFonts w:hint="default"/>
      </w:rPr>
    </w:lvl>
    <w:lvl w:ilvl="1">
      <w:start w:val="1"/>
      <w:numFmt w:val="decimal"/>
      <w:lvlText w:val="2.%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68F1B26"/>
    <w:multiLevelType w:val="multilevel"/>
    <w:tmpl w:val="59A8E8EC"/>
    <w:numStyleLink w:val="Estilo1"/>
  </w:abstractNum>
  <w:abstractNum w:abstractNumId="27">
    <w:nsid w:val="49C26309"/>
    <w:multiLevelType w:val="hybridMultilevel"/>
    <w:tmpl w:val="594C41D8"/>
    <w:lvl w:ilvl="0" w:tplc="556455DA">
      <w:start w:val="1"/>
      <w:numFmt w:val="decimal"/>
      <w:lvlText w:val="%1."/>
      <w:lvlJc w:val="left"/>
      <w:pPr>
        <w:ind w:left="2194" w:hanging="360"/>
      </w:pPr>
    </w:lvl>
    <w:lvl w:ilvl="1" w:tplc="04160019" w:tentative="1">
      <w:start w:val="1"/>
      <w:numFmt w:val="lowerLetter"/>
      <w:lvlText w:val="%2."/>
      <w:lvlJc w:val="left"/>
      <w:pPr>
        <w:ind w:left="2914" w:hanging="360"/>
      </w:pPr>
    </w:lvl>
    <w:lvl w:ilvl="2" w:tplc="0416001B" w:tentative="1">
      <w:start w:val="1"/>
      <w:numFmt w:val="lowerRoman"/>
      <w:lvlText w:val="%3."/>
      <w:lvlJc w:val="right"/>
      <w:pPr>
        <w:ind w:left="3634" w:hanging="180"/>
      </w:pPr>
    </w:lvl>
    <w:lvl w:ilvl="3" w:tplc="0416000F" w:tentative="1">
      <w:start w:val="1"/>
      <w:numFmt w:val="decimal"/>
      <w:lvlText w:val="%4."/>
      <w:lvlJc w:val="left"/>
      <w:pPr>
        <w:ind w:left="4354" w:hanging="360"/>
      </w:pPr>
    </w:lvl>
    <w:lvl w:ilvl="4" w:tplc="04160019" w:tentative="1">
      <w:start w:val="1"/>
      <w:numFmt w:val="lowerLetter"/>
      <w:lvlText w:val="%5."/>
      <w:lvlJc w:val="left"/>
      <w:pPr>
        <w:ind w:left="5074" w:hanging="360"/>
      </w:pPr>
    </w:lvl>
    <w:lvl w:ilvl="5" w:tplc="0416001B" w:tentative="1">
      <w:start w:val="1"/>
      <w:numFmt w:val="lowerRoman"/>
      <w:lvlText w:val="%6."/>
      <w:lvlJc w:val="right"/>
      <w:pPr>
        <w:ind w:left="5794" w:hanging="180"/>
      </w:pPr>
    </w:lvl>
    <w:lvl w:ilvl="6" w:tplc="0416000F" w:tentative="1">
      <w:start w:val="1"/>
      <w:numFmt w:val="decimal"/>
      <w:lvlText w:val="%7."/>
      <w:lvlJc w:val="left"/>
      <w:pPr>
        <w:ind w:left="6514" w:hanging="360"/>
      </w:pPr>
    </w:lvl>
    <w:lvl w:ilvl="7" w:tplc="04160019" w:tentative="1">
      <w:start w:val="1"/>
      <w:numFmt w:val="lowerLetter"/>
      <w:lvlText w:val="%8."/>
      <w:lvlJc w:val="left"/>
      <w:pPr>
        <w:ind w:left="7234" w:hanging="360"/>
      </w:pPr>
    </w:lvl>
    <w:lvl w:ilvl="8" w:tplc="0416001B" w:tentative="1">
      <w:start w:val="1"/>
      <w:numFmt w:val="lowerRoman"/>
      <w:lvlText w:val="%9."/>
      <w:lvlJc w:val="right"/>
      <w:pPr>
        <w:ind w:left="7954" w:hanging="180"/>
      </w:pPr>
    </w:lvl>
  </w:abstractNum>
  <w:abstractNum w:abstractNumId="28">
    <w:nsid w:val="55462EDF"/>
    <w:multiLevelType w:val="hybridMultilevel"/>
    <w:tmpl w:val="B1F8FC68"/>
    <w:lvl w:ilvl="0" w:tplc="DB722A8C">
      <w:start w:val="1"/>
      <w:numFmt w:val="decimal"/>
      <w:pStyle w:val="Ttulo5"/>
      <w:lvlText w:val="%1.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58C18B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CE6266D"/>
    <w:multiLevelType w:val="multilevel"/>
    <w:tmpl w:val="7F183E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F44691"/>
    <w:multiLevelType w:val="multilevel"/>
    <w:tmpl w:val="B98CD39E"/>
    <w:lvl w:ilvl="0">
      <w:start w:val="1"/>
      <w:numFmt w:val="decimal"/>
      <w:lvlText w:val="%1."/>
      <w:lvlJc w:val="left"/>
      <w:pPr>
        <w:ind w:left="0" w:firstLine="0"/>
      </w:pPr>
      <w:rPr>
        <w:rFonts w:hint="default"/>
      </w:rPr>
    </w:lvl>
    <w:lvl w:ilvl="1">
      <w:start w:val="1"/>
      <w:numFmt w:val="decimal"/>
      <w:lvlText w:val="%1.%2."/>
      <w:lvlJc w:val="left"/>
      <w:pPr>
        <w:ind w:left="284" w:firstLine="0"/>
      </w:pPr>
      <w:rPr>
        <w:rFonts w:hint="default"/>
      </w:rPr>
    </w:lvl>
    <w:lvl w:ilvl="2">
      <w:start w:val="1"/>
      <w:numFmt w:val="none"/>
      <w:lvlText w:val=".%2.%1"/>
      <w:lvlJc w:val="left"/>
      <w:pPr>
        <w:ind w:left="568" w:firstLine="0"/>
      </w:pPr>
      <w:rPr>
        <w:rFonts w:hint="default"/>
      </w:rPr>
    </w:lvl>
    <w:lvl w:ilvl="3">
      <w:start w:val="1"/>
      <w:numFmt w:val="decimal"/>
      <w:lvlText w:val="%1.%2.%3.%4."/>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2">
    <w:nsid w:val="6EEA61D3"/>
    <w:multiLevelType w:val="hybridMultilevel"/>
    <w:tmpl w:val="1430F806"/>
    <w:lvl w:ilvl="0" w:tplc="57C0B4B4">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F863639"/>
    <w:multiLevelType w:val="hybridMultilevel"/>
    <w:tmpl w:val="B92AF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F945AE7"/>
    <w:multiLevelType w:val="hybridMultilevel"/>
    <w:tmpl w:val="A44EDD96"/>
    <w:lvl w:ilvl="0" w:tplc="04160001">
      <w:start w:val="1"/>
      <w:numFmt w:val="bullet"/>
      <w:lvlText w:val=""/>
      <w:lvlJc w:val="left"/>
      <w:pPr>
        <w:ind w:left="3905" w:hanging="360"/>
      </w:pPr>
      <w:rPr>
        <w:rFonts w:ascii="Symbol" w:hAnsi="Symbol" w:hint="default"/>
      </w:rPr>
    </w:lvl>
    <w:lvl w:ilvl="1" w:tplc="04160003" w:tentative="1">
      <w:start w:val="1"/>
      <w:numFmt w:val="bullet"/>
      <w:lvlText w:val="o"/>
      <w:lvlJc w:val="left"/>
      <w:pPr>
        <w:ind w:left="4625" w:hanging="360"/>
      </w:pPr>
      <w:rPr>
        <w:rFonts w:ascii="Courier New" w:hAnsi="Courier New" w:hint="default"/>
      </w:rPr>
    </w:lvl>
    <w:lvl w:ilvl="2" w:tplc="04160005" w:tentative="1">
      <w:start w:val="1"/>
      <w:numFmt w:val="bullet"/>
      <w:lvlText w:val=""/>
      <w:lvlJc w:val="left"/>
      <w:pPr>
        <w:ind w:left="5345" w:hanging="360"/>
      </w:pPr>
      <w:rPr>
        <w:rFonts w:ascii="Wingdings" w:hAnsi="Wingdings" w:hint="default"/>
      </w:rPr>
    </w:lvl>
    <w:lvl w:ilvl="3" w:tplc="04160001" w:tentative="1">
      <w:start w:val="1"/>
      <w:numFmt w:val="bullet"/>
      <w:lvlText w:val=""/>
      <w:lvlJc w:val="left"/>
      <w:pPr>
        <w:ind w:left="6065" w:hanging="360"/>
      </w:pPr>
      <w:rPr>
        <w:rFonts w:ascii="Symbol" w:hAnsi="Symbol" w:hint="default"/>
      </w:rPr>
    </w:lvl>
    <w:lvl w:ilvl="4" w:tplc="04160003" w:tentative="1">
      <w:start w:val="1"/>
      <w:numFmt w:val="bullet"/>
      <w:lvlText w:val="o"/>
      <w:lvlJc w:val="left"/>
      <w:pPr>
        <w:ind w:left="6785" w:hanging="360"/>
      </w:pPr>
      <w:rPr>
        <w:rFonts w:ascii="Courier New" w:hAnsi="Courier New" w:hint="default"/>
      </w:rPr>
    </w:lvl>
    <w:lvl w:ilvl="5" w:tplc="04160005" w:tentative="1">
      <w:start w:val="1"/>
      <w:numFmt w:val="bullet"/>
      <w:lvlText w:val=""/>
      <w:lvlJc w:val="left"/>
      <w:pPr>
        <w:ind w:left="7505" w:hanging="360"/>
      </w:pPr>
      <w:rPr>
        <w:rFonts w:ascii="Wingdings" w:hAnsi="Wingdings" w:hint="default"/>
      </w:rPr>
    </w:lvl>
    <w:lvl w:ilvl="6" w:tplc="04160001" w:tentative="1">
      <w:start w:val="1"/>
      <w:numFmt w:val="bullet"/>
      <w:lvlText w:val=""/>
      <w:lvlJc w:val="left"/>
      <w:pPr>
        <w:ind w:left="8225" w:hanging="360"/>
      </w:pPr>
      <w:rPr>
        <w:rFonts w:ascii="Symbol" w:hAnsi="Symbol" w:hint="default"/>
      </w:rPr>
    </w:lvl>
    <w:lvl w:ilvl="7" w:tplc="04160003" w:tentative="1">
      <w:start w:val="1"/>
      <w:numFmt w:val="bullet"/>
      <w:lvlText w:val="o"/>
      <w:lvlJc w:val="left"/>
      <w:pPr>
        <w:ind w:left="8945" w:hanging="360"/>
      </w:pPr>
      <w:rPr>
        <w:rFonts w:ascii="Courier New" w:hAnsi="Courier New" w:hint="default"/>
      </w:rPr>
    </w:lvl>
    <w:lvl w:ilvl="8" w:tplc="04160005" w:tentative="1">
      <w:start w:val="1"/>
      <w:numFmt w:val="bullet"/>
      <w:lvlText w:val=""/>
      <w:lvlJc w:val="left"/>
      <w:pPr>
        <w:ind w:left="9665" w:hanging="360"/>
      </w:pPr>
      <w:rPr>
        <w:rFonts w:ascii="Wingdings" w:hAnsi="Wingdings" w:hint="default"/>
      </w:rPr>
    </w:lvl>
  </w:abstractNum>
  <w:abstractNum w:abstractNumId="35">
    <w:nsid w:val="722E236D"/>
    <w:multiLevelType w:val="hybridMultilevel"/>
    <w:tmpl w:val="7784946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nsid w:val="7680571C"/>
    <w:multiLevelType w:val="hybridMultilevel"/>
    <w:tmpl w:val="ADC4A708"/>
    <w:lvl w:ilvl="0" w:tplc="4800AA2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C465085"/>
    <w:multiLevelType w:val="multilevel"/>
    <w:tmpl w:val="B0B81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8"/>
  </w:num>
  <w:num w:numId="3">
    <w:abstractNumId w:val="35"/>
  </w:num>
  <w:num w:numId="4">
    <w:abstractNumId w:val="34"/>
  </w:num>
  <w:num w:numId="5">
    <w:abstractNumId w:val="32"/>
  </w:num>
  <w:num w:numId="6">
    <w:abstractNumId w:val="15"/>
  </w:num>
  <w:num w:numId="7">
    <w:abstractNumId w:val="33"/>
  </w:num>
  <w:num w:numId="8">
    <w:abstractNumId w:val="17"/>
  </w:num>
  <w:num w:numId="9">
    <w:abstractNumId w:val="0"/>
  </w:num>
  <w:num w:numId="10">
    <w:abstractNumId w:val="6"/>
  </w:num>
  <w:num w:numId="11">
    <w:abstractNumId w:val="23"/>
  </w:num>
  <w:num w:numId="12">
    <w:abstractNumId w:val="16"/>
  </w:num>
  <w:num w:numId="13">
    <w:abstractNumId w:val="3"/>
  </w:num>
  <w:num w:numId="14">
    <w:abstractNumId w:val="36"/>
  </w:num>
  <w:num w:numId="15">
    <w:abstractNumId w:val="24"/>
  </w:num>
  <w:num w:numId="16">
    <w:abstractNumId w:val="21"/>
  </w:num>
  <w:num w:numId="17">
    <w:abstractNumId w:val="1"/>
  </w:num>
  <w:num w:numId="18">
    <w:abstractNumId w:val="5"/>
  </w:num>
  <w:num w:numId="19">
    <w:abstractNumId w:val="30"/>
  </w:num>
  <w:num w:numId="20">
    <w:abstractNumId w:val="9"/>
  </w:num>
  <w:num w:numId="21">
    <w:abstractNumId w:val="19"/>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8"/>
  </w:num>
  <w:num w:numId="26">
    <w:abstractNumId w:val="31"/>
  </w:num>
  <w:num w:numId="27">
    <w:abstractNumId w:val="2"/>
  </w:num>
  <w:num w:numId="28">
    <w:abstractNumId w:val="13"/>
  </w:num>
  <w:num w:numId="29">
    <w:abstractNumId w:val="25"/>
  </w:num>
  <w:num w:numId="30">
    <w:abstractNumId w:val="7"/>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7"/>
  </w:num>
  <w:num w:numId="36">
    <w:abstractNumId w:val="11"/>
  </w:num>
  <w:num w:numId="37">
    <w:abstractNumId w:val="20"/>
  </w:num>
  <w:num w:numId="38">
    <w:abstractNumId w:val="14"/>
  </w:num>
  <w:num w:numId="39">
    <w:abstractNumId w:val="14"/>
    <w:lvlOverride w:ilvl="0">
      <w:lvl w:ilvl="0">
        <w:start w:val="1"/>
        <w:numFmt w:val="decimal"/>
        <w:lvlText w:val="%1."/>
        <w:lvlJc w:val="left"/>
        <w:pPr>
          <w:ind w:left="357" w:hanging="357"/>
        </w:pPr>
        <w:rPr>
          <w:rFonts w:hint="default"/>
        </w:rPr>
      </w:lvl>
    </w:lvlOverride>
    <w:lvlOverride w:ilvl="1">
      <w:lvl w:ilvl="1">
        <w:start w:val="1"/>
        <w:numFmt w:val="decimal"/>
        <w:lvlRestart w:val="0"/>
        <w:lvlText w:val="%1.%2."/>
        <w:lvlJc w:val="left"/>
        <w:pPr>
          <w:ind w:left="641" w:hanging="357"/>
        </w:pPr>
        <w:rPr>
          <w:rFonts w:hint="default"/>
        </w:rPr>
      </w:lvl>
    </w:lvlOverride>
    <w:lvlOverride w:ilvl="2">
      <w:lvl w:ilvl="2">
        <w:start w:val="1"/>
        <w:numFmt w:val="decimal"/>
        <w:lvlText w:val="%1.%2.%3."/>
        <w:lvlJc w:val="left"/>
        <w:pPr>
          <w:ind w:left="925" w:hanging="357"/>
        </w:pPr>
        <w:rPr>
          <w:rFonts w:hint="default"/>
        </w:rPr>
      </w:lvl>
    </w:lvlOverride>
    <w:lvlOverride w:ilvl="3">
      <w:lvl w:ilvl="3">
        <w:start w:val="1"/>
        <w:numFmt w:val="decimal"/>
        <w:lvlText w:val="%1.%2.%3.%4."/>
        <w:lvlJc w:val="left"/>
        <w:pPr>
          <w:ind w:left="1209" w:hanging="357"/>
        </w:pPr>
        <w:rPr>
          <w:rFonts w:hint="default"/>
        </w:rPr>
      </w:lvl>
    </w:lvlOverride>
    <w:lvlOverride w:ilvl="4">
      <w:lvl w:ilvl="4">
        <w:start w:val="1"/>
        <w:numFmt w:val="decimal"/>
        <w:lvlText w:val="%1.%2.%3.%4.%5."/>
        <w:lvlJc w:val="left"/>
        <w:pPr>
          <w:ind w:left="1493" w:hanging="357"/>
        </w:pPr>
        <w:rPr>
          <w:rFonts w:hint="default"/>
        </w:rPr>
      </w:lvl>
    </w:lvlOverride>
    <w:lvlOverride w:ilvl="5">
      <w:lvl w:ilvl="5">
        <w:start w:val="1"/>
        <w:numFmt w:val="decimal"/>
        <w:lvlText w:val="%1.%2.%3.%4.%5.%6."/>
        <w:lvlJc w:val="left"/>
        <w:pPr>
          <w:ind w:left="1777" w:hanging="357"/>
        </w:pPr>
        <w:rPr>
          <w:rFonts w:hint="default"/>
        </w:rPr>
      </w:lvl>
    </w:lvlOverride>
    <w:lvlOverride w:ilvl="6">
      <w:lvl w:ilvl="6">
        <w:start w:val="1"/>
        <w:numFmt w:val="decimal"/>
        <w:lvlText w:val="%1.%2.%3.%4.%5.%6.%7."/>
        <w:lvlJc w:val="left"/>
        <w:pPr>
          <w:ind w:left="2061" w:hanging="357"/>
        </w:pPr>
        <w:rPr>
          <w:rFonts w:hint="default"/>
        </w:rPr>
      </w:lvl>
    </w:lvlOverride>
    <w:lvlOverride w:ilvl="7">
      <w:lvl w:ilvl="7">
        <w:start w:val="1"/>
        <w:numFmt w:val="decimal"/>
        <w:lvlText w:val="%1.%2.%3.%4.%5.%6.%7.%8."/>
        <w:lvlJc w:val="left"/>
        <w:pPr>
          <w:ind w:left="2345" w:hanging="357"/>
        </w:pPr>
        <w:rPr>
          <w:rFonts w:hint="default"/>
        </w:rPr>
      </w:lvl>
    </w:lvlOverride>
    <w:lvlOverride w:ilvl="8">
      <w:lvl w:ilvl="8">
        <w:start w:val="1"/>
        <w:numFmt w:val="decimal"/>
        <w:lvlText w:val="%1.%2.%3.%4.%5.%6.%7.%8.%9."/>
        <w:lvlJc w:val="left"/>
        <w:pPr>
          <w:ind w:left="2629" w:hanging="357"/>
        </w:pPr>
        <w:rPr>
          <w:rFonts w:hint="default"/>
        </w:rPr>
      </w:lvl>
    </w:lvlOverride>
  </w:num>
  <w:num w:numId="40">
    <w:abstractNumId w:val="12"/>
  </w:num>
  <w:num w:numId="41">
    <w:abstractNumId w:val="12"/>
  </w:num>
  <w:num w:numId="42">
    <w:abstractNumId w:val="12"/>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2.%1."/>
        <w:lvlJc w:val="left"/>
        <w:pPr>
          <w:ind w:left="716" w:hanging="432"/>
        </w:pPr>
        <w:rPr>
          <w:rFonts w:hint="default"/>
        </w:rPr>
      </w:lvl>
    </w:lvlOverride>
    <w:lvlOverride w:ilvl="2">
      <w:lvl w:ilvl="2">
        <w:start w:val="1"/>
        <w:numFmt w:val="decimal"/>
        <w:pStyle w:val="Ttulo3"/>
        <w:lvlText w:val="%1.%2.%3."/>
        <w:lvlJc w:val="left"/>
        <w:pPr>
          <w:ind w:left="1224" w:hanging="504"/>
        </w:pPr>
        <w:rPr>
          <w:rFonts w:hint="default"/>
        </w:rPr>
      </w:lvl>
    </w:lvlOverride>
    <w:lvlOverride w:ilvl="3">
      <w:lvl w:ilvl="3">
        <w:start w:val="1"/>
        <w:numFmt w:val="decimal"/>
        <w:pStyle w:val="Ttulo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8"/>
  </w:num>
  <w:num w:numId="47">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w15:presenceInfo w15:providerId="None" w15:userId="Ad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trackRevisions/>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8F7"/>
    <w:rsid w:val="00000E98"/>
    <w:rsid w:val="00001491"/>
    <w:rsid w:val="00001CB4"/>
    <w:rsid w:val="00002364"/>
    <w:rsid w:val="000034D2"/>
    <w:rsid w:val="00003548"/>
    <w:rsid w:val="0000383D"/>
    <w:rsid w:val="00003A90"/>
    <w:rsid w:val="000070DC"/>
    <w:rsid w:val="000077E6"/>
    <w:rsid w:val="0001233B"/>
    <w:rsid w:val="00013E8C"/>
    <w:rsid w:val="00014390"/>
    <w:rsid w:val="00015ACC"/>
    <w:rsid w:val="00021466"/>
    <w:rsid w:val="000232E0"/>
    <w:rsid w:val="00023FBE"/>
    <w:rsid w:val="00027B5B"/>
    <w:rsid w:val="00031773"/>
    <w:rsid w:val="000346F5"/>
    <w:rsid w:val="00034EA9"/>
    <w:rsid w:val="000350D5"/>
    <w:rsid w:val="0003743E"/>
    <w:rsid w:val="00037696"/>
    <w:rsid w:val="00037C7A"/>
    <w:rsid w:val="00037D90"/>
    <w:rsid w:val="0004140C"/>
    <w:rsid w:val="000416B5"/>
    <w:rsid w:val="0004360D"/>
    <w:rsid w:val="00044DBE"/>
    <w:rsid w:val="00044F98"/>
    <w:rsid w:val="00046634"/>
    <w:rsid w:val="00050F34"/>
    <w:rsid w:val="00051402"/>
    <w:rsid w:val="000532EB"/>
    <w:rsid w:val="00053B21"/>
    <w:rsid w:val="00054155"/>
    <w:rsid w:val="00056F67"/>
    <w:rsid w:val="000572E2"/>
    <w:rsid w:val="00060177"/>
    <w:rsid w:val="00064C34"/>
    <w:rsid w:val="00066591"/>
    <w:rsid w:val="00067C72"/>
    <w:rsid w:val="00072B4B"/>
    <w:rsid w:val="000730BF"/>
    <w:rsid w:val="000733A1"/>
    <w:rsid w:val="000738CC"/>
    <w:rsid w:val="00073F93"/>
    <w:rsid w:val="00076979"/>
    <w:rsid w:val="00077107"/>
    <w:rsid w:val="00080E58"/>
    <w:rsid w:val="00082A8B"/>
    <w:rsid w:val="000853FE"/>
    <w:rsid w:val="0009147F"/>
    <w:rsid w:val="0009378E"/>
    <w:rsid w:val="00096FAE"/>
    <w:rsid w:val="0009706F"/>
    <w:rsid w:val="00097F52"/>
    <w:rsid w:val="000A0334"/>
    <w:rsid w:val="000A0DE6"/>
    <w:rsid w:val="000A185C"/>
    <w:rsid w:val="000A1C6D"/>
    <w:rsid w:val="000A26E1"/>
    <w:rsid w:val="000A2A73"/>
    <w:rsid w:val="000B0B2D"/>
    <w:rsid w:val="000B1890"/>
    <w:rsid w:val="000B1E7B"/>
    <w:rsid w:val="000B2085"/>
    <w:rsid w:val="000B2559"/>
    <w:rsid w:val="000B42C6"/>
    <w:rsid w:val="000B581B"/>
    <w:rsid w:val="000B7128"/>
    <w:rsid w:val="000B75A5"/>
    <w:rsid w:val="000C1F1D"/>
    <w:rsid w:val="000C3374"/>
    <w:rsid w:val="000C640E"/>
    <w:rsid w:val="000C6F4E"/>
    <w:rsid w:val="000C730A"/>
    <w:rsid w:val="000C7440"/>
    <w:rsid w:val="000D007D"/>
    <w:rsid w:val="000D08AA"/>
    <w:rsid w:val="000D136A"/>
    <w:rsid w:val="000D1810"/>
    <w:rsid w:val="000D1C90"/>
    <w:rsid w:val="000D3695"/>
    <w:rsid w:val="000D3FDC"/>
    <w:rsid w:val="000D4CC8"/>
    <w:rsid w:val="000D5BD6"/>
    <w:rsid w:val="000E1031"/>
    <w:rsid w:val="000E32CE"/>
    <w:rsid w:val="000E3B85"/>
    <w:rsid w:val="000E5781"/>
    <w:rsid w:val="000E72C3"/>
    <w:rsid w:val="000F03B9"/>
    <w:rsid w:val="000F0782"/>
    <w:rsid w:val="000F3094"/>
    <w:rsid w:val="000F6B6F"/>
    <w:rsid w:val="000F73AC"/>
    <w:rsid w:val="00100410"/>
    <w:rsid w:val="00103370"/>
    <w:rsid w:val="00105E5C"/>
    <w:rsid w:val="0010627F"/>
    <w:rsid w:val="0010701F"/>
    <w:rsid w:val="00107626"/>
    <w:rsid w:val="0011093E"/>
    <w:rsid w:val="00111523"/>
    <w:rsid w:val="00117D4F"/>
    <w:rsid w:val="00120909"/>
    <w:rsid w:val="00125FAC"/>
    <w:rsid w:val="00126AF5"/>
    <w:rsid w:val="00131099"/>
    <w:rsid w:val="0013133A"/>
    <w:rsid w:val="00132813"/>
    <w:rsid w:val="001353DE"/>
    <w:rsid w:val="00137359"/>
    <w:rsid w:val="00140A10"/>
    <w:rsid w:val="001428B2"/>
    <w:rsid w:val="001428BD"/>
    <w:rsid w:val="00143D40"/>
    <w:rsid w:val="00146E61"/>
    <w:rsid w:val="0014739F"/>
    <w:rsid w:val="00150A5A"/>
    <w:rsid w:val="00151CDA"/>
    <w:rsid w:val="0015232C"/>
    <w:rsid w:val="00152828"/>
    <w:rsid w:val="0015699D"/>
    <w:rsid w:val="001624BA"/>
    <w:rsid w:val="001640AF"/>
    <w:rsid w:val="001658E6"/>
    <w:rsid w:val="001678F0"/>
    <w:rsid w:val="00167D5E"/>
    <w:rsid w:val="00170E7D"/>
    <w:rsid w:val="00170EC0"/>
    <w:rsid w:val="00170FF1"/>
    <w:rsid w:val="0017174B"/>
    <w:rsid w:val="001732EB"/>
    <w:rsid w:val="00175829"/>
    <w:rsid w:val="00175E52"/>
    <w:rsid w:val="001776EA"/>
    <w:rsid w:val="00180878"/>
    <w:rsid w:val="00183287"/>
    <w:rsid w:val="001845F8"/>
    <w:rsid w:val="00190E4A"/>
    <w:rsid w:val="00190E91"/>
    <w:rsid w:val="00195001"/>
    <w:rsid w:val="001965B7"/>
    <w:rsid w:val="00196E4A"/>
    <w:rsid w:val="001977A4"/>
    <w:rsid w:val="00197A83"/>
    <w:rsid w:val="00197F40"/>
    <w:rsid w:val="001A06AD"/>
    <w:rsid w:val="001A1EB8"/>
    <w:rsid w:val="001A284A"/>
    <w:rsid w:val="001A5828"/>
    <w:rsid w:val="001A584F"/>
    <w:rsid w:val="001A5D93"/>
    <w:rsid w:val="001A728B"/>
    <w:rsid w:val="001B0772"/>
    <w:rsid w:val="001B27C8"/>
    <w:rsid w:val="001B2B5D"/>
    <w:rsid w:val="001B3341"/>
    <w:rsid w:val="001C11FB"/>
    <w:rsid w:val="001C3660"/>
    <w:rsid w:val="001C4B1B"/>
    <w:rsid w:val="001C4E01"/>
    <w:rsid w:val="001C4F4D"/>
    <w:rsid w:val="001C5B89"/>
    <w:rsid w:val="001D01C8"/>
    <w:rsid w:val="001D2240"/>
    <w:rsid w:val="001D2748"/>
    <w:rsid w:val="001D2CCE"/>
    <w:rsid w:val="001D4E08"/>
    <w:rsid w:val="001D5232"/>
    <w:rsid w:val="001D55D1"/>
    <w:rsid w:val="001D5C2B"/>
    <w:rsid w:val="001D62D8"/>
    <w:rsid w:val="001D668E"/>
    <w:rsid w:val="001E0C2C"/>
    <w:rsid w:val="001E3255"/>
    <w:rsid w:val="001E3CB1"/>
    <w:rsid w:val="001E5DE6"/>
    <w:rsid w:val="001F207C"/>
    <w:rsid w:val="001F56D6"/>
    <w:rsid w:val="001F63E2"/>
    <w:rsid w:val="001F67B5"/>
    <w:rsid w:val="002008C6"/>
    <w:rsid w:val="0020116D"/>
    <w:rsid w:val="00204931"/>
    <w:rsid w:val="002050A8"/>
    <w:rsid w:val="00205A32"/>
    <w:rsid w:val="00205CC3"/>
    <w:rsid w:val="002060F8"/>
    <w:rsid w:val="00206920"/>
    <w:rsid w:val="00212993"/>
    <w:rsid w:val="002138D4"/>
    <w:rsid w:val="00214D19"/>
    <w:rsid w:val="002154AE"/>
    <w:rsid w:val="002204B4"/>
    <w:rsid w:val="0022336B"/>
    <w:rsid w:val="00225D3A"/>
    <w:rsid w:val="00231E34"/>
    <w:rsid w:val="00234BE4"/>
    <w:rsid w:val="00236EB7"/>
    <w:rsid w:val="002409B7"/>
    <w:rsid w:val="00242B55"/>
    <w:rsid w:val="00243250"/>
    <w:rsid w:val="00243646"/>
    <w:rsid w:val="00245CC6"/>
    <w:rsid w:val="00246AF0"/>
    <w:rsid w:val="00247C65"/>
    <w:rsid w:val="00251CEF"/>
    <w:rsid w:val="0025264D"/>
    <w:rsid w:val="00252CF7"/>
    <w:rsid w:val="00254AC2"/>
    <w:rsid w:val="00254C05"/>
    <w:rsid w:val="00255D57"/>
    <w:rsid w:val="00260923"/>
    <w:rsid w:val="00261E90"/>
    <w:rsid w:val="002633FC"/>
    <w:rsid w:val="00263A3A"/>
    <w:rsid w:val="00264B3F"/>
    <w:rsid w:val="00267FD9"/>
    <w:rsid w:val="00270A7E"/>
    <w:rsid w:val="002727CC"/>
    <w:rsid w:val="00273E67"/>
    <w:rsid w:val="0027649D"/>
    <w:rsid w:val="00276AC0"/>
    <w:rsid w:val="002772A6"/>
    <w:rsid w:val="0027794C"/>
    <w:rsid w:val="00283ABC"/>
    <w:rsid w:val="00283EC4"/>
    <w:rsid w:val="00287030"/>
    <w:rsid w:val="0029318A"/>
    <w:rsid w:val="00295932"/>
    <w:rsid w:val="002A06DE"/>
    <w:rsid w:val="002A48B7"/>
    <w:rsid w:val="002A4CD8"/>
    <w:rsid w:val="002A5069"/>
    <w:rsid w:val="002B1A42"/>
    <w:rsid w:val="002B2F4D"/>
    <w:rsid w:val="002B4349"/>
    <w:rsid w:val="002B46B1"/>
    <w:rsid w:val="002C513C"/>
    <w:rsid w:val="002C64D3"/>
    <w:rsid w:val="002D1CDA"/>
    <w:rsid w:val="002D5402"/>
    <w:rsid w:val="002E02AB"/>
    <w:rsid w:val="002E109D"/>
    <w:rsid w:val="002E18AE"/>
    <w:rsid w:val="002E3CC7"/>
    <w:rsid w:val="002F086D"/>
    <w:rsid w:val="002F217B"/>
    <w:rsid w:val="002F2F36"/>
    <w:rsid w:val="002F3649"/>
    <w:rsid w:val="00300755"/>
    <w:rsid w:val="003011D6"/>
    <w:rsid w:val="00303661"/>
    <w:rsid w:val="00303F5C"/>
    <w:rsid w:val="00306A34"/>
    <w:rsid w:val="00310DDE"/>
    <w:rsid w:val="00311C44"/>
    <w:rsid w:val="00311CBC"/>
    <w:rsid w:val="0031266C"/>
    <w:rsid w:val="003127C1"/>
    <w:rsid w:val="00313EA3"/>
    <w:rsid w:val="00316925"/>
    <w:rsid w:val="00317B2B"/>
    <w:rsid w:val="003202B8"/>
    <w:rsid w:val="0032099C"/>
    <w:rsid w:val="00321365"/>
    <w:rsid w:val="003217B8"/>
    <w:rsid w:val="00321E96"/>
    <w:rsid w:val="00322A5B"/>
    <w:rsid w:val="00323922"/>
    <w:rsid w:val="00323E75"/>
    <w:rsid w:val="00325875"/>
    <w:rsid w:val="00327388"/>
    <w:rsid w:val="003300B4"/>
    <w:rsid w:val="0033192E"/>
    <w:rsid w:val="00333A1A"/>
    <w:rsid w:val="00334F0A"/>
    <w:rsid w:val="00334FF1"/>
    <w:rsid w:val="00335DB7"/>
    <w:rsid w:val="003416C6"/>
    <w:rsid w:val="00342190"/>
    <w:rsid w:val="0034451B"/>
    <w:rsid w:val="00344CED"/>
    <w:rsid w:val="00345776"/>
    <w:rsid w:val="00345D70"/>
    <w:rsid w:val="003460C6"/>
    <w:rsid w:val="00347966"/>
    <w:rsid w:val="00350BA5"/>
    <w:rsid w:val="003540AC"/>
    <w:rsid w:val="00360DD2"/>
    <w:rsid w:val="00361BA4"/>
    <w:rsid w:val="00362008"/>
    <w:rsid w:val="00362D98"/>
    <w:rsid w:val="00364167"/>
    <w:rsid w:val="00366202"/>
    <w:rsid w:val="00366807"/>
    <w:rsid w:val="003717BE"/>
    <w:rsid w:val="003745F6"/>
    <w:rsid w:val="0037654A"/>
    <w:rsid w:val="003771EE"/>
    <w:rsid w:val="0037782D"/>
    <w:rsid w:val="00377B19"/>
    <w:rsid w:val="003842E0"/>
    <w:rsid w:val="00384346"/>
    <w:rsid w:val="003859DB"/>
    <w:rsid w:val="0038752D"/>
    <w:rsid w:val="00387978"/>
    <w:rsid w:val="003919BA"/>
    <w:rsid w:val="0039231F"/>
    <w:rsid w:val="00394087"/>
    <w:rsid w:val="003963D5"/>
    <w:rsid w:val="003A056D"/>
    <w:rsid w:val="003A2DD4"/>
    <w:rsid w:val="003A46A7"/>
    <w:rsid w:val="003A60BF"/>
    <w:rsid w:val="003B3743"/>
    <w:rsid w:val="003B68F7"/>
    <w:rsid w:val="003B70E5"/>
    <w:rsid w:val="003C0C33"/>
    <w:rsid w:val="003C19A2"/>
    <w:rsid w:val="003C2F3B"/>
    <w:rsid w:val="003C3B53"/>
    <w:rsid w:val="003C3F46"/>
    <w:rsid w:val="003C74D5"/>
    <w:rsid w:val="003C7774"/>
    <w:rsid w:val="003D2F27"/>
    <w:rsid w:val="003D679A"/>
    <w:rsid w:val="003E16F3"/>
    <w:rsid w:val="003E51FE"/>
    <w:rsid w:val="003E6093"/>
    <w:rsid w:val="003E72EC"/>
    <w:rsid w:val="003E77FE"/>
    <w:rsid w:val="003F0FB3"/>
    <w:rsid w:val="003F1A9E"/>
    <w:rsid w:val="003F2CFE"/>
    <w:rsid w:val="003F2F75"/>
    <w:rsid w:val="003F3CFE"/>
    <w:rsid w:val="003F69BB"/>
    <w:rsid w:val="004012B4"/>
    <w:rsid w:val="00402844"/>
    <w:rsid w:val="00403DB6"/>
    <w:rsid w:val="00404655"/>
    <w:rsid w:val="004050F2"/>
    <w:rsid w:val="00405C08"/>
    <w:rsid w:val="00410077"/>
    <w:rsid w:val="00413586"/>
    <w:rsid w:val="00413D2F"/>
    <w:rsid w:val="004140E3"/>
    <w:rsid w:val="00414DC0"/>
    <w:rsid w:val="0041580F"/>
    <w:rsid w:val="004162E2"/>
    <w:rsid w:val="00416C65"/>
    <w:rsid w:val="00416DC7"/>
    <w:rsid w:val="0042006B"/>
    <w:rsid w:val="00420653"/>
    <w:rsid w:val="0042079C"/>
    <w:rsid w:val="00422AD4"/>
    <w:rsid w:val="00422CE0"/>
    <w:rsid w:val="00422ED0"/>
    <w:rsid w:val="00424524"/>
    <w:rsid w:val="00426B72"/>
    <w:rsid w:val="00426ED1"/>
    <w:rsid w:val="00427291"/>
    <w:rsid w:val="00432180"/>
    <w:rsid w:val="0043662C"/>
    <w:rsid w:val="00436BE1"/>
    <w:rsid w:val="0043781A"/>
    <w:rsid w:val="00437F7C"/>
    <w:rsid w:val="00440F5B"/>
    <w:rsid w:val="0044286B"/>
    <w:rsid w:val="00442AE1"/>
    <w:rsid w:val="004449B4"/>
    <w:rsid w:val="004513DE"/>
    <w:rsid w:val="004538DD"/>
    <w:rsid w:val="00455501"/>
    <w:rsid w:val="00456B9A"/>
    <w:rsid w:val="00457358"/>
    <w:rsid w:val="0046068A"/>
    <w:rsid w:val="00463072"/>
    <w:rsid w:val="00463F00"/>
    <w:rsid w:val="00463FB7"/>
    <w:rsid w:val="00472F15"/>
    <w:rsid w:val="004733B5"/>
    <w:rsid w:val="004748D9"/>
    <w:rsid w:val="00474B2D"/>
    <w:rsid w:val="00474F5A"/>
    <w:rsid w:val="0047640A"/>
    <w:rsid w:val="004765CA"/>
    <w:rsid w:val="004802A6"/>
    <w:rsid w:val="0048128A"/>
    <w:rsid w:val="00481FE3"/>
    <w:rsid w:val="00490287"/>
    <w:rsid w:val="00493FC2"/>
    <w:rsid w:val="0049477F"/>
    <w:rsid w:val="0049580D"/>
    <w:rsid w:val="00496234"/>
    <w:rsid w:val="004A37C6"/>
    <w:rsid w:val="004A51F8"/>
    <w:rsid w:val="004A5B4D"/>
    <w:rsid w:val="004B3B00"/>
    <w:rsid w:val="004B7ADB"/>
    <w:rsid w:val="004C0D59"/>
    <w:rsid w:val="004C4B32"/>
    <w:rsid w:val="004C77D9"/>
    <w:rsid w:val="004D208B"/>
    <w:rsid w:val="004D473A"/>
    <w:rsid w:val="004D611E"/>
    <w:rsid w:val="004E3F28"/>
    <w:rsid w:val="004E51BC"/>
    <w:rsid w:val="004E58D0"/>
    <w:rsid w:val="004E6927"/>
    <w:rsid w:val="004E732A"/>
    <w:rsid w:val="004F17AC"/>
    <w:rsid w:val="004F2FBA"/>
    <w:rsid w:val="004F465E"/>
    <w:rsid w:val="004F52EC"/>
    <w:rsid w:val="004F5F29"/>
    <w:rsid w:val="004F73CF"/>
    <w:rsid w:val="00502EF5"/>
    <w:rsid w:val="005046EF"/>
    <w:rsid w:val="0050498F"/>
    <w:rsid w:val="00506F46"/>
    <w:rsid w:val="00510DF5"/>
    <w:rsid w:val="005132AA"/>
    <w:rsid w:val="00514880"/>
    <w:rsid w:val="005148BB"/>
    <w:rsid w:val="00514DA3"/>
    <w:rsid w:val="00517D21"/>
    <w:rsid w:val="0052004B"/>
    <w:rsid w:val="005206CC"/>
    <w:rsid w:val="00521981"/>
    <w:rsid w:val="005238F9"/>
    <w:rsid w:val="005267C9"/>
    <w:rsid w:val="005275E9"/>
    <w:rsid w:val="005306FC"/>
    <w:rsid w:val="0053385B"/>
    <w:rsid w:val="0053447B"/>
    <w:rsid w:val="00534653"/>
    <w:rsid w:val="0053565A"/>
    <w:rsid w:val="005370C7"/>
    <w:rsid w:val="005405BA"/>
    <w:rsid w:val="00540FB8"/>
    <w:rsid w:val="0054108E"/>
    <w:rsid w:val="00542A4D"/>
    <w:rsid w:val="00543A29"/>
    <w:rsid w:val="00547279"/>
    <w:rsid w:val="00550492"/>
    <w:rsid w:val="0055338F"/>
    <w:rsid w:val="00554600"/>
    <w:rsid w:val="005555A1"/>
    <w:rsid w:val="005566BA"/>
    <w:rsid w:val="00560550"/>
    <w:rsid w:val="00561806"/>
    <w:rsid w:val="0056365F"/>
    <w:rsid w:val="005675B0"/>
    <w:rsid w:val="00571FF5"/>
    <w:rsid w:val="0057325C"/>
    <w:rsid w:val="00574FCA"/>
    <w:rsid w:val="00575C8B"/>
    <w:rsid w:val="0058027D"/>
    <w:rsid w:val="005835E2"/>
    <w:rsid w:val="00583726"/>
    <w:rsid w:val="00583FFA"/>
    <w:rsid w:val="00584A59"/>
    <w:rsid w:val="00584BA1"/>
    <w:rsid w:val="005878BA"/>
    <w:rsid w:val="005958DF"/>
    <w:rsid w:val="005961D8"/>
    <w:rsid w:val="0059625F"/>
    <w:rsid w:val="005966FF"/>
    <w:rsid w:val="005A09DF"/>
    <w:rsid w:val="005A495D"/>
    <w:rsid w:val="005A4C76"/>
    <w:rsid w:val="005A50D4"/>
    <w:rsid w:val="005B236C"/>
    <w:rsid w:val="005B31E4"/>
    <w:rsid w:val="005B3B3D"/>
    <w:rsid w:val="005B3C60"/>
    <w:rsid w:val="005B46FD"/>
    <w:rsid w:val="005B5316"/>
    <w:rsid w:val="005B7713"/>
    <w:rsid w:val="005B7A5E"/>
    <w:rsid w:val="005C2E99"/>
    <w:rsid w:val="005C4060"/>
    <w:rsid w:val="005C4AEA"/>
    <w:rsid w:val="005C53F2"/>
    <w:rsid w:val="005C7B2D"/>
    <w:rsid w:val="005D0930"/>
    <w:rsid w:val="005D0B98"/>
    <w:rsid w:val="005D418A"/>
    <w:rsid w:val="005E00ED"/>
    <w:rsid w:val="005E048F"/>
    <w:rsid w:val="005E103C"/>
    <w:rsid w:val="005E1320"/>
    <w:rsid w:val="005E220E"/>
    <w:rsid w:val="005E2FCF"/>
    <w:rsid w:val="005E395E"/>
    <w:rsid w:val="005E4A30"/>
    <w:rsid w:val="005E4C28"/>
    <w:rsid w:val="005E6FE1"/>
    <w:rsid w:val="005F2E16"/>
    <w:rsid w:val="005F4FE3"/>
    <w:rsid w:val="005F5028"/>
    <w:rsid w:val="005F5340"/>
    <w:rsid w:val="005F5F9F"/>
    <w:rsid w:val="005F5FBA"/>
    <w:rsid w:val="005F6864"/>
    <w:rsid w:val="00600B42"/>
    <w:rsid w:val="00600E51"/>
    <w:rsid w:val="006019F4"/>
    <w:rsid w:val="00601EC3"/>
    <w:rsid w:val="00603E8E"/>
    <w:rsid w:val="00603EF9"/>
    <w:rsid w:val="00604552"/>
    <w:rsid w:val="006045FF"/>
    <w:rsid w:val="0060699A"/>
    <w:rsid w:val="00606ACC"/>
    <w:rsid w:val="006072C5"/>
    <w:rsid w:val="00607577"/>
    <w:rsid w:val="0060765F"/>
    <w:rsid w:val="00610D45"/>
    <w:rsid w:val="00612140"/>
    <w:rsid w:val="00612269"/>
    <w:rsid w:val="00613674"/>
    <w:rsid w:val="006202D7"/>
    <w:rsid w:val="0062072A"/>
    <w:rsid w:val="0062346D"/>
    <w:rsid w:val="00624533"/>
    <w:rsid w:val="00624C37"/>
    <w:rsid w:val="00630121"/>
    <w:rsid w:val="00633C95"/>
    <w:rsid w:val="00634706"/>
    <w:rsid w:val="00637949"/>
    <w:rsid w:val="00641881"/>
    <w:rsid w:val="00642B75"/>
    <w:rsid w:val="00646707"/>
    <w:rsid w:val="00647097"/>
    <w:rsid w:val="006471B6"/>
    <w:rsid w:val="006473AC"/>
    <w:rsid w:val="006475E6"/>
    <w:rsid w:val="006479A8"/>
    <w:rsid w:val="006511E6"/>
    <w:rsid w:val="00651CE0"/>
    <w:rsid w:val="00651ECB"/>
    <w:rsid w:val="00655B77"/>
    <w:rsid w:val="00660C80"/>
    <w:rsid w:val="00660D49"/>
    <w:rsid w:val="006651D8"/>
    <w:rsid w:val="00666D65"/>
    <w:rsid w:val="00666ED5"/>
    <w:rsid w:val="006710A4"/>
    <w:rsid w:val="006716F5"/>
    <w:rsid w:val="00673547"/>
    <w:rsid w:val="00673D1F"/>
    <w:rsid w:val="00675FBB"/>
    <w:rsid w:val="00677488"/>
    <w:rsid w:val="006803F6"/>
    <w:rsid w:val="006808A5"/>
    <w:rsid w:val="006813C9"/>
    <w:rsid w:val="006814DE"/>
    <w:rsid w:val="0068185F"/>
    <w:rsid w:val="00681FB0"/>
    <w:rsid w:val="006832E0"/>
    <w:rsid w:val="0068436E"/>
    <w:rsid w:val="006871DC"/>
    <w:rsid w:val="00690309"/>
    <w:rsid w:val="006954C6"/>
    <w:rsid w:val="006978D7"/>
    <w:rsid w:val="006A072D"/>
    <w:rsid w:val="006A112D"/>
    <w:rsid w:val="006A384D"/>
    <w:rsid w:val="006A475B"/>
    <w:rsid w:val="006A6003"/>
    <w:rsid w:val="006A73D0"/>
    <w:rsid w:val="006B2A20"/>
    <w:rsid w:val="006B56EA"/>
    <w:rsid w:val="006B616F"/>
    <w:rsid w:val="006B6763"/>
    <w:rsid w:val="006B6ADC"/>
    <w:rsid w:val="006B6FB8"/>
    <w:rsid w:val="006B7C33"/>
    <w:rsid w:val="006C0B64"/>
    <w:rsid w:val="006C0E90"/>
    <w:rsid w:val="006C354C"/>
    <w:rsid w:val="006C3F65"/>
    <w:rsid w:val="006C4995"/>
    <w:rsid w:val="006C4A2F"/>
    <w:rsid w:val="006C7D58"/>
    <w:rsid w:val="006D0959"/>
    <w:rsid w:val="006D0C65"/>
    <w:rsid w:val="006D3A72"/>
    <w:rsid w:val="006D62EF"/>
    <w:rsid w:val="006D743E"/>
    <w:rsid w:val="006E06F8"/>
    <w:rsid w:val="006E2825"/>
    <w:rsid w:val="006E4952"/>
    <w:rsid w:val="006E6A94"/>
    <w:rsid w:val="006E6FB9"/>
    <w:rsid w:val="006E7310"/>
    <w:rsid w:val="006F0D75"/>
    <w:rsid w:val="006F18B4"/>
    <w:rsid w:val="006F3133"/>
    <w:rsid w:val="006F33D7"/>
    <w:rsid w:val="006F37DB"/>
    <w:rsid w:val="006F5629"/>
    <w:rsid w:val="006F6BC9"/>
    <w:rsid w:val="006F7CD4"/>
    <w:rsid w:val="0070063A"/>
    <w:rsid w:val="00702F95"/>
    <w:rsid w:val="00713129"/>
    <w:rsid w:val="00713DC8"/>
    <w:rsid w:val="007158DA"/>
    <w:rsid w:val="00717424"/>
    <w:rsid w:val="00721079"/>
    <w:rsid w:val="0072408C"/>
    <w:rsid w:val="00724890"/>
    <w:rsid w:val="0073067C"/>
    <w:rsid w:val="00730B26"/>
    <w:rsid w:val="00733872"/>
    <w:rsid w:val="00733D22"/>
    <w:rsid w:val="00740DC1"/>
    <w:rsid w:val="007445F8"/>
    <w:rsid w:val="0074707E"/>
    <w:rsid w:val="00752A61"/>
    <w:rsid w:val="007540AB"/>
    <w:rsid w:val="0075791B"/>
    <w:rsid w:val="00760DCD"/>
    <w:rsid w:val="007623B4"/>
    <w:rsid w:val="00762CBC"/>
    <w:rsid w:val="007634DD"/>
    <w:rsid w:val="007637F3"/>
    <w:rsid w:val="00763C31"/>
    <w:rsid w:val="00764967"/>
    <w:rsid w:val="00764E37"/>
    <w:rsid w:val="007658AF"/>
    <w:rsid w:val="00770B90"/>
    <w:rsid w:val="00772527"/>
    <w:rsid w:val="00774F13"/>
    <w:rsid w:val="00774FAB"/>
    <w:rsid w:val="007759EA"/>
    <w:rsid w:val="0077729B"/>
    <w:rsid w:val="00781731"/>
    <w:rsid w:val="00781B3F"/>
    <w:rsid w:val="00781E96"/>
    <w:rsid w:val="00783DD9"/>
    <w:rsid w:val="007855ED"/>
    <w:rsid w:val="00785CFC"/>
    <w:rsid w:val="00785D04"/>
    <w:rsid w:val="00786B17"/>
    <w:rsid w:val="00786C2B"/>
    <w:rsid w:val="007907A9"/>
    <w:rsid w:val="007910C0"/>
    <w:rsid w:val="00791151"/>
    <w:rsid w:val="00792020"/>
    <w:rsid w:val="00792F39"/>
    <w:rsid w:val="007933D1"/>
    <w:rsid w:val="00793C82"/>
    <w:rsid w:val="00794046"/>
    <w:rsid w:val="007941CC"/>
    <w:rsid w:val="007951FB"/>
    <w:rsid w:val="00795C7F"/>
    <w:rsid w:val="007A0AB1"/>
    <w:rsid w:val="007A2680"/>
    <w:rsid w:val="007A5ACC"/>
    <w:rsid w:val="007A5EDD"/>
    <w:rsid w:val="007A6111"/>
    <w:rsid w:val="007A67EE"/>
    <w:rsid w:val="007B2A0D"/>
    <w:rsid w:val="007B41FC"/>
    <w:rsid w:val="007B47D3"/>
    <w:rsid w:val="007C05A4"/>
    <w:rsid w:val="007C1966"/>
    <w:rsid w:val="007C41C4"/>
    <w:rsid w:val="007C47BD"/>
    <w:rsid w:val="007C58B1"/>
    <w:rsid w:val="007D4515"/>
    <w:rsid w:val="007D4C72"/>
    <w:rsid w:val="007E38D6"/>
    <w:rsid w:val="007E4E07"/>
    <w:rsid w:val="007E5056"/>
    <w:rsid w:val="007E60CA"/>
    <w:rsid w:val="007E6467"/>
    <w:rsid w:val="007E7F69"/>
    <w:rsid w:val="007F1E79"/>
    <w:rsid w:val="007F287D"/>
    <w:rsid w:val="007F3315"/>
    <w:rsid w:val="007F3512"/>
    <w:rsid w:val="007F36E7"/>
    <w:rsid w:val="007F5E58"/>
    <w:rsid w:val="007F6571"/>
    <w:rsid w:val="007F79BD"/>
    <w:rsid w:val="0080119A"/>
    <w:rsid w:val="00801441"/>
    <w:rsid w:val="00801E1C"/>
    <w:rsid w:val="00802462"/>
    <w:rsid w:val="0080472A"/>
    <w:rsid w:val="0080656C"/>
    <w:rsid w:val="00806E11"/>
    <w:rsid w:val="00812409"/>
    <w:rsid w:val="00813D1D"/>
    <w:rsid w:val="008144F3"/>
    <w:rsid w:val="00814F94"/>
    <w:rsid w:val="00815D32"/>
    <w:rsid w:val="0082014B"/>
    <w:rsid w:val="00822C4E"/>
    <w:rsid w:val="0082405D"/>
    <w:rsid w:val="00827B44"/>
    <w:rsid w:val="00830ED9"/>
    <w:rsid w:val="00831603"/>
    <w:rsid w:val="008327CA"/>
    <w:rsid w:val="00834215"/>
    <w:rsid w:val="00834AC5"/>
    <w:rsid w:val="00835410"/>
    <w:rsid w:val="0083551B"/>
    <w:rsid w:val="00836EC5"/>
    <w:rsid w:val="00837121"/>
    <w:rsid w:val="008402C5"/>
    <w:rsid w:val="00842692"/>
    <w:rsid w:val="00842E3D"/>
    <w:rsid w:val="008430AC"/>
    <w:rsid w:val="0084429E"/>
    <w:rsid w:val="00844F4F"/>
    <w:rsid w:val="008455AB"/>
    <w:rsid w:val="00850657"/>
    <w:rsid w:val="00850892"/>
    <w:rsid w:val="00851D32"/>
    <w:rsid w:val="00851D58"/>
    <w:rsid w:val="0085215A"/>
    <w:rsid w:val="00855A7D"/>
    <w:rsid w:val="00856CEC"/>
    <w:rsid w:val="0086015E"/>
    <w:rsid w:val="00867E33"/>
    <w:rsid w:val="00873200"/>
    <w:rsid w:val="0087327E"/>
    <w:rsid w:val="00876A6D"/>
    <w:rsid w:val="008807B4"/>
    <w:rsid w:val="00881A58"/>
    <w:rsid w:val="0088613E"/>
    <w:rsid w:val="00887606"/>
    <w:rsid w:val="00887B61"/>
    <w:rsid w:val="0089035C"/>
    <w:rsid w:val="008914CC"/>
    <w:rsid w:val="00892B62"/>
    <w:rsid w:val="00892DFA"/>
    <w:rsid w:val="0089423B"/>
    <w:rsid w:val="00897339"/>
    <w:rsid w:val="008A1040"/>
    <w:rsid w:val="008A117E"/>
    <w:rsid w:val="008A168F"/>
    <w:rsid w:val="008A5430"/>
    <w:rsid w:val="008A76CD"/>
    <w:rsid w:val="008A7E8C"/>
    <w:rsid w:val="008B15EB"/>
    <w:rsid w:val="008B290E"/>
    <w:rsid w:val="008B338F"/>
    <w:rsid w:val="008B4D86"/>
    <w:rsid w:val="008B647C"/>
    <w:rsid w:val="008B7635"/>
    <w:rsid w:val="008B7D7C"/>
    <w:rsid w:val="008C1629"/>
    <w:rsid w:val="008C3C2C"/>
    <w:rsid w:val="008C5351"/>
    <w:rsid w:val="008C5D3D"/>
    <w:rsid w:val="008C7865"/>
    <w:rsid w:val="008D32FF"/>
    <w:rsid w:val="008D3A9C"/>
    <w:rsid w:val="008D3F21"/>
    <w:rsid w:val="008D68D3"/>
    <w:rsid w:val="008D6B83"/>
    <w:rsid w:val="008D6F51"/>
    <w:rsid w:val="008E0887"/>
    <w:rsid w:val="008E1754"/>
    <w:rsid w:val="008E1D34"/>
    <w:rsid w:val="008E226C"/>
    <w:rsid w:val="008E2845"/>
    <w:rsid w:val="008E333A"/>
    <w:rsid w:val="008E4A7D"/>
    <w:rsid w:val="008E7856"/>
    <w:rsid w:val="008F0F8F"/>
    <w:rsid w:val="008F5CD8"/>
    <w:rsid w:val="0090089B"/>
    <w:rsid w:val="00900D5C"/>
    <w:rsid w:val="00903921"/>
    <w:rsid w:val="009043D3"/>
    <w:rsid w:val="0091056D"/>
    <w:rsid w:val="00910D38"/>
    <w:rsid w:val="00911E40"/>
    <w:rsid w:val="00912529"/>
    <w:rsid w:val="009135DB"/>
    <w:rsid w:val="009137B2"/>
    <w:rsid w:val="009156EA"/>
    <w:rsid w:val="00917693"/>
    <w:rsid w:val="00927308"/>
    <w:rsid w:val="009276A5"/>
    <w:rsid w:val="00927804"/>
    <w:rsid w:val="0093050E"/>
    <w:rsid w:val="0093111B"/>
    <w:rsid w:val="00931DA3"/>
    <w:rsid w:val="00932D48"/>
    <w:rsid w:val="00933AB8"/>
    <w:rsid w:val="009357D4"/>
    <w:rsid w:val="009407E9"/>
    <w:rsid w:val="00941FDE"/>
    <w:rsid w:val="00942305"/>
    <w:rsid w:val="00943EB7"/>
    <w:rsid w:val="00944F69"/>
    <w:rsid w:val="00945327"/>
    <w:rsid w:val="00946675"/>
    <w:rsid w:val="009469D4"/>
    <w:rsid w:val="00947118"/>
    <w:rsid w:val="009479F3"/>
    <w:rsid w:val="00950795"/>
    <w:rsid w:val="0095090E"/>
    <w:rsid w:val="009509C6"/>
    <w:rsid w:val="00951E24"/>
    <w:rsid w:val="00952D87"/>
    <w:rsid w:val="00957182"/>
    <w:rsid w:val="00957CED"/>
    <w:rsid w:val="00960E3E"/>
    <w:rsid w:val="0096226C"/>
    <w:rsid w:val="00962776"/>
    <w:rsid w:val="00963E3A"/>
    <w:rsid w:val="00966E9F"/>
    <w:rsid w:val="00970B76"/>
    <w:rsid w:val="00971381"/>
    <w:rsid w:val="00972179"/>
    <w:rsid w:val="009745AE"/>
    <w:rsid w:val="009746E1"/>
    <w:rsid w:val="00975C79"/>
    <w:rsid w:val="00977055"/>
    <w:rsid w:val="00982E2C"/>
    <w:rsid w:val="00983791"/>
    <w:rsid w:val="0098624B"/>
    <w:rsid w:val="00990B93"/>
    <w:rsid w:val="0099136C"/>
    <w:rsid w:val="0099156B"/>
    <w:rsid w:val="00991972"/>
    <w:rsid w:val="00991DCD"/>
    <w:rsid w:val="00993FF9"/>
    <w:rsid w:val="00995551"/>
    <w:rsid w:val="009959C4"/>
    <w:rsid w:val="00997D7E"/>
    <w:rsid w:val="009A400D"/>
    <w:rsid w:val="009A5B67"/>
    <w:rsid w:val="009A7BDB"/>
    <w:rsid w:val="009B5F2D"/>
    <w:rsid w:val="009C22C5"/>
    <w:rsid w:val="009C259B"/>
    <w:rsid w:val="009C39E3"/>
    <w:rsid w:val="009C7692"/>
    <w:rsid w:val="009C77A9"/>
    <w:rsid w:val="009D339A"/>
    <w:rsid w:val="009D5254"/>
    <w:rsid w:val="009D7B9D"/>
    <w:rsid w:val="009E0BE6"/>
    <w:rsid w:val="009E19D1"/>
    <w:rsid w:val="009E56FC"/>
    <w:rsid w:val="009E5FFE"/>
    <w:rsid w:val="009E7B29"/>
    <w:rsid w:val="009E7E8A"/>
    <w:rsid w:val="009F0D44"/>
    <w:rsid w:val="009F25A7"/>
    <w:rsid w:val="009F2843"/>
    <w:rsid w:val="009F2C6E"/>
    <w:rsid w:val="009F3608"/>
    <w:rsid w:val="009F42AC"/>
    <w:rsid w:val="009F4D23"/>
    <w:rsid w:val="009F512A"/>
    <w:rsid w:val="009F6FF2"/>
    <w:rsid w:val="00A007C1"/>
    <w:rsid w:val="00A014E3"/>
    <w:rsid w:val="00A02EAE"/>
    <w:rsid w:val="00A0312A"/>
    <w:rsid w:val="00A101A0"/>
    <w:rsid w:val="00A10650"/>
    <w:rsid w:val="00A10F03"/>
    <w:rsid w:val="00A1107E"/>
    <w:rsid w:val="00A11E84"/>
    <w:rsid w:val="00A1227C"/>
    <w:rsid w:val="00A13D8C"/>
    <w:rsid w:val="00A21B20"/>
    <w:rsid w:val="00A21DFC"/>
    <w:rsid w:val="00A21F57"/>
    <w:rsid w:val="00A23F9C"/>
    <w:rsid w:val="00A303C6"/>
    <w:rsid w:val="00A30F37"/>
    <w:rsid w:val="00A322C3"/>
    <w:rsid w:val="00A3756A"/>
    <w:rsid w:val="00A37DCD"/>
    <w:rsid w:val="00A417DF"/>
    <w:rsid w:val="00A41BE9"/>
    <w:rsid w:val="00A429E2"/>
    <w:rsid w:val="00A43466"/>
    <w:rsid w:val="00A465FE"/>
    <w:rsid w:val="00A50BE7"/>
    <w:rsid w:val="00A50F51"/>
    <w:rsid w:val="00A51EFB"/>
    <w:rsid w:val="00A526DA"/>
    <w:rsid w:val="00A52A7B"/>
    <w:rsid w:val="00A52F13"/>
    <w:rsid w:val="00A53179"/>
    <w:rsid w:val="00A53C70"/>
    <w:rsid w:val="00A54313"/>
    <w:rsid w:val="00A54684"/>
    <w:rsid w:val="00A56A87"/>
    <w:rsid w:val="00A56C9D"/>
    <w:rsid w:val="00A57097"/>
    <w:rsid w:val="00A609B8"/>
    <w:rsid w:val="00A60BDD"/>
    <w:rsid w:val="00A6141D"/>
    <w:rsid w:val="00A62868"/>
    <w:rsid w:val="00A64323"/>
    <w:rsid w:val="00A64D06"/>
    <w:rsid w:val="00A65F63"/>
    <w:rsid w:val="00A6633E"/>
    <w:rsid w:val="00A6644A"/>
    <w:rsid w:val="00A6668D"/>
    <w:rsid w:val="00A67473"/>
    <w:rsid w:val="00A67795"/>
    <w:rsid w:val="00A71B74"/>
    <w:rsid w:val="00A71E4B"/>
    <w:rsid w:val="00A72D1E"/>
    <w:rsid w:val="00A75212"/>
    <w:rsid w:val="00A7529B"/>
    <w:rsid w:val="00A75F91"/>
    <w:rsid w:val="00A771D4"/>
    <w:rsid w:val="00A801B6"/>
    <w:rsid w:val="00A80C22"/>
    <w:rsid w:val="00A832FB"/>
    <w:rsid w:val="00A85024"/>
    <w:rsid w:val="00A86178"/>
    <w:rsid w:val="00A87E3D"/>
    <w:rsid w:val="00A92EA0"/>
    <w:rsid w:val="00A964F0"/>
    <w:rsid w:val="00A96C2A"/>
    <w:rsid w:val="00A970DE"/>
    <w:rsid w:val="00AA3C00"/>
    <w:rsid w:val="00AA43F4"/>
    <w:rsid w:val="00AA5ED7"/>
    <w:rsid w:val="00AA71A0"/>
    <w:rsid w:val="00AB0FEA"/>
    <w:rsid w:val="00AB15D8"/>
    <w:rsid w:val="00AB261A"/>
    <w:rsid w:val="00AB2E87"/>
    <w:rsid w:val="00AB33DB"/>
    <w:rsid w:val="00AB3BDB"/>
    <w:rsid w:val="00AB4D58"/>
    <w:rsid w:val="00AB6B72"/>
    <w:rsid w:val="00AC0E60"/>
    <w:rsid w:val="00AC29C2"/>
    <w:rsid w:val="00AC38A5"/>
    <w:rsid w:val="00AC3A9A"/>
    <w:rsid w:val="00AC7318"/>
    <w:rsid w:val="00AD373F"/>
    <w:rsid w:val="00AD3CB6"/>
    <w:rsid w:val="00AD46A9"/>
    <w:rsid w:val="00AD52C6"/>
    <w:rsid w:val="00AD5341"/>
    <w:rsid w:val="00AD753F"/>
    <w:rsid w:val="00AD76CD"/>
    <w:rsid w:val="00AE0EA9"/>
    <w:rsid w:val="00AE22D9"/>
    <w:rsid w:val="00AE26A9"/>
    <w:rsid w:val="00AE74F6"/>
    <w:rsid w:val="00AF3849"/>
    <w:rsid w:val="00AF467A"/>
    <w:rsid w:val="00AF63AC"/>
    <w:rsid w:val="00B0026E"/>
    <w:rsid w:val="00B00D02"/>
    <w:rsid w:val="00B020C8"/>
    <w:rsid w:val="00B04374"/>
    <w:rsid w:val="00B11EA6"/>
    <w:rsid w:val="00B14748"/>
    <w:rsid w:val="00B16B54"/>
    <w:rsid w:val="00B2065C"/>
    <w:rsid w:val="00B2102B"/>
    <w:rsid w:val="00B226D1"/>
    <w:rsid w:val="00B22EDF"/>
    <w:rsid w:val="00B25F42"/>
    <w:rsid w:val="00B30118"/>
    <w:rsid w:val="00B33685"/>
    <w:rsid w:val="00B33FF1"/>
    <w:rsid w:val="00B361D6"/>
    <w:rsid w:val="00B403B4"/>
    <w:rsid w:val="00B40989"/>
    <w:rsid w:val="00B41071"/>
    <w:rsid w:val="00B46301"/>
    <w:rsid w:val="00B47158"/>
    <w:rsid w:val="00B51721"/>
    <w:rsid w:val="00B52D18"/>
    <w:rsid w:val="00B54C54"/>
    <w:rsid w:val="00B55114"/>
    <w:rsid w:val="00B55E3D"/>
    <w:rsid w:val="00B61090"/>
    <w:rsid w:val="00B61F82"/>
    <w:rsid w:val="00B667FC"/>
    <w:rsid w:val="00B7030B"/>
    <w:rsid w:val="00B70FDD"/>
    <w:rsid w:val="00B711FE"/>
    <w:rsid w:val="00B7168F"/>
    <w:rsid w:val="00B71EDB"/>
    <w:rsid w:val="00B720A9"/>
    <w:rsid w:val="00B7259F"/>
    <w:rsid w:val="00B73575"/>
    <w:rsid w:val="00B766E1"/>
    <w:rsid w:val="00B76FF1"/>
    <w:rsid w:val="00B7734E"/>
    <w:rsid w:val="00B774EB"/>
    <w:rsid w:val="00B80A6B"/>
    <w:rsid w:val="00B81CAA"/>
    <w:rsid w:val="00B81E7B"/>
    <w:rsid w:val="00B82410"/>
    <w:rsid w:val="00B83E77"/>
    <w:rsid w:val="00B8450D"/>
    <w:rsid w:val="00B85EB0"/>
    <w:rsid w:val="00B869F8"/>
    <w:rsid w:val="00B87E30"/>
    <w:rsid w:val="00B90CEF"/>
    <w:rsid w:val="00B962A5"/>
    <w:rsid w:val="00BA311A"/>
    <w:rsid w:val="00BA4A1E"/>
    <w:rsid w:val="00BA4C03"/>
    <w:rsid w:val="00BA5459"/>
    <w:rsid w:val="00BA5D45"/>
    <w:rsid w:val="00BA6651"/>
    <w:rsid w:val="00BB573A"/>
    <w:rsid w:val="00BB6274"/>
    <w:rsid w:val="00BB6973"/>
    <w:rsid w:val="00BC1394"/>
    <w:rsid w:val="00BC27CB"/>
    <w:rsid w:val="00BC2B7B"/>
    <w:rsid w:val="00BC3B03"/>
    <w:rsid w:val="00BC4192"/>
    <w:rsid w:val="00BC47BE"/>
    <w:rsid w:val="00BC4B60"/>
    <w:rsid w:val="00BC5511"/>
    <w:rsid w:val="00BC579D"/>
    <w:rsid w:val="00BC58C8"/>
    <w:rsid w:val="00BC62C5"/>
    <w:rsid w:val="00BC6695"/>
    <w:rsid w:val="00BC69D1"/>
    <w:rsid w:val="00BC74D1"/>
    <w:rsid w:val="00BD0AF8"/>
    <w:rsid w:val="00BD1253"/>
    <w:rsid w:val="00BD601D"/>
    <w:rsid w:val="00BD7FE5"/>
    <w:rsid w:val="00BE247E"/>
    <w:rsid w:val="00BE399E"/>
    <w:rsid w:val="00BE530F"/>
    <w:rsid w:val="00BF2627"/>
    <w:rsid w:val="00BF72F1"/>
    <w:rsid w:val="00C04A22"/>
    <w:rsid w:val="00C06125"/>
    <w:rsid w:val="00C07F2C"/>
    <w:rsid w:val="00C14A04"/>
    <w:rsid w:val="00C15477"/>
    <w:rsid w:val="00C15C3F"/>
    <w:rsid w:val="00C16E5F"/>
    <w:rsid w:val="00C2225C"/>
    <w:rsid w:val="00C2603C"/>
    <w:rsid w:val="00C26134"/>
    <w:rsid w:val="00C261B8"/>
    <w:rsid w:val="00C30551"/>
    <w:rsid w:val="00C30611"/>
    <w:rsid w:val="00C30A98"/>
    <w:rsid w:val="00C30F18"/>
    <w:rsid w:val="00C32367"/>
    <w:rsid w:val="00C34F1F"/>
    <w:rsid w:val="00C35390"/>
    <w:rsid w:val="00C35920"/>
    <w:rsid w:val="00C37757"/>
    <w:rsid w:val="00C4250B"/>
    <w:rsid w:val="00C46044"/>
    <w:rsid w:val="00C50286"/>
    <w:rsid w:val="00C51685"/>
    <w:rsid w:val="00C52601"/>
    <w:rsid w:val="00C54280"/>
    <w:rsid w:val="00C5641D"/>
    <w:rsid w:val="00C57A72"/>
    <w:rsid w:val="00C57D30"/>
    <w:rsid w:val="00C61182"/>
    <w:rsid w:val="00C61558"/>
    <w:rsid w:val="00C64509"/>
    <w:rsid w:val="00C670A5"/>
    <w:rsid w:val="00C67C93"/>
    <w:rsid w:val="00C70089"/>
    <w:rsid w:val="00C70B24"/>
    <w:rsid w:val="00C70F73"/>
    <w:rsid w:val="00C7132D"/>
    <w:rsid w:val="00C7710F"/>
    <w:rsid w:val="00C808C4"/>
    <w:rsid w:val="00C81727"/>
    <w:rsid w:val="00C828A1"/>
    <w:rsid w:val="00C84669"/>
    <w:rsid w:val="00C85EE9"/>
    <w:rsid w:val="00C86F59"/>
    <w:rsid w:val="00C878AA"/>
    <w:rsid w:val="00C9176C"/>
    <w:rsid w:val="00C94209"/>
    <w:rsid w:val="00C96AF3"/>
    <w:rsid w:val="00CA0848"/>
    <w:rsid w:val="00CA19C0"/>
    <w:rsid w:val="00CA3633"/>
    <w:rsid w:val="00CA4ADC"/>
    <w:rsid w:val="00CA658C"/>
    <w:rsid w:val="00CA6C01"/>
    <w:rsid w:val="00CB1BFC"/>
    <w:rsid w:val="00CB2A9E"/>
    <w:rsid w:val="00CB354D"/>
    <w:rsid w:val="00CB50C5"/>
    <w:rsid w:val="00CB5B5F"/>
    <w:rsid w:val="00CB6B38"/>
    <w:rsid w:val="00CB7562"/>
    <w:rsid w:val="00CB7B6F"/>
    <w:rsid w:val="00CC11FA"/>
    <w:rsid w:val="00CC2502"/>
    <w:rsid w:val="00CC3598"/>
    <w:rsid w:val="00CC37E3"/>
    <w:rsid w:val="00CC5600"/>
    <w:rsid w:val="00CC58D1"/>
    <w:rsid w:val="00CC7F0C"/>
    <w:rsid w:val="00CD39CF"/>
    <w:rsid w:val="00CD495A"/>
    <w:rsid w:val="00CD6AB8"/>
    <w:rsid w:val="00CD6ECE"/>
    <w:rsid w:val="00CE00E2"/>
    <w:rsid w:val="00CE0874"/>
    <w:rsid w:val="00CE1F2C"/>
    <w:rsid w:val="00CE347A"/>
    <w:rsid w:val="00CE4045"/>
    <w:rsid w:val="00CE449A"/>
    <w:rsid w:val="00CF01C3"/>
    <w:rsid w:val="00CF0F61"/>
    <w:rsid w:val="00CF3341"/>
    <w:rsid w:val="00CF7407"/>
    <w:rsid w:val="00D00BBB"/>
    <w:rsid w:val="00D00BDF"/>
    <w:rsid w:val="00D065EB"/>
    <w:rsid w:val="00D073A0"/>
    <w:rsid w:val="00D1031B"/>
    <w:rsid w:val="00D10C3C"/>
    <w:rsid w:val="00D11E91"/>
    <w:rsid w:val="00D11F42"/>
    <w:rsid w:val="00D1310C"/>
    <w:rsid w:val="00D1316C"/>
    <w:rsid w:val="00D14468"/>
    <w:rsid w:val="00D14B19"/>
    <w:rsid w:val="00D2098A"/>
    <w:rsid w:val="00D21823"/>
    <w:rsid w:val="00D23D0B"/>
    <w:rsid w:val="00D246B7"/>
    <w:rsid w:val="00D2534D"/>
    <w:rsid w:val="00D26574"/>
    <w:rsid w:val="00D27C82"/>
    <w:rsid w:val="00D31B67"/>
    <w:rsid w:val="00D3478D"/>
    <w:rsid w:val="00D35C87"/>
    <w:rsid w:val="00D40531"/>
    <w:rsid w:val="00D425CC"/>
    <w:rsid w:val="00D45995"/>
    <w:rsid w:val="00D46150"/>
    <w:rsid w:val="00D51BA4"/>
    <w:rsid w:val="00D57845"/>
    <w:rsid w:val="00D60CE2"/>
    <w:rsid w:val="00D61E44"/>
    <w:rsid w:val="00D63C0D"/>
    <w:rsid w:val="00D63CF5"/>
    <w:rsid w:val="00D64B51"/>
    <w:rsid w:val="00D654EB"/>
    <w:rsid w:val="00D727AD"/>
    <w:rsid w:val="00D7387E"/>
    <w:rsid w:val="00D76C84"/>
    <w:rsid w:val="00D76C99"/>
    <w:rsid w:val="00D80323"/>
    <w:rsid w:val="00D805D5"/>
    <w:rsid w:val="00D825AA"/>
    <w:rsid w:val="00D82C8B"/>
    <w:rsid w:val="00D85DC1"/>
    <w:rsid w:val="00D90251"/>
    <w:rsid w:val="00D913AF"/>
    <w:rsid w:val="00D92174"/>
    <w:rsid w:val="00D93140"/>
    <w:rsid w:val="00D93F9E"/>
    <w:rsid w:val="00D963F7"/>
    <w:rsid w:val="00D96814"/>
    <w:rsid w:val="00DA1FC1"/>
    <w:rsid w:val="00DA783F"/>
    <w:rsid w:val="00DB2CEB"/>
    <w:rsid w:val="00DB484B"/>
    <w:rsid w:val="00DB60E5"/>
    <w:rsid w:val="00DB6968"/>
    <w:rsid w:val="00DC0FEF"/>
    <w:rsid w:val="00DC45BE"/>
    <w:rsid w:val="00DC47AB"/>
    <w:rsid w:val="00DC6E65"/>
    <w:rsid w:val="00DC78C3"/>
    <w:rsid w:val="00DD2914"/>
    <w:rsid w:val="00DD3198"/>
    <w:rsid w:val="00DE06C3"/>
    <w:rsid w:val="00DE0E36"/>
    <w:rsid w:val="00DE4D12"/>
    <w:rsid w:val="00DE5B03"/>
    <w:rsid w:val="00DE6219"/>
    <w:rsid w:val="00DF12F8"/>
    <w:rsid w:val="00DF35C4"/>
    <w:rsid w:val="00DF37CC"/>
    <w:rsid w:val="00E02509"/>
    <w:rsid w:val="00E025D1"/>
    <w:rsid w:val="00E02BF9"/>
    <w:rsid w:val="00E076B4"/>
    <w:rsid w:val="00E07794"/>
    <w:rsid w:val="00E10F60"/>
    <w:rsid w:val="00E1470C"/>
    <w:rsid w:val="00E206A6"/>
    <w:rsid w:val="00E24959"/>
    <w:rsid w:val="00E25B03"/>
    <w:rsid w:val="00E31756"/>
    <w:rsid w:val="00E32983"/>
    <w:rsid w:val="00E339F5"/>
    <w:rsid w:val="00E33F9F"/>
    <w:rsid w:val="00E34223"/>
    <w:rsid w:val="00E36680"/>
    <w:rsid w:val="00E425DE"/>
    <w:rsid w:val="00E42BDE"/>
    <w:rsid w:val="00E44B52"/>
    <w:rsid w:val="00E44D2F"/>
    <w:rsid w:val="00E46C3E"/>
    <w:rsid w:val="00E51435"/>
    <w:rsid w:val="00E54971"/>
    <w:rsid w:val="00E55D38"/>
    <w:rsid w:val="00E56DFC"/>
    <w:rsid w:val="00E56EC9"/>
    <w:rsid w:val="00E57182"/>
    <w:rsid w:val="00E5760F"/>
    <w:rsid w:val="00E60966"/>
    <w:rsid w:val="00E61960"/>
    <w:rsid w:val="00E62D33"/>
    <w:rsid w:val="00E63752"/>
    <w:rsid w:val="00E63893"/>
    <w:rsid w:val="00E63DA1"/>
    <w:rsid w:val="00E64A81"/>
    <w:rsid w:val="00E675EE"/>
    <w:rsid w:val="00E677E4"/>
    <w:rsid w:val="00E678AF"/>
    <w:rsid w:val="00E71AF2"/>
    <w:rsid w:val="00E73A03"/>
    <w:rsid w:val="00E75861"/>
    <w:rsid w:val="00E765EA"/>
    <w:rsid w:val="00E7698F"/>
    <w:rsid w:val="00E76F02"/>
    <w:rsid w:val="00E82577"/>
    <w:rsid w:val="00E832B4"/>
    <w:rsid w:val="00E83AF2"/>
    <w:rsid w:val="00E83B23"/>
    <w:rsid w:val="00E842AA"/>
    <w:rsid w:val="00E854B0"/>
    <w:rsid w:val="00E873E0"/>
    <w:rsid w:val="00E91E63"/>
    <w:rsid w:val="00E91F5C"/>
    <w:rsid w:val="00E93291"/>
    <w:rsid w:val="00E94688"/>
    <w:rsid w:val="00E96B05"/>
    <w:rsid w:val="00E96C46"/>
    <w:rsid w:val="00EA0354"/>
    <w:rsid w:val="00EA1331"/>
    <w:rsid w:val="00EA41D3"/>
    <w:rsid w:val="00EA4ECE"/>
    <w:rsid w:val="00EA5077"/>
    <w:rsid w:val="00EB322D"/>
    <w:rsid w:val="00EB5B9B"/>
    <w:rsid w:val="00EB6E00"/>
    <w:rsid w:val="00EC2D5E"/>
    <w:rsid w:val="00EC5225"/>
    <w:rsid w:val="00EC6740"/>
    <w:rsid w:val="00EC6A3D"/>
    <w:rsid w:val="00ED0A21"/>
    <w:rsid w:val="00ED2CF2"/>
    <w:rsid w:val="00ED38B0"/>
    <w:rsid w:val="00ED3B7C"/>
    <w:rsid w:val="00ED746F"/>
    <w:rsid w:val="00EE13CF"/>
    <w:rsid w:val="00EE3F29"/>
    <w:rsid w:val="00EE5619"/>
    <w:rsid w:val="00EE627D"/>
    <w:rsid w:val="00EE6E91"/>
    <w:rsid w:val="00EE7410"/>
    <w:rsid w:val="00EF12E1"/>
    <w:rsid w:val="00EF52B4"/>
    <w:rsid w:val="00EF62CD"/>
    <w:rsid w:val="00EF7E85"/>
    <w:rsid w:val="00F0124B"/>
    <w:rsid w:val="00F01A4C"/>
    <w:rsid w:val="00F031C9"/>
    <w:rsid w:val="00F0462B"/>
    <w:rsid w:val="00F05777"/>
    <w:rsid w:val="00F0605B"/>
    <w:rsid w:val="00F06184"/>
    <w:rsid w:val="00F11102"/>
    <w:rsid w:val="00F12430"/>
    <w:rsid w:val="00F12C5C"/>
    <w:rsid w:val="00F130C7"/>
    <w:rsid w:val="00F1421C"/>
    <w:rsid w:val="00F15284"/>
    <w:rsid w:val="00F15620"/>
    <w:rsid w:val="00F17230"/>
    <w:rsid w:val="00F21085"/>
    <w:rsid w:val="00F22A43"/>
    <w:rsid w:val="00F246ED"/>
    <w:rsid w:val="00F25385"/>
    <w:rsid w:val="00F30257"/>
    <w:rsid w:val="00F3289A"/>
    <w:rsid w:val="00F341CD"/>
    <w:rsid w:val="00F34D33"/>
    <w:rsid w:val="00F34DBF"/>
    <w:rsid w:val="00F35B90"/>
    <w:rsid w:val="00F377EE"/>
    <w:rsid w:val="00F50ACA"/>
    <w:rsid w:val="00F51301"/>
    <w:rsid w:val="00F60E0F"/>
    <w:rsid w:val="00F62923"/>
    <w:rsid w:val="00F67610"/>
    <w:rsid w:val="00F677DD"/>
    <w:rsid w:val="00F75EC1"/>
    <w:rsid w:val="00F769AC"/>
    <w:rsid w:val="00F81B53"/>
    <w:rsid w:val="00F81B7F"/>
    <w:rsid w:val="00F842FF"/>
    <w:rsid w:val="00F860AC"/>
    <w:rsid w:val="00F867BB"/>
    <w:rsid w:val="00F87D68"/>
    <w:rsid w:val="00F922DF"/>
    <w:rsid w:val="00F95978"/>
    <w:rsid w:val="00F9619E"/>
    <w:rsid w:val="00F966CD"/>
    <w:rsid w:val="00F96F07"/>
    <w:rsid w:val="00F97414"/>
    <w:rsid w:val="00FA11B9"/>
    <w:rsid w:val="00FA1FAB"/>
    <w:rsid w:val="00FA21A9"/>
    <w:rsid w:val="00FA2210"/>
    <w:rsid w:val="00FA312B"/>
    <w:rsid w:val="00FA3A4C"/>
    <w:rsid w:val="00FA52CB"/>
    <w:rsid w:val="00FA5B05"/>
    <w:rsid w:val="00FA757D"/>
    <w:rsid w:val="00FB1543"/>
    <w:rsid w:val="00FB1657"/>
    <w:rsid w:val="00FB1CED"/>
    <w:rsid w:val="00FB3448"/>
    <w:rsid w:val="00FB3BAB"/>
    <w:rsid w:val="00FB4722"/>
    <w:rsid w:val="00FB4C4E"/>
    <w:rsid w:val="00FB72EE"/>
    <w:rsid w:val="00FB7901"/>
    <w:rsid w:val="00FB7E5D"/>
    <w:rsid w:val="00FC45C2"/>
    <w:rsid w:val="00FC4961"/>
    <w:rsid w:val="00FC4B9E"/>
    <w:rsid w:val="00FC5742"/>
    <w:rsid w:val="00FD1E78"/>
    <w:rsid w:val="00FD3E6F"/>
    <w:rsid w:val="00FD4738"/>
    <w:rsid w:val="00FD64A4"/>
    <w:rsid w:val="00FD75FC"/>
    <w:rsid w:val="00FD7E94"/>
    <w:rsid w:val="00FE01B8"/>
    <w:rsid w:val="00FE198E"/>
    <w:rsid w:val="00FE1B37"/>
    <w:rsid w:val="00FE3199"/>
    <w:rsid w:val="00FE5D2E"/>
    <w:rsid w:val="00FE7268"/>
    <w:rsid w:val="00FE7D30"/>
    <w:rsid w:val="00FF05D2"/>
    <w:rsid w:val="00FF149C"/>
    <w:rsid w:val="00FF17A0"/>
    <w:rsid w:val="00FF3DE8"/>
    <w:rsid w:val="00FF6731"/>
    <w:rsid w:val="00FF72C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5:docId w15:val="{AE7D6FB2-D726-4425-8898-2134C31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125"/>
    <w:pPr>
      <w:spacing w:line="360" w:lineRule="auto"/>
      <w:ind w:firstLine="709"/>
      <w:jc w:val="both"/>
    </w:pPr>
    <w:rPr>
      <w:rFonts w:ascii="Arial" w:hAnsi="Arial"/>
      <w:sz w:val="24"/>
      <w:szCs w:val="22"/>
      <w:lang w:eastAsia="en-US"/>
    </w:rPr>
  </w:style>
  <w:style w:type="paragraph" w:styleId="Ttulo1">
    <w:name w:val="heading 1"/>
    <w:aliases w:val="N1 - ABNT"/>
    <w:basedOn w:val="Normal"/>
    <w:next w:val="Normal"/>
    <w:link w:val="Ttulo1Char"/>
    <w:autoRedefine/>
    <w:uiPriority w:val="99"/>
    <w:qFormat/>
    <w:rsid w:val="00252CF7"/>
    <w:pPr>
      <w:keepNext/>
      <w:keepLines/>
      <w:pageBreakBefore/>
      <w:numPr>
        <w:numId w:val="40"/>
      </w:numPr>
      <w:spacing w:before="360" w:after="360"/>
      <w:outlineLvl w:val="0"/>
    </w:pPr>
    <w:rPr>
      <w:rFonts w:cs="Arial"/>
      <w:b/>
      <w:bCs/>
      <w:caps/>
      <w:color w:val="000000"/>
      <w:szCs w:val="24"/>
      <w:lang w:eastAsia="pt-BR"/>
    </w:rPr>
  </w:style>
  <w:style w:type="paragraph" w:styleId="Ttulo2">
    <w:name w:val="heading 2"/>
    <w:aliases w:val="N2 - ABNT"/>
    <w:basedOn w:val="Ttulo4"/>
    <w:next w:val="Normal"/>
    <w:link w:val="Ttulo2Char"/>
    <w:autoRedefine/>
    <w:uiPriority w:val="99"/>
    <w:qFormat/>
    <w:rsid w:val="00283ABC"/>
    <w:pPr>
      <w:numPr>
        <w:ilvl w:val="1"/>
      </w:numPr>
      <w:ind w:left="709" w:hanging="709"/>
      <w:outlineLvl w:val="1"/>
    </w:pPr>
    <w:rPr>
      <w:b/>
    </w:rPr>
  </w:style>
  <w:style w:type="paragraph" w:styleId="Ttulo3">
    <w:name w:val="heading 3"/>
    <w:aliases w:val="N3 - ABNT"/>
    <w:basedOn w:val="Normal"/>
    <w:next w:val="Normal"/>
    <w:link w:val="Ttulo3Char"/>
    <w:autoRedefine/>
    <w:uiPriority w:val="99"/>
    <w:qFormat/>
    <w:rsid w:val="00283ABC"/>
    <w:pPr>
      <w:keepNext/>
      <w:keepLines/>
      <w:numPr>
        <w:ilvl w:val="2"/>
        <w:numId w:val="40"/>
      </w:numPr>
      <w:spacing w:before="360" w:after="360"/>
      <w:ind w:left="709" w:hanging="709"/>
      <w:outlineLvl w:val="2"/>
    </w:pPr>
    <w:rPr>
      <w:lang w:eastAsia="pt-BR"/>
    </w:rPr>
  </w:style>
  <w:style w:type="paragraph" w:styleId="Ttulo4">
    <w:name w:val="heading 4"/>
    <w:aliases w:val="N4 - ABNT"/>
    <w:basedOn w:val="Ttulo3"/>
    <w:next w:val="Normal"/>
    <w:link w:val="Ttulo4Char"/>
    <w:autoRedefine/>
    <w:unhideWhenUsed/>
    <w:qFormat/>
    <w:locked/>
    <w:rsid w:val="006B56EA"/>
    <w:pPr>
      <w:numPr>
        <w:ilvl w:val="3"/>
      </w:numPr>
      <w:ind w:left="862" w:hanging="862"/>
      <w:outlineLvl w:val="3"/>
    </w:pPr>
  </w:style>
  <w:style w:type="paragraph" w:styleId="Ttulo5">
    <w:name w:val="heading 5"/>
    <w:aliases w:val="N5 - ABNT"/>
    <w:basedOn w:val="Normal"/>
    <w:next w:val="Normal"/>
    <w:link w:val="Ttulo5Char"/>
    <w:autoRedefine/>
    <w:unhideWhenUsed/>
    <w:locked/>
    <w:rsid w:val="004F2FBA"/>
    <w:pPr>
      <w:numPr>
        <w:numId w:val="46"/>
      </w:numPr>
      <w:ind w:left="2211" w:hanging="737"/>
      <w:outlineLvl w:val="4"/>
    </w:pPr>
  </w:style>
  <w:style w:type="paragraph" w:styleId="Ttulo6">
    <w:name w:val="heading 6"/>
    <w:basedOn w:val="Normal"/>
    <w:next w:val="Normal"/>
    <w:link w:val="Ttulo6Char"/>
    <w:unhideWhenUsed/>
    <w:qFormat/>
    <w:locked/>
    <w:rsid w:val="001D224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nhideWhenUsed/>
    <w:qFormat/>
    <w:locked/>
    <w:rsid w:val="0043781A"/>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nhideWhenUsed/>
    <w:qFormat/>
    <w:locked/>
    <w:rsid w:val="00ED2CF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nhideWhenUsed/>
    <w:qFormat/>
    <w:locked/>
    <w:rsid w:val="00ED2CF2"/>
    <w:pPr>
      <w:keepNext/>
      <w:spacing w:before="40"/>
      <w:jc w:val="center"/>
      <w:outlineLvl w:val="8"/>
    </w:pPr>
    <w:rPr>
      <w:rFonts w:eastAsiaTheme="majorEastAsia" w:cstheme="majorBidi"/>
      <w:iCs/>
      <w:color w:val="272727" w:themeColor="text1" w:themeTint="D8"/>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N1 - ABNT Char"/>
    <w:link w:val="Ttulo1"/>
    <w:uiPriority w:val="99"/>
    <w:locked/>
    <w:rsid w:val="00252CF7"/>
    <w:rPr>
      <w:rFonts w:ascii="Arial" w:hAnsi="Arial" w:cs="Arial"/>
      <w:b/>
      <w:bCs/>
      <w:caps/>
      <w:color w:val="000000"/>
      <w:sz w:val="24"/>
      <w:szCs w:val="24"/>
    </w:rPr>
  </w:style>
  <w:style w:type="character" w:customStyle="1" w:styleId="Ttulo2Char">
    <w:name w:val="Título 2 Char"/>
    <w:aliases w:val="N2 - ABNT Char"/>
    <w:link w:val="Ttulo2"/>
    <w:uiPriority w:val="99"/>
    <w:locked/>
    <w:rsid w:val="00283ABC"/>
    <w:rPr>
      <w:rFonts w:ascii="Arial" w:hAnsi="Arial"/>
      <w:b/>
      <w:sz w:val="24"/>
      <w:szCs w:val="22"/>
    </w:rPr>
  </w:style>
  <w:style w:type="character" w:customStyle="1" w:styleId="Ttulo3Char">
    <w:name w:val="Título 3 Char"/>
    <w:aliases w:val="N3 - ABNT Char"/>
    <w:link w:val="Ttulo3"/>
    <w:uiPriority w:val="99"/>
    <w:locked/>
    <w:rsid w:val="00283ABC"/>
    <w:rPr>
      <w:rFonts w:ascii="Arial" w:hAnsi="Arial"/>
      <w:sz w:val="24"/>
      <w:szCs w:val="22"/>
    </w:rPr>
  </w:style>
  <w:style w:type="paragraph" w:styleId="PargrafodaLista">
    <w:name w:val="List Paragraph"/>
    <w:basedOn w:val="Normal"/>
    <w:uiPriority w:val="34"/>
    <w:qFormat/>
    <w:rsid w:val="003B68F7"/>
    <w:pPr>
      <w:ind w:left="720"/>
      <w:contextualSpacing/>
    </w:pPr>
  </w:style>
  <w:style w:type="paragraph" w:styleId="Cabealho">
    <w:name w:val="header"/>
    <w:basedOn w:val="Normal"/>
    <w:link w:val="CabealhoChar"/>
    <w:uiPriority w:val="99"/>
    <w:rsid w:val="003B68F7"/>
    <w:pPr>
      <w:tabs>
        <w:tab w:val="center" w:pos="4252"/>
        <w:tab w:val="right" w:pos="8504"/>
      </w:tabs>
      <w:spacing w:line="240" w:lineRule="auto"/>
    </w:pPr>
  </w:style>
  <w:style w:type="character" w:customStyle="1" w:styleId="CabealhoChar">
    <w:name w:val="Cabeçalho Char"/>
    <w:link w:val="Cabealho"/>
    <w:uiPriority w:val="99"/>
    <w:locked/>
    <w:rsid w:val="003B68F7"/>
    <w:rPr>
      <w:rFonts w:ascii="Calibri" w:hAnsi="Calibri" w:cs="Times New Roman"/>
    </w:rPr>
  </w:style>
  <w:style w:type="paragraph" w:styleId="Sumrio2">
    <w:name w:val="toc 2"/>
    <w:basedOn w:val="Normal"/>
    <w:next w:val="Normal"/>
    <w:autoRedefine/>
    <w:uiPriority w:val="39"/>
    <w:rsid w:val="001732EB"/>
    <w:pPr>
      <w:ind w:firstLine="0"/>
      <w:jc w:val="left"/>
      <w:outlineLvl w:val="1"/>
    </w:pPr>
    <w:rPr>
      <w:rFonts w:eastAsia="Times New Roman"/>
      <w:lang w:eastAsia="pt-BR"/>
    </w:rPr>
  </w:style>
  <w:style w:type="paragraph" w:styleId="Sumrio1">
    <w:name w:val="toc 1"/>
    <w:aliases w:val="Sumário"/>
    <w:basedOn w:val="Normal"/>
    <w:next w:val="Normal"/>
    <w:autoRedefine/>
    <w:uiPriority w:val="39"/>
    <w:rsid w:val="00887B61"/>
    <w:pPr>
      <w:keepLines/>
      <w:tabs>
        <w:tab w:val="left" w:pos="880"/>
        <w:tab w:val="right" w:leader="dot" w:pos="9062"/>
      </w:tabs>
      <w:ind w:firstLine="0"/>
      <w:jc w:val="left"/>
      <w:outlineLvl w:val="0"/>
    </w:pPr>
    <w:rPr>
      <w:rFonts w:eastAsia="Times New Roman"/>
      <w:lang w:eastAsia="pt-BR"/>
    </w:rPr>
  </w:style>
  <w:style w:type="paragraph" w:styleId="Sumrio3">
    <w:name w:val="toc 3"/>
    <w:basedOn w:val="Normal"/>
    <w:next w:val="Normal"/>
    <w:autoRedefine/>
    <w:uiPriority w:val="39"/>
    <w:rsid w:val="00E36680"/>
    <w:pPr>
      <w:spacing w:after="100"/>
      <w:ind w:firstLine="0"/>
      <w:jc w:val="left"/>
      <w:outlineLvl w:val="2"/>
    </w:pPr>
    <w:rPr>
      <w:rFonts w:eastAsia="Times New Roman"/>
      <w:lang w:eastAsia="pt-BR"/>
    </w:rPr>
  </w:style>
  <w:style w:type="character" w:styleId="Hyperlink">
    <w:name w:val="Hyperlink"/>
    <w:uiPriority w:val="99"/>
    <w:rsid w:val="003B68F7"/>
    <w:rPr>
      <w:rFonts w:cs="Times New Roman"/>
      <w:color w:val="0000FF"/>
      <w:u w:val="single"/>
    </w:rPr>
  </w:style>
  <w:style w:type="paragraph" w:styleId="Rodap">
    <w:name w:val="footer"/>
    <w:basedOn w:val="Normal"/>
    <w:link w:val="RodapChar"/>
    <w:uiPriority w:val="99"/>
    <w:semiHidden/>
    <w:rsid w:val="003B68F7"/>
    <w:pPr>
      <w:tabs>
        <w:tab w:val="center" w:pos="4252"/>
        <w:tab w:val="right" w:pos="8504"/>
      </w:tabs>
      <w:spacing w:line="240" w:lineRule="auto"/>
    </w:pPr>
  </w:style>
  <w:style w:type="character" w:customStyle="1" w:styleId="RodapChar">
    <w:name w:val="Rodapé Char"/>
    <w:link w:val="Rodap"/>
    <w:uiPriority w:val="99"/>
    <w:semiHidden/>
    <w:locked/>
    <w:rsid w:val="003B68F7"/>
    <w:rPr>
      <w:rFonts w:ascii="Calibri" w:hAnsi="Calibri" w:cs="Times New Roman"/>
    </w:rPr>
  </w:style>
  <w:style w:type="paragraph" w:styleId="Textodebalo">
    <w:name w:val="Balloon Text"/>
    <w:basedOn w:val="Normal"/>
    <w:link w:val="TextodebaloChar"/>
    <w:uiPriority w:val="99"/>
    <w:semiHidden/>
    <w:rsid w:val="003B68F7"/>
    <w:pPr>
      <w:spacing w:line="240" w:lineRule="auto"/>
    </w:pPr>
    <w:rPr>
      <w:rFonts w:ascii="Tahoma" w:hAnsi="Tahoma" w:cs="Tahoma"/>
      <w:sz w:val="16"/>
      <w:szCs w:val="16"/>
    </w:rPr>
  </w:style>
  <w:style w:type="character" w:customStyle="1" w:styleId="TextodebaloChar">
    <w:name w:val="Texto de balão Char"/>
    <w:link w:val="Textodebalo"/>
    <w:uiPriority w:val="99"/>
    <w:semiHidden/>
    <w:locked/>
    <w:rsid w:val="003B68F7"/>
    <w:rPr>
      <w:rFonts w:ascii="Tahoma" w:hAnsi="Tahoma" w:cs="Tahoma"/>
      <w:sz w:val="16"/>
      <w:szCs w:val="16"/>
    </w:rPr>
  </w:style>
  <w:style w:type="character" w:customStyle="1" w:styleId="apple-converted-space">
    <w:name w:val="apple-converted-space"/>
    <w:rsid w:val="0075791B"/>
    <w:rPr>
      <w:rFonts w:ascii="Times New Roman" w:hAnsi="Times New Roman"/>
    </w:rPr>
  </w:style>
  <w:style w:type="character" w:styleId="nfase">
    <w:name w:val="Emphasis"/>
    <w:uiPriority w:val="99"/>
    <w:qFormat/>
    <w:rsid w:val="00EE6E91"/>
    <w:rPr>
      <w:rFonts w:cs="Times New Roman"/>
      <w:b/>
      <w:bCs/>
    </w:rPr>
  </w:style>
  <w:style w:type="character" w:customStyle="1" w:styleId="st1">
    <w:name w:val="st1"/>
    <w:uiPriority w:val="99"/>
    <w:rsid w:val="00EE6E91"/>
    <w:rPr>
      <w:rFonts w:cs="Times New Roman"/>
    </w:rPr>
  </w:style>
  <w:style w:type="paragraph" w:styleId="SemEspaamento">
    <w:name w:val="No Spacing"/>
    <w:uiPriority w:val="99"/>
    <w:qFormat/>
    <w:rsid w:val="000D4CC8"/>
    <w:rPr>
      <w:sz w:val="22"/>
      <w:szCs w:val="22"/>
      <w:lang w:eastAsia="en-US"/>
    </w:rPr>
  </w:style>
  <w:style w:type="character" w:styleId="HiperlinkVisitado">
    <w:name w:val="FollowedHyperlink"/>
    <w:uiPriority w:val="99"/>
    <w:semiHidden/>
    <w:rsid w:val="000A0334"/>
    <w:rPr>
      <w:rFonts w:cs="Times New Roman"/>
      <w:color w:val="800080"/>
      <w:u w:val="single"/>
    </w:rPr>
  </w:style>
  <w:style w:type="paragraph" w:styleId="NormalWeb">
    <w:name w:val="Normal (Web)"/>
    <w:basedOn w:val="Normal"/>
    <w:uiPriority w:val="99"/>
    <w:semiHidden/>
    <w:rsid w:val="00D7387E"/>
    <w:pPr>
      <w:spacing w:before="100" w:beforeAutospacing="1" w:after="100" w:afterAutospacing="1" w:line="240" w:lineRule="auto"/>
    </w:pPr>
    <w:rPr>
      <w:rFonts w:ascii="Times New Roman" w:eastAsia="Times New Roman" w:hAnsi="Times New Roman"/>
      <w:szCs w:val="24"/>
      <w:lang w:eastAsia="pt-BR"/>
    </w:rPr>
  </w:style>
  <w:style w:type="paragraph" w:styleId="Legenda">
    <w:name w:val="caption"/>
    <w:basedOn w:val="Normal"/>
    <w:next w:val="Normal"/>
    <w:link w:val="LegendaChar"/>
    <w:autoRedefine/>
    <w:uiPriority w:val="35"/>
    <w:unhideWhenUsed/>
    <w:qFormat/>
    <w:locked/>
    <w:rsid w:val="008D6F51"/>
    <w:pPr>
      <w:keepNext/>
      <w:ind w:firstLine="0"/>
      <w:contextualSpacing/>
      <w:jc w:val="center"/>
      <w:outlineLvl w:val="0"/>
      <w:pPrChange w:id="0" w:author="Adam" w:date="2017-05-19T13:14:00Z">
        <w:pPr>
          <w:keepNext/>
          <w:spacing w:line="360" w:lineRule="auto"/>
          <w:contextualSpacing/>
          <w:outlineLvl w:val="0"/>
        </w:pPr>
      </w:pPrChange>
    </w:pPr>
    <w:rPr>
      <w:rFonts w:cs="Arial"/>
      <w:b/>
      <w:szCs w:val="24"/>
      <w:rPrChange w:id="0" w:author="Adam" w:date="2017-05-19T13:14:00Z">
        <w:rPr>
          <w:rFonts w:ascii="Arial" w:eastAsia="Calibri" w:hAnsi="Arial" w:cs="Arial"/>
          <w:b/>
          <w:sz w:val="24"/>
          <w:szCs w:val="24"/>
          <w:lang w:val="pt-BR" w:eastAsia="en-US" w:bidi="ar-SA"/>
        </w:rPr>
      </w:rPrChange>
    </w:rPr>
  </w:style>
  <w:style w:type="table" w:styleId="Tabelacomgrade">
    <w:name w:val="Table Grid"/>
    <w:basedOn w:val="Tabelanormal"/>
    <w:uiPriority w:val="39"/>
    <w:locked/>
    <w:rsid w:val="00C7132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oEspaoReservado">
    <w:name w:val="Placeholder Text"/>
    <w:basedOn w:val="Fontepargpadro"/>
    <w:uiPriority w:val="99"/>
    <w:semiHidden/>
    <w:rsid w:val="00C7132D"/>
    <w:rPr>
      <w:color w:val="808080"/>
    </w:rPr>
  </w:style>
  <w:style w:type="paragraph" w:styleId="Reviso">
    <w:name w:val="Revision"/>
    <w:hidden/>
    <w:uiPriority w:val="99"/>
    <w:semiHidden/>
    <w:rsid w:val="00887606"/>
    <w:rPr>
      <w:sz w:val="22"/>
      <w:szCs w:val="22"/>
      <w:lang w:eastAsia="en-US"/>
    </w:rPr>
  </w:style>
  <w:style w:type="paragraph" w:styleId="ndicedeilustraes">
    <w:name w:val="table of figures"/>
    <w:basedOn w:val="Normal"/>
    <w:next w:val="Normal"/>
    <w:uiPriority w:val="99"/>
    <w:unhideWhenUsed/>
    <w:rsid w:val="00300755"/>
    <w:pPr>
      <w:keepNext/>
      <w:suppressAutoHyphens/>
      <w:ind w:firstLine="0"/>
    </w:pPr>
  </w:style>
  <w:style w:type="character" w:styleId="TtulodoLivro">
    <w:name w:val="Book Title"/>
    <w:basedOn w:val="Fontepargpadro"/>
    <w:uiPriority w:val="99"/>
    <w:qFormat/>
    <w:rsid w:val="00C30F18"/>
    <w:rPr>
      <w:b/>
      <w:bCs/>
      <w:i/>
      <w:iCs/>
      <w:spacing w:val="5"/>
    </w:rPr>
  </w:style>
  <w:style w:type="character" w:styleId="Forte">
    <w:name w:val="Strong"/>
    <w:basedOn w:val="Fontepargpadro"/>
    <w:uiPriority w:val="22"/>
    <w:qFormat/>
    <w:locked/>
    <w:rsid w:val="00D21823"/>
    <w:rPr>
      <w:b/>
      <w:bCs/>
    </w:rPr>
  </w:style>
  <w:style w:type="paragraph" w:styleId="CabealhodoSumrio">
    <w:name w:val="TOC Heading"/>
    <w:basedOn w:val="Ttulo1"/>
    <w:next w:val="Normal"/>
    <w:uiPriority w:val="39"/>
    <w:unhideWhenUsed/>
    <w:rsid w:val="006B2A20"/>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Sumrio4">
    <w:name w:val="toc 4"/>
    <w:basedOn w:val="Normal"/>
    <w:next w:val="Normal"/>
    <w:autoRedefine/>
    <w:uiPriority w:val="39"/>
    <w:locked/>
    <w:rsid w:val="00E36680"/>
    <w:pPr>
      <w:ind w:firstLine="0"/>
      <w:jc w:val="left"/>
      <w:outlineLvl w:val="3"/>
    </w:pPr>
  </w:style>
  <w:style w:type="character" w:customStyle="1" w:styleId="Ttulo4Char">
    <w:name w:val="Título 4 Char"/>
    <w:aliases w:val="N4 - ABNT Char"/>
    <w:basedOn w:val="Fontepargpadro"/>
    <w:link w:val="Ttulo4"/>
    <w:rsid w:val="006B56EA"/>
    <w:rPr>
      <w:rFonts w:ascii="Arial" w:hAnsi="Arial"/>
      <w:sz w:val="24"/>
      <w:szCs w:val="22"/>
    </w:rPr>
  </w:style>
  <w:style w:type="character" w:customStyle="1" w:styleId="Ttulo5Char">
    <w:name w:val="Título 5 Char"/>
    <w:aliases w:val="N5 - ABNT Char"/>
    <w:basedOn w:val="Fontepargpadro"/>
    <w:link w:val="Ttulo5"/>
    <w:rsid w:val="004F2FBA"/>
    <w:rPr>
      <w:rFonts w:ascii="Arial" w:hAnsi="Arial"/>
      <w:sz w:val="24"/>
      <w:szCs w:val="22"/>
      <w:lang w:eastAsia="en-US"/>
    </w:rPr>
  </w:style>
  <w:style w:type="paragraph" w:styleId="Ttulo">
    <w:name w:val="Title"/>
    <w:aliases w:val="Titulo5N5 - ABNT"/>
    <w:basedOn w:val="Ttulo4"/>
    <w:next w:val="Normal"/>
    <w:link w:val="TtuloChar"/>
    <w:locked/>
    <w:rsid w:val="00E33F9F"/>
    <w:pPr>
      <w:spacing w:line="240" w:lineRule="auto"/>
      <w:contextualSpacing/>
    </w:pPr>
    <w:rPr>
      <w:rFonts w:eastAsiaTheme="majorEastAsia" w:cstheme="majorBidi"/>
      <w:spacing w:val="-10"/>
      <w:kern w:val="28"/>
      <w:szCs w:val="56"/>
    </w:rPr>
  </w:style>
  <w:style w:type="character" w:customStyle="1" w:styleId="TtuloChar">
    <w:name w:val="Título Char"/>
    <w:aliases w:val="Titulo5N5 - ABNT Char"/>
    <w:basedOn w:val="Fontepargpadro"/>
    <w:link w:val="Ttulo"/>
    <w:rsid w:val="00E33F9F"/>
    <w:rPr>
      <w:rFonts w:ascii="Arial" w:eastAsiaTheme="majorEastAsia" w:hAnsi="Arial" w:cstheme="majorBidi"/>
      <w:spacing w:val="-10"/>
      <w:kern w:val="28"/>
      <w:sz w:val="24"/>
      <w:szCs w:val="56"/>
    </w:rPr>
  </w:style>
  <w:style w:type="numbering" w:customStyle="1" w:styleId="Estilo1">
    <w:name w:val="Estilo1"/>
    <w:uiPriority w:val="99"/>
    <w:rsid w:val="000E5781"/>
    <w:pPr>
      <w:numPr>
        <w:numId w:val="29"/>
      </w:numPr>
    </w:pPr>
  </w:style>
  <w:style w:type="paragraph" w:styleId="Subttulo">
    <w:name w:val="Subtitle"/>
    <w:basedOn w:val="Normal"/>
    <w:next w:val="Normal"/>
    <w:link w:val="SubttuloChar"/>
    <w:qFormat/>
    <w:locked/>
    <w:rsid w:val="00F30257"/>
    <w:pPr>
      <w:numPr>
        <w:ilvl w:val="1"/>
      </w:numPr>
      <w:spacing w:after="160"/>
      <w:ind w:firstLine="709"/>
    </w:pPr>
    <w:rPr>
      <w:rFonts w:asciiTheme="minorHAnsi" w:eastAsiaTheme="minorEastAsia" w:hAnsiTheme="minorHAnsi" w:cstheme="minorBidi"/>
      <w:color w:val="5A5A5A" w:themeColor="text1" w:themeTint="A5"/>
      <w:spacing w:val="15"/>
      <w:sz w:val="22"/>
    </w:rPr>
  </w:style>
  <w:style w:type="character" w:customStyle="1" w:styleId="SubttuloChar">
    <w:name w:val="Subtítulo Char"/>
    <w:basedOn w:val="Fontepargpadro"/>
    <w:link w:val="Subttulo"/>
    <w:rsid w:val="00F30257"/>
    <w:rPr>
      <w:rFonts w:asciiTheme="minorHAnsi" w:eastAsiaTheme="minorEastAsia" w:hAnsiTheme="minorHAnsi" w:cstheme="minorBidi"/>
      <w:color w:val="5A5A5A" w:themeColor="text1" w:themeTint="A5"/>
      <w:spacing w:val="15"/>
      <w:sz w:val="22"/>
      <w:szCs w:val="22"/>
      <w:lang w:eastAsia="en-US"/>
    </w:rPr>
  </w:style>
  <w:style w:type="paragraph" w:styleId="Textodenotadefim">
    <w:name w:val="endnote text"/>
    <w:basedOn w:val="Normal"/>
    <w:link w:val="TextodenotadefimChar"/>
    <w:uiPriority w:val="99"/>
    <w:semiHidden/>
    <w:unhideWhenUsed/>
    <w:rsid w:val="005B5316"/>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5B5316"/>
    <w:rPr>
      <w:rFonts w:ascii="Arial" w:hAnsi="Arial"/>
      <w:lang w:eastAsia="en-US"/>
    </w:rPr>
  </w:style>
  <w:style w:type="character" w:styleId="Refdenotadefim">
    <w:name w:val="endnote reference"/>
    <w:basedOn w:val="Fontepargpadro"/>
    <w:uiPriority w:val="99"/>
    <w:semiHidden/>
    <w:unhideWhenUsed/>
    <w:rsid w:val="005B5316"/>
    <w:rPr>
      <w:vertAlign w:val="superscript"/>
    </w:rPr>
  </w:style>
  <w:style w:type="character" w:customStyle="1" w:styleId="Ttulo6Char">
    <w:name w:val="Título 6 Char"/>
    <w:basedOn w:val="Fontepargpadro"/>
    <w:link w:val="Ttulo6"/>
    <w:rsid w:val="001D2240"/>
    <w:rPr>
      <w:rFonts w:asciiTheme="majorHAnsi" w:eastAsiaTheme="majorEastAsia" w:hAnsiTheme="majorHAnsi" w:cstheme="majorBidi"/>
      <w:color w:val="243F60" w:themeColor="accent1" w:themeShade="7F"/>
      <w:sz w:val="24"/>
      <w:szCs w:val="22"/>
      <w:lang w:eastAsia="en-US"/>
    </w:rPr>
  </w:style>
  <w:style w:type="character" w:styleId="RefernciaSutil">
    <w:name w:val="Subtle Reference"/>
    <w:basedOn w:val="Fontepargpadro"/>
    <w:uiPriority w:val="31"/>
    <w:qFormat/>
    <w:rsid w:val="005B31E4"/>
    <w:rPr>
      <w:smallCaps/>
      <w:color w:val="5A5A5A" w:themeColor="text1" w:themeTint="A5"/>
    </w:rPr>
  </w:style>
  <w:style w:type="character" w:customStyle="1" w:styleId="LegendaChar">
    <w:name w:val="Legenda Char"/>
    <w:basedOn w:val="Fontepargpadro"/>
    <w:link w:val="Legenda"/>
    <w:uiPriority w:val="35"/>
    <w:locked/>
    <w:rsid w:val="008D6F51"/>
    <w:rPr>
      <w:rFonts w:ascii="Arial" w:hAnsi="Arial" w:cs="Arial"/>
      <w:b/>
      <w:sz w:val="24"/>
      <w:szCs w:val="24"/>
      <w:lang w:eastAsia="en-US"/>
    </w:rPr>
  </w:style>
  <w:style w:type="character" w:customStyle="1" w:styleId="Ttulo7Char">
    <w:name w:val="Título 7 Char"/>
    <w:basedOn w:val="Fontepargpadro"/>
    <w:link w:val="Ttulo7"/>
    <w:rsid w:val="0043781A"/>
    <w:rPr>
      <w:rFonts w:asciiTheme="majorHAnsi" w:eastAsiaTheme="majorEastAsia" w:hAnsiTheme="majorHAnsi" w:cstheme="majorBidi"/>
      <w:i/>
      <w:iCs/>
      <w:color w:val="243F60" w:themeColor="accent1" w:themeShade="7F"/>
      <w:sz w:val="24"/>
      <w:szCs w:val="22"/>
      <w:lang w:eastAsia="en-US"/>
    </w:rPr>
  </w:style>
  <w:style w:type="table" w:customStyle="1" w:styleId="TabeladeLista6Colorida1">
    <w:name w:val="Tabela de Lista 6 Colorida1"/>
    <w:basedOn w:val="Tabelanormal"/>
    <w:next w:val="TabeladeLista6Colorida"/>
    <w:uiPriority w:val="51"/>
    <w:rsid w:val="003F69BB"/>
    <w:rPr>
      <w:color w:val="000000"/>
      <w:sz w:val="22"/>
      <w:szCs w:val="22"/>
      <w:lang w:eastAsia="en-US"/>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Lista6Colorida">
    <w:name w:val="List Table 6 Colorful"/>
    <w:basedOn w:val="Tabelanormal"/>
    <w:uiPriority w:val="51"/>
    <w:rsid w:val="003F69B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rio">
    <w:name w:val="annotation reference"/>
    <w:basedOn w:val="Fontepargpadro"/>
    <w:uiPriority w:val="99"/>
    <w:semiHidden/>
    <w:unhideWhenUsed/>
    <w:rsid w:val="005A4C76"/>
    <w:rPr>
      <w:sz w:val="16"/>
      <w:szCs w:val="16"/>
    </w:rPr>
  </w:style>
  <w:style w:type="paragraph" w:styleId="Textodecomentrio">
    <w:name w:val="annotation text"/>
    <w:basedOn w:val="Normal"/>
    <w:link w:val="TextodecomentrioChar"/>
    <w:uiPriority w:val="99"/>
    <w:semiHidden/>
    <w:unhideWhenUsed/>
    <w:rsid w:val="005A4C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A4C76"/>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5A4C76"/>
    <w:rPr>
      <w:b/>
      <w:bCs/>
    </w:rPr>
  </w:style>
  <w:style w:type="character" w:customStyle="1" w:styleId="AssuntodocomentrioChar">
    <w:name w:val="Assunto do comentário Char"/>
    <w:basedOn w:val="TextodecomentrioChar"/>
    <w:link w:val="Assuntodocomentrio"/>
    <w:uiPriority w:val="99"/>
    <w:semiHidden/>
    <w:rsid w:val="005A4C76"/>
    <w:rPr>
      <w:rFonts w:ascii="Arial" w:hAnsi="Arial"/>
      <w:b/>
      <w:bCs/>
      <w:lang w:eastAsia="en-US"/>
    </w:rPr>
  </w:style>
  <w:style w:type="character" w:customStyle="1" w:styleId="Ttulo8Char">
    <w:name w:val="Título 8 Char"/>
    <w:basedOn w:val="Fontepargpadro"/>
    <w:link w:val="Ttulo8"/>
    <w:rsid w:val="00ED2CF2"/>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rsid w:val="00ED2CF2"/>
    <w:rPr>
      <w:rFonts w:ascii="Arial" w:eastAsiaTheme="majorEastAsia" w:hAnsi="Arial" w:cstheme="majorBidi"/>
      <w:iCs/>
      <w:color w:val="272727" w:themeColor="text1" w:themeTint="D8"/>
      <w:sz w:val="24"/>
      <w:szCs w:val="21"/>
      <w:lang w:eastAsia="en-US"/>
    </w:rPr>
  </w:style>
  <w:style w:type="paragraph" w:customStyle="1" w:styleId="ANEXOSEAPENDICES">
    <w:name w:val="ANEXOS E APENDICES"/>
    <w:basedOn w:val="Legenda"/>
    <w:qFormat/>
    <w:rsid w:val="002204B4"/>
    <w:pPr>
      <w:outlineLvl w:val="9"/>
    </w:pPr>
  </w:style>
  <w:style w:type="paragraph" w:styleId="Sumrio5">
    <w:name w:val="toc 5"/>
    <w:basedOn w:val="Normal"/>
    <w:next w:val="Normal"/>
    <w:autoRedefine/>
    <w:uiPriority w:val="39"/>
    <w:unhideWhenUsed/>
    <w:locked/>
    <w:rsid w:val="006B616F"/>
    <w:pPr>
      <w:spacing w:after="100" w:line="259" w:lineRule="auto"/>
      <w:ind w:left="880" w:firstLine="0"/>
      <w:jc w:val="left"/>
    </w:pPr>
    <w:rPr>
      <w:rFonts w:asciiTheme="minorHAnsi" w:eastAsiaTheme="minorEastAsia" w:hAnsiTheme="minorHAnsi" w:cstheme="minorBidi"/>
      <w:sz w:val="22"/>
      <w:lang w:eastAsia="pt-BR"/>
    </w:rPr>
  </w:style>
  <w:style w:type="paragraph" w:styleId="Sumrio6">
    <w:name w:val="toc 6"/>
    <w:basedOn w:val="Normal"/>
    <w:next w:val="Normal"/>
    <w:autoRedefine/>
    <w:uiPriority w:val="39"/>
    <w:unhideWhenUsed/>
    <w:locked/>
    <w:rsid w:val="006B616F"/>
    <w:pPr>
      <w:spacing w:after="100" w:line="259" w:lineRule="auto"/>
      <w:ind w:left="1100" w:firstLine="0"/>
      <w:jc w:val="left"/>
    </w:pPr>
    <w:rPr>
      <w:rFonts w:asciiTheme="minorHAnsi" w:eastAsiaTheme="minorEastAsia" w:hAnsiTheme="minorHAnsi" w:cstheme="minorBidi"/>
      <w:sz w:val="22"/>
      <w:lang w:eastAsia="pt-BR"/>
    </w:rPr>
  </w:style>
  <w:style w:type="paragraph" w:styleId="Sumrio7">
    <w:name w:val="toc 7"/>
    <w:basedOn w:val="Normal"/>
    <w:next w:val="Normal"/>
    <w:autoRedefine/>
    <w:uiPriority w:val="39"/>
    <w:unhideWhenUsed/>
    <w:locked/>
    <w:rsid w:val="006B616F"/>
    <w:pPr>
      <w:spacing w:after="100" w:line="259" w:lineRule="auto"/>
      <w:ind w:left="1320" w:firstLine="0"/>
      <w:jc w:val="left"/>
    </w:pPr>
    <w:rPr>
      <w:rFonts w:asciiTheme="minorHAnsi" w:eastAsiaTheme="minorEastAsia" w:hAnsiTheme="minorHAnsi" w:cstheme="minorBidi"/>
      <w:sz w:val="22"/>
      <w:lang w:eastAsia="pt-BR"/>
    </w:rPr>
  </w:style>
  <w:style w:type="paragraph" w:styleId="Sumrio8">
    <w:name w:val="toc 8"/>
    <w:basedOn w:val="Normal"/>
    <w:next w:val="Normal"/>
    <w:autoRedefine/>
    <w:uiPriority w:val="39"/>
    <w:unhideWhenUsed/>
    <w:locked/>
    <w:rsid w:val="006B616F"/>
    <w:pPr>
      <w:spacing w:after="100" w:line="259" w:lineRule="auto"/>
      <w:ind w:left="1540" w:firstLine="0"/>
      <w:jc w:val="left"/>
    </w:pPr>
    <w:rPr>
      <w:rFonts w:asciiTheme="minorHAnsi" w:eastAsiaTheme="minorEastAsia" w:hAnsiTheme="minorHAnsi" w:cstheme="minorBidi"/>
      <w:sz w:val="22"/>
      <w:lang w:eastAsia="pt-BR"/>
    </w:rPr>
  </w:style>
  <w:style w:type="paragraph" w:styleId="Sumrio9">
    <w:name w:val="toc 9"/>
    <w:basedOn w:val="Normal"/>
    <w:next w:val="Normal"/>
    <w:autoRedefine/>
    <w:uiPriority w:val="39"/>
    <w:unhideWhenUsed/>
    <w:locked/>
    <w:rsid w:val="006B616F"/>
    <w:pPr>
      <w:spacing w:after="100" w:line="259" w:lineRule="auto"/>
      <w:ind w:left="1760" w:firstLine="0"/>
      <w:jc w:val="left"/>
    </w:pPr>
    <w:rPr>
      <w:rFonts w:asciiTheme="minorHAnsi" w:eastAsiaTheme="minorEastAsia" w:hAnsiTheme="minorHAnsi" w:cstheme="minorBidi"/>
      <w:sz w:val="22"/>
      <w:lang w:eastAsia="pt-BR"/>
    </w:rPr>
  </w:style>
  <w:style w:type="paragraph" w:customStyle="1" w:styleId="figura">
    <w:name w:val="figura"/>
    <w:basedOn w:val="ANEXOSEAPENDICES"/>
    <w:qFormat/>
    <w:rsid w:val="001F207C"/>
    <w:pPr>
      <w:spacing w:line="240" w:lineRule="auto"/>
    </w:pPr>
    <w:rPr>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50659">
      <w:bodyDiv w:val="1"/>
      <w:marLeft w:val="0"/>
      <w:marRight w:val="0"/>
      <w:marTop w:val="0"/>
      <w:marBottom w:val="0"/>
      <w:divBdr>
        <w:top w:val="none" w:sz="0" w:space="0" w:color="auto"/>
        <w:left w:val="none" w:sz="0" w:space="0" w:color="auto"/>
        <w:bottom w:val="none" w:sz="0" w:space="0" w:color="auto"/>
        <w:right w:val="none" w:sz="0" w:space="0" w:color="auto"/>
      </w:divBdr>
    </w:div>
    <w:div w:id="66998213">
      <w:bodyDiv w:val="1"/>
      <w:marLeft w:val="0"/>
      <w:marRight w:val="0"/>
      <w:marTop w:val="0"/>
      <w:marBottom w:val="0"/>
      <w:divBdr>
        <w:top w:val="none" w:sz="0" w:space="0" w:color="auto"/>
        <w:left w:val="none" w:sz="0" w:space="0" w:color="auto"/>
        <w:bottom w:val="none" w:sz="0" w:space="0" w:color="auto"/>
        <w:right w:val="none" w:sz="0" w:space="0" w:color="auto"/>
      </w:divBdr>
    </w:div>
    <w:div w:id="112679885">
      <w:bodyDiv w:val="1"/>
      <w:marLeft w:val="0"/>
      <w:marRight w:val="0"/>
      <w:marTop w:val="0"/>
      <w:marBottom w:val="0"/>
      <w:divBdr>
        <w:top w:val="none" w:sz="0" w:space="0" w:color="auto"/>
        <w:left w:val="none" w:sz="0" w:space="0" w:color="auto"/>
        <w:bottom w:val="none" w:sz="0" w:space="0" w:color="auto"/>
        <w:right w:val="none" w:sz="0" w:space="0" w:color="auto"/>
      </w:divBdr>
    </w:div>
    <w:div w:id="395203632">
      <w:marLeft w:val="0"/>
      <w:marRight w:val="0"/>
      <w:marTop w:val="0"/>
      <w:marBottom w:val="0"/>
      <w:divBdr>
        <w:top w:val="none" w:sz="0" w:space="0" w:color="auto"/>
        <w:left w:val="none" w:sz="0" w:space="0" w:color="auto"/>
        <w:bottom w:val="none" w:sz="0" w:space="0" w:color="auto"/>
        <w:right w:val="none" w:sz="0" w:space="0" w:color="auto"/>
      </w:divBdr>
    </w:div>
    <w:div w:id="395203633">
      <w:marLeft w:val="0"/>
      <w:marRight w:val="0"/>
      <w:marTop w:val="0"/>
      <w:marBottom w:val="0"/>
      <w:divBdr>
        <w:top w:val="none" w:sz="0" w:space="0" w:color="auto"/>
        <w:left w:val="none" w:sz="0" w:space="0" w:color="auto"/>
        <w:bottom w:val="none" w:sz="0" w:space="0" w:color="auto"/>
        <w:right w:val="none" w:sz="0" w:space="0" w:color="auto"/>
      </w:divBdr>
    </w:div>
    <w:div w:id="395203634">
      <w:marLeft w:val="0"/>
      <w:marRight w:val="0"/>
      <w:marTop w:val="0"/>
      <w:marBottom w:val="0"/>
      <w:divBdr>
        <w:top w:val="none" w:sz="0" w:space="0" w:color="auto"/>
        <w:left w:val="none" w:sz="0" w:space="0" w:color="auto"/>
        <w:bottom w:val="none" w:sz="0" w:space="0" w:color="auto"/>
        <w:right w:val="none" w:sz="0" w:space="0" w:color="auto"/>
      </w:divBdr>
    </w:div>
    <w:div w:id="395203635">
      <w:marLeft w:val="0"/>
      <w:marRight w:val="0"/>
      <w:marTop w:val="0"/>
      <w:marBottom w:val="0"/>
      <w:divBdr>
        <w:top w:val="none" w:sz="0" w:space="0" w:color="auto"/>
        <w:left w:val="none" w:sz="0" w:space="0" w:color="auto"/>
        <w:bottom w:val="none" w:sz="0" w:space="0" w:color="auto"/>
        <w:right w:val="none" w:sz="0" w:space="0" w:color="auto"/>
      </w:divBdr>
    </w:div>
    <w:div w:id="395203636">
      <w:marLeft w:val="0"/>
      <w:marRight w:val="0"/>
      <w:marTop w:val="0"/>
      <w:marBottom w:val="0"/>
      <w:divBdr>
        <w:top w:val="none" w:sz="0" w:space="0" w:color="auto"/>
        <w:left w:val="none" w:sz="0" w:space="0" w:color="auto"/>
        <w:bottom w:val="none" w:sz="0" w:space="0" w:color="auto"/>
        <w:right w:val="none" w:sz="0" w:space="0" w:color="auto"/>
      </w:divBdr>
    </w:div>
    <w:div w:id="534121366">
      <w:bodyDiv w:val="1"/>
      <w:marLeft w:val="0"/>
      <w:marRight w:val="0"/>
      <w:marTop w:val="0"/>
      <w:marBottom w:val="0"/>
      <w:divBdr>
        <w:top w:val="none" w:sz="0" w:space="0" w:color="auto"/>
        <w:left w:val="none" w:sz="0" w:space="0" w:color="auto"/>
        <w:bottom w:val="none" w:sz="0" w:space="0" w:color="auto"/>
        <w:right w:val="none" w:sz="0" w:space="0" w:color="auto"/>
      </w:divBdr>
    </w:div>
    <w:div w:id="627392305">
      <w:bodyDiv w:val="1"/>
      <w:marLeft w:val="0"/>
      <w:marRight w:val="0"/>
      <w:marTop w:val="0"/>
      <w:marBottom w:val="0"/>
      <w:divBdr>
        <w:top w:val="none" w:sz="0" w:space="0" w:color="auto"/>
        <w:left w:val="none" w:sz="0" w:space="0" w:color="auto"/>
        <w:bottom w:val="none" w:sz="0" w:space="0" w:color="auto"/>
        <w:right w:val="none" w:sz="0" w:space="0" w:color="auto"/>
      </w:divBdr>
    </w:div>
    <w:div w:id="760218126">
      <w:bodyDiv w:val="1"/>
      <w:marLeft w:val="0"/>
      <w:marRight w:val="0"/>
      <w:marTop w:val="0"/>
      <w:marBottom w:val="0"/>
      <w:divBdr>
        <w:top w:val="none" w:sz="0" w:space="0" w:color="auto"/>
        <w:left w:val="none" w:sz="0" w:space="0" w:color="auto"/>
        <w:bottom w:val="none" w:sz="0" w:space="0" w:color="auto"/>
        <w:right w:val="none" w:sz="0" w:space="0" w:color="auto"/>
      </w:divBdr>
    </w:div>
    <w:div w:id="789667883">
      <w:bodyDiv w:val="1"/>
      <w:marLeft w:val="0"/>
      <w:marRight w:val="0"/>
      <w:marTop w:val="0"/>
      <w:marBottom w:val="0"/>
      <w:divBdr>
        <w:top w:val="none" w:sz="0" w:space="0" w:color="auto"/>
        <w:left w:val="none" w:sz="0" w:space="0" w:color="auto"/>
        <w:bottom w:val="none" w:sz="0" w:space="0" w:color="auto"/>
        <w:right w:val="none" w:sz="0" w:space="0" w:color="auto"/>
      </w:divBdr>
      <w:divsChild>
        <w:div w:id="1330207677">
          <w:marLeft w:val="0"/>
          <w:marRight w:val="0"/>
          <w:marTop w:val="0"/>
          <w:marBottom w:val="0"/>
          <w:divBdr>
            <w:top w:val="none" w:sz="0" w:space="0" w:color="auto"/>
            <w:left w:val="none" w:sz="0" w:space="0" w:color="auto"/>
            <w:bottom w:val="single" w:sz="6" w:space="4" w:color="E1E4E8"/>
            <w:right w:val="none" w:sz="0" w:space="0" w:color="auto"/>
          </w:divBdr>
          <w:divsChild>
            <w:div w:id="1942756846">
              <w:marLeft w:val="0"/>
              <w:marRight w:val="0"/>
              <w:marTop w:val="0"/>
              <w:marBottom w:val="0"/>
              <w:divBdr>
                <w:top w:val="none" w:sz="0" w:space="0" w:color="auto"/>
                <w:left w:val="none" w:sz="0" w:space="0" w:color="auto"/>
                <w:bottom w:val="none" w:sz="0" w:space="0" w:color="auto"/>
                <w:right w:val="none" w:sz="0" w:space="0" w:color="auto"/>
              </w:divBdr>
            </w:div>
          </w:divsChild>
        </w:div>
        <w:div w:id="1710374547">
          <w:marLeft w:val="0"/>
          <w:marRight w:val="0"/>
          <w:marTop w:val="0"/>
          <w:marBottom w:val="0"/>
          <w:divBdr>
            <w:top w:val="none" w:sz="0" w:space="0" w:color="auto"/>
            <w:left w:val="none" w:sz="0" w:space="0" w:color="auto"/>
            <w:bottom w:val="none" w:sz="0" w:space="0" w:color="auto"/>
            <w:right w:val="none" w:sz="0" w:space="0" w:color="auto"/>
          </w:divBdr>
        </w:div>
      </w:divsChild>
    </w:div>
    <w:div w:id="821311996">
      <w:bodyDiv w:val="1"/>
      <w:marLeft w:val="0"/>
      <w:marRight w:val="0"/>
      <w:marTop w:val="0"/>
      <w:marBottom w:val="0"/>
      <w:divBdr>
        <w:top w:val="none" w:sz="0" w:space="0" w:color="auto"/>
        <w:left w:val="none" w:sz="0" w:space="0" w:color="auto"/>
        <w:bottom w:val="none" w:sz="0" w:space="0" w:color="auto"/>
        <w:right w:val="none" w:sz="0" w:space="0" w:color="auto"/>
      </w:divBdr>
    </w:div>
    <w:div w:id="862089267">
      <w:bodyDiv w:val="1"/>
      <w:marLeft w:val="0"/>
      <w:marRight w:val="0"/>
      <w:marTop w:val="0"/>
      <w:marBottom w:val="0"/>
      <w:divBdr>
        <w:top w:val="none" w:sz="0" w:space="0" w:color="auto"/>
        <w:left w:val="none" w:sz="0" w:space="0" w:color="auto"/>
        <w:bottom w:val="none" w:sz="0" w:space="0" w:color="auto"/>
        <w:right w:val="none" w:sz="0" w:space="0" w:color="auto"/>
      </w:divBdr>
    </w:div>
    <w:div w:id="1021661821">
      <w:bodyDiv w:val="1"/>
      <w:marLeft w:val="0"/>
      <w:marRight w:val="0"/>
      <w:marTop w:val="0"/>
      <w:marBottom w:val="0"/>
      <w:divBdr>
        <w:top w:val="none" w:sz="0" w:space="0" w:color="auto"/>
        <w:left w:val="none" w:sz="0" w:space="0" w:color="auto"/>
        <w:bottom w:val="none" w:sz="0" w:space="0" w:color="auto"/>
        <w:right w:val="none" w:sz="0" w:space="0" w:color="auto"/>
      </w:divBdr>
    </w:div>
    <w:div w:id="1123966473">
      <w:bodyDiv w:val="1"/>
      <w:marLeft w:val="0"/>
      <w:marRight w:val="0"/>
      <w:marTop w:val="0"/>
      <w:marBottom w:val="0"/>
      <w:divBdr>
        <w:top w:val="none" w:sz="0" w:space="0" w:color="auto"/>
        <w:left w:val="none" w:sz="0" w:space="0" w:color="auto"/>
        <w:bottom w:val="none" w:sz="0" w:space="0" w:color="auto"/>
        <w:right w:val="none" w:sz="0" w:space="0" w:color="auto"/>
      </w:divBdr>
    </w:div>
    <w:div w:id="1223440764">
      <w:bodyDiv w:val="1"/>
      <w:marLeft w:val="0"/>
      <w:marRight w:val="0"/>
      <w:marTop w:val="0"/>
      <w:marBottom w:val="0"/>
      <w:divBdr>
        <w:top w:val="none" w:sz="0" w:space="0" w:color="auto"/>
        <w:left w:val="none" w:sz="0" w:space="0" w:color="auto"/>
        <w:bottom w:val="none" w:sz="0" w:space="0" w:color="auto"/>
        <w:right w:val="none" w:sz="0" w:space="0" w:color="auto"/>
      </w:divBdr>
    </w:div>
    <w:div w:id="1350833026">
      <w:bodyDiv w:val="1"/>
      <w:marLeft w:val="0"/>
      <w:marRight w:val="0"/>
      <w:marTop w:val="0"/>
      <w:marBottom w:val="0"/>
      <w:divBdr>
        <w:top w:val="none" w:sz="0" w:space="0" w:color="auto"/>
        <w:left w:val="none" w:sz="0" w:space="0" w:color="auto"/>
        <w:bottom w:val="none" w:sz="0" w:space="0" w:color="auto"/>
        <w:right w:val="none" w:sz="0" w:space="0" w:color="auto"/>
      </w:divBdr>
    </w:div>
    <w:div w:id="1486389147">
      <w:bodyDiv w:val="1"/>
      <w:marLeft w:val="0"/>
      <w:marRight w:val="0"/>
      <w:marTop w:val="0"/>
      <w:marBottom w:val="0"/>
      <w:divBdr>
        <w:top w:val="none" w:sz="0" w:space="0" w:color="auto"/>
        <w:left w:val="none" w:sz="0" w:space="0" w:color="auto"/>
        <w:bottom w:val="none" w:sz="0" w:space="0" w:color="auto"/>
        <w:right w:val="none" w:sz="0" w:space="0" w:color="auto"/>
      </w:divBdr>
    </w:div>
    <w:div w:id="1513226337">
      <w:bodyDiv w:val="1"/>
      <w:marLeft w:val="0"/>
      <w:marRight w:val="0"/>
      <w:marTop w:val="0"/>
      <w:marBottom w:val="0"/>
      <w:divBdr>
        <w:top w:val="none" w:sz="0" w:space="0" w:color="auto"/>
        <w:left w:val="none" w:sz="0" w:space="0" w:color="auto"/>
        <w:bottom w:val="none" w:sz="0" w:space="0" w:color="auto"/>
        <w:right w:val="none" w:sz="0" w:space="0" w:color="auto"/>
      </w:divBdr>
    </w:div>
    <w:div w:id="1804611407">
      <w:bodyDiv w:val="1"/>
      <w:marLeft w:val="0"/>
      <w:marRight w:val="0"/>
      <w:marTop w:val="0"/>
      <w:marBottom w:val="0"/>
      <w:divBdr>
        <w:top w:val="none" w:sz="0" w:space="0" w:color="auto"/>
        <w:left w:val="none" w:sz="0" w:space="0" w:color="auto"/>
        <w:bottom w:val="none" w:sz="0" w:space="0" w:color="auto"/>
        <w:right w:val="none" w:sz="0" w:space="0" w:color="auto"/>
      </w:divBdr>
    </w:div>
    <w:div w:id="1859466764">
      <w:bodyDiv w:val="1"/>
      <w:marLeft w:val="0"/>
      <w:marRight w:val="0"/>
      <w:marTop w:val="0"/>
      <w:marBottom w:val="0"/>
      <w:divBdr>
        <w:top w:val="none" w:sz="0" w:space="0" w:color="auto"/>
        <w:left w:val="none" w:sz="0" w:space="0" w:color="auto"/>
        <w:bottom w:val="none" w:sz="0" w:space="0" w:color="auto"/>
        <w:right w:val="none" w:sz="0" w:space="0" w:color="auto"/>
      </w:divBdr>
    </w:div>
    <w:div w:id="197482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mabuchimotor.cn/csr/measures/img/manufacture_im02.jpg"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jpg"/><Relationship Id="rId138" Type="http://schemas.openxmlformats.org/officeDocument/2006/relationships/header" Target="header2.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wmf"/><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datasheet.octopart.com/CD4011BE-Texas-Instruments-datasheet-31923.pdf" TargetMode="External"/><Relationship Id="rId123" Type="http://schemas.openxmlformats.org/officeDocument/2006/relationships/image" Target="media/image94.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hyperlink" Target="http://www.sabereletrica.com.br/chave-fim-de-curso" TargetMode="External"/><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footer" Target="footer1.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0.png"/><Relationship Id="rId38" Type="http://schemas.openxmlformats.org/officeDocument/2006/relationships/oleObject" Target="embeddings/oleObject1.bin"/><Relationship Id="rId59" Type="http://schemas.openxmlformats.org/officeDocument/2006/relationships/image" Target="media/image4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microsoft.com/office/2007/relationships/hdphoto" Target="media/hdphoto1.wdp"/><Relationship Id="rId70" Type="http://schemas.openxmlformats.org/officeDocument/2006/relationships/hyperlink" Target="https://cloud.githubusercontent.com/assets/22478467/24098133/c1417e50-0d47-11e7-9502-f1663fd00f39.png" TargetMode="External"/><Relationship Id="rId75" Type="http://schemas.openxmlformats.org/officeDocument/2006/relationships/image" Target="media/image56.png"/><Relationship Id="rId91" Type="http://schemas.openxmlformats.org/officeDocument/2006/relationships/hyperlink" Target="http://www.aecweb.com.br/cont/a/os-desafios-do-mercado-da-automacao-residencial_8192" TargetMode="External"/><Relationship Id="rId96" Type="http://schemas.openxmlformats.org/officeDocument/2006/relationships/image" Target="media/image6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jpg"/><Relationship Id="rId86" Type="http://schemas.openxmlformats.org/officeDocument/2006/relationships/hyperlink" Target="http://www.aecweb.com.br/cont/a/os-desafios-do-mercado-da-automacao-residencial_8192" TargetMode="External"/><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hyperlink" Target="https://www.thorlabs.com/newgrouppage9.cfm?objectgroup_id=1832"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projetomagar.blogspot.com.br/2016/02/ponte-h.html%20" TargetMode="External"/><Relationship Id="rId76" Type="http://schemas.openxmlformats.org/officeDocument/2006/relationships/image" Target="media/image57.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hyperlink" Target="https://www.elechouse.com/elechouse/images/product/VR3/VR3_manual.pdf" TargetMode="External"/><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www.dadossobreoenvelhecimentonoBrasil.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arduino.cc/en/Main/arduinoBoardNano"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www.layadcircuits.com/tutorial.php?p=4" TargetMode="External"/><Relationship Id="rId87" Type="http://schemas.openxmlformats.org/officeDocument/2006/relationships/hyperlink" Target="http://www.assistiva.com.br/Introducao_Tecnologia_Assistiva.pdf"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hyperlink" Target="http://www.ebah.com.br/content/ABAAABdSgAC/apostila-automacao-industrial-walter-barra-ufpa"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hyperlink" Target="http://www.tribunapr.com.br/arquivo/vida-saude/os-obstaculos-enfrentados-pelo-portadores-de-deficiencia-fisica/" TargetMode="Externa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chart" Target="charts/chart1.xml"/><Relationship Id="rId116" Type="http://schemas.openxmlformats.org/officeDocument/2006/relationships/image" Target="media/image87.png"/><Relationship Id="rId137" Type="http://schemas.openxmlformats.org/officeDocument/2006/relationships/image" Target="media/image107.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4.jpg"/><Relationship Id="rId88" Type="http://schemas.openxmlformats.org/officeDocument/2006/relationships/hyperlink" Target="http://comandoseletricosii.blogspot.com.br/2013/03/aula-3-botoeiras-de-comando.html" TargetMode="External"/><Relationship Id="rId111" Type="http://schemas.openxmlformats.org/officeDocument/2006/relationships/image" Target="media/image82.png"/><Relationship Id="rId132" Type="http://schemas.openxmlformats.org/officeDocument/2006/relationships/image" Target="media/image102.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hyperlink" Target="http://www.eletrodex.com.br/chave-micro-switch-kw11-3z-5-3t-31-5mm.html"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www.embarcados.com.br/arduino-mega-2560/"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emf"/><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hyperlink" Target="http://www.ebc.com.br/noticias/2015/08/ibge-62-da-populacao-tem-algum-tipo-de-deficiencia" TargetMode="External"/><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G:\UNIFOA\TCC\08%20de%20MAIO%202017\lista%20de%20materiais%20alterada%20por%20leandro%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MassaXCorrente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Plan2!$I$5:$I$10</c:f>
              <c:numCache>
                <c:formatCode>0"Kg"</c:formatCode>
                <c:ptCount val="6"/>
                <c:pt idx="0">
                  <c:v>0</c:v>
                </c:pt>
                <c:pt idx="1">
                  <c:v>1</c:v>
                </c:pt>
                <c:pt idx="2">
                  <c:v>5</c:v>
                </c:pt>
                <c:pt idx="3">
                  <c:v>10</c:v>
                </c:pt>
                <c:pt idx="4">
                  <c:v>15</c:v>
                </c:pt>
                <c:pt idx="5">
                  <c:v>26</c:v>
                </c:pt>
              </c:numCache>
            </c:numRef>
          </c:xVal>
          <c:yVal>
            <c:numRef>
              <c:f>Plan2!$J$5:$J$10</c:f>
              <c:numCache>
                <c:formatCode>0.00"A"</c:formatCode>
                <c:ptCount val="6"/>
                <c:pt idx="0">
                  <c:v>2.1800000000000002</c:v>
                </c:pt>
                <c:pt idx="1">
                  <c:v>2.2200000000000002</c:v>
                </c:pt>
                <c:pt idx="2">
                  <c:v>2.62</c:v>
                </c:pt>
                <c:pt idx="3">
                  <c:v>3.5</c:v>
                </c:pt>
                <c:pt idx="4">
                  <c:v>4.8</c:v>
                </c:pt>
                <c:pt idx="5">
                  <c:v>6.8</c:v>
                </c:pt>
              </c:numCache>
            </c:numRef>
          </c:yVal>
          <c:smooth val="0"/>
        </c:ser>
        <c:dLbls>
          <c:showLegendKey val="0"/>
          <c:showVal val="0"/>
          <c:showCatName val="0"/>
          <c:showSerName val="0"/>
          <c:showPercent val="0"/>
          <c:showBubbleSize val="0"/>
        </c:dLbls>
        <c:axId val="193203008"/>
        <c:axId val="193207488"/>
      </c:scatterChart>
      <c:valAx>
        <c:axId val="193203008"/>
        <c:scaling>
          <c:orientation val="minMax"/>
        </c:scaling>
        <c:delete val="0"/>
        <c:axPos val="b"/>
        <c:majorGridlines>
          <c:spPr>
            <a:ln w="9525" cap="flat" cmpd="sng" algn="ctr">
              <a:solidFill>
                <a:schemeClr val="tx1">
                  <a:lumMod val="15000"/>
                  <a:lumOff val="85000"/>
                </a:schemeClr>
              </a:solidFill>
              <a:round/>
            </a:ln>
            <a:effectLst/>
          </c:spPr>
        </c:majorGridlines>
        <c:numFmt formatCode="0&quot;Kg&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3207488"/>
        <c:crosses val="autoZero"/>
        <c:crossBetween val="midCat"/>
      </c:valAx>
      <c:valAx>
        <c:axId val="193207488"/>
        <c:scaling>
          <c:orientation val="minMax"/>
        </c:scaling>
        <c:delete val="0"/>
        <c:axPos val="l"/>
        <c:majorGridlines>
          <c:spPr>
            <a:ln w="9525" cap="flat" cmpd="sng" algn="ctr">
              <a:solidFill>
                <a:schemeClr val="tx1">
                  <a:lumMod val="15000"/>
                  <a:lumOff val="85000"/>
                </a:schemeClr>
              </a:solidFill>
              <a:round/>
            </a:ln>
            <a:effectLst/>
          </c:spPr>
        </c:majorGridlines>
        <c:numFmt formatCode="0.00&quot;A&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3203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4D349-5277-40C7-A326-252A7C014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4637</TotalTime>
  <Pages>1</Pages>
  <Words>26193</Words>
  <Characters>141448</Characters>
  <Application>Microsoft Office Word</Application>
  <DocSecurity>0</DocSecurity>
  <Lines>1178</Lines>
  <Paragraphs>334</Paragraphs>
  <ScaleCrop>false</ScaleCrop>
  <HeadingPairs>
    <vt:vector size="2" baseType="variant">
      <vt:variant>
        <vt:lpstr>Título</vt:lpstr>
      </vt:variant>
      <vt:variant>
        <vt:i4>1</vt:i4>
      </vt:variant>
    </vt:vector>
  </HeadingPairs>
  <TitlesOfParts>
    <vt:vector size="1" baseType="lpstr">
      <vt:lpstr>FUNDAÇÃO OSWALDO ARANHA</vt:lpstr>
    </vt:vector>
  </TitlesOfParts>
  <Company/>
  <LinksUpToDate>false</LinksUpToDate>
  <CharactersWithSpaces>167307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OSWALDO ARANHA</dc:title>
  <dc:subject/>
  <dc:creator>Vitor</dc:creator>
  <cp:keywords/>
  <dc:description/>
  <cp:lastModifiedBy>Adam</cp:lastModifiedBy>
  <cp:revision>144</cp:revision>
  <cp:lastPrinted>2017-05-18T21:45:00Z</cp:lastPrinted>
  <dcterms:created xsi:type="dcterms:W3CDTF">2017-02-23T21:50:00Z</dcterms:created>
  <dcterms:modified xsi:type="dcterms:W3CDTF">2017-05-19T17:22:00Z</dcterms:modified>
</cp:coreProperties>
</file>