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147F" w:rsidRPr="00E54971" w:rsidRDefault="0009147F" w:rsidP="003B68F7">
      <w:pPr>
        <w:autoSpaceDE w:val="0"/>
        <w:autoSpaceDN w:val="0"/>
        <w:adjustRightInd w:val="0"/>
        <w:jc w:val="center"/>
        <w:rPr>
          <w:rFonts w:ascii="Arial" w:hAnsi="Arial" w:cs="Arial"/>
          <w:b/>
          <w:bCs/>
          <w:sz w:val="24"/>
          <w:szCs w:val="24"/>
        </w:rPr>
      </w:pPr>
      <w:r w:rsidRPr="00E54971">
        <w:rPr>
          <w:rFonts w:ascii="Arial" w:hAnsi="Arial" w:cs="Arial"/>
          <w:b/>
          <w:bCs/>
          <w:sz w:val="24"/>
          <w:szCs w:val="24"/>
        </w:rPr>
        <w:t>FUNDAÇÃO OSWALDO ARANHA</w:t>
      </w:r>
    </w:p>
    <w:p w:rsidR="0009147F" w:rsidRPr="00E54971" w:rsidRDefault="0009147F" w:rsidP="003B68F7">
      <w:pPr>
        <w:autoSpaceDE w:val="0"/>
        <w:autoSpaceDN w:val="0"/>
        <w:adjustRightInd w:val="0"/>
        <w:jc w:val="center"/>
        <w:rPr>
          <w:rFonts w:ascii="Arial" w:hAnsi="Arial" w:cs="Arial"/>
          <w:b/>
          <w:bCs/>
          <w:sz w:val="24"/>
          <w:szCs w:val="24"/>
        </w:rPr>
      </w:pPr>
      <w:r w:rsidRPr="00E54971">
        <w:rPr>
          <w:rFonts w:ascii="Arial" w:hAnsi="Arial" w:cs="Arial"/>
          <w:b/>
          <w:bCs/>
          <w:sz w:val="24"/>
          <w:szCs w:val="24"/>
        </w:rPr>
        <w:t>CENTRO UNIVERSITÁRIO DE VOLTA REDONDA</w:t>
      </w:r>
    </w:p>
    <w:p w:rsidR="0009147F" w:rsidRPr="00E54971" w:rsidRDefault="0009147F" w:rsidP="003B68F7">
      <w:pPr>
        <w:autoSpaceDE w:val="0"/>
        <w:autoSpaceDN w:val="0"/>
        <w:adjustRightInd w:val="0"/>
        <w:jc w:val="center"/>
        <w:rPr>
          <w:rFonts w:ascii="Arial" w:hAnsi="Arial" w:cs="Arial"/>
          <w:b/>
          <w:bCs/>
          <w:sz w:val="24"/>
          <w:szCs w:val="24"/>
        </w:rPr>
      </w:pPr>
      <w:r w:rsidRPr="00E54971">
        <w:rPr>
          <w:rFonts w:ascii="Arial" w:hAnsi="Arial" w:cs="Arial"/>
          <w:b/>
          <w:bCs/>
          <w:sz w:val="24"/>
          <w:szCs w:val="24"/>
        </w:rPr>
        <w:t>CURSO DE GRADUAÇÃO EM ENGENHARIA ELÉTRICA</w:t>
      </w:r>
    </w:p>
    <w:p w:rsidR="0009147F" w:rsidRPr="0073067C" w:rsidRDefault="0009147F" w:rsidP="003B68F7">
      <w:pPr>
        <w:autoSpaceDE w:val="0"/>
        <w:autoSpaceDN w:val="0"/>
        <w:adjustRightInd w:val="0"/>
        <w:jc w:val="center"/>
        <w:rPr>
          <w:rFonts w:ascii="Arial" w:hAnsi="Arial" w:cs="Arial"/>
          <w:b/>
          <w:bCs/>
          <w:sz w:val="24"/>
          <w:szCs w:val="24"/>
        </w:rPr>
      </w:pPr>
      <w:r w:rsidRPr="00E54971">
        <w:rPr>
          <w:rFonts w:ascii="Arial" w:hAnsi="Arial" w:cs="Arial"/>
          <w:b/>
          <w:bCs/>
          <w:sz w:val="24"/>
          <w:szCs w:val="24"/>
        </w:rPr>
        <w:t>TRABALHO DE CONCLUSÃO DE CURSO</w:t>
      </w: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pStyle w:val="PargrafodaLista"/>
        <w:autoSpaceDE w:val="0"/>
        <w:autoSpaceDN w:val="0"/>
        <w:adjustRightInd w:val="0"/>
        <w:ind w:left="0"/>
        <w:jc w:val="center"/>
        <w:rPr>
          <w:rFonts w:ascii="Arial" w:hAnsi="Arial" w:cs="Arial"/>
          <w:bCs/>
          <w:sz w:val="24"/>
          <w:szCs w:val="24"/>
        </w:rPr>
      </w:pPr>
      <w:r w:rsidRPr="0073067C">
        <w:rPr>
          <w:rFonts w:ascii="Arial" w:hAnsi="Arial" w:cs="Arial"/>
          <w:bCs/>
          <w:sz w:val="24"/>
          <w:szCs w:val="24"/>
        </w:rPr>
        <w:t>ADAMSON CAMPOS SILVA</w:t>
      </w:r>
    </w:p>
    <w:p w:rsidR="0009147F" w:rsidRDefault="0009147F" w:rsidP="003B68F7">
      <w:pPr>
        <w:pStyle w:val="PargrafodaLista"/>
        <w:autoSpaceDE w:val="0"/>
        <w:autoSpaceDN w:val="0"/>
        <w:adjustRightInd w:val="0"/>
        <w:ind w:left="0"/>
        <w:jc w:val="center"/>
        <w:rPr>
          <w:rFonts w:ascii="Arial" w:hAnsi="Arial" w:cs="Arial"/>
          <w:sz w:val="24"/>
          <w:szCs w:val="24"/>
        </w:rPr>
      </w:pPr>
      <w:r w:rsidRPr="0073067C">
        <w:rPr>
          <w:rFonts w:ascii="Arial" w:hAnsi="Arial" w:cs="Arial"/>
          <w:sz w:val="24"/>
          <w:szCs w:val="24"/>
        </w:rPr>
        <w:t>DANIELE NONATO DA SILVA PAULINO</w:t>
      </w:r>
    </w:p>
    <w:p w:rsidR="0009147F" w:rsidRDefault="0009147F" w:rsidP="003B68F7">
      <w:pPr>
        <w:pStyle w:val="PargrafodaLista"/>
        <w:autoSpaceDE w:val="0"/>
        <w:autoSpaceDN w:val="0"/>
        <w:adjustRightInd w:val="0"/>
        <w:ind w:left="0"/>
        <w:jc w:val="center"/>
        <w:rPr>
          <w:rFonts w:ascii="Arial" w:hAnsi="Arial" w:cs="Arial"/>
          <w:sz w:val="24"/>
          <w:szCs w:val="24"/>
        </w:rPr>
      </w:pPr>
      <w:r w:rsidRPr="0073067C">
        <w:rPr>
          <w:rFonts w:ascii="Arial" w:hAnsi="Arial" w:cs="Arial"/>
          <w:sz w:val="24"/>
          <w:szCs w:val="24"/>
        </w:rPr>
        <w:t>LEANDRO BRAZ DE SOUSA</w:t>
      </w:r>
    </w:p>
    <w:p w:rsidR="0009147F" w:rsidRPr="0073067C" w:rsidRDefault="0009147F" w:rsidP="003B68F7">
      <w:pPr>
        <w:pStyle w:val="PargrafodaLista"/>
        <w:autoSpaceDE w:val="0"/>
        <w:autoSpaceDN w:val="0"/>
        <w:adjustRightInd w:val="0"/>
        <w:ind w:left="0"/>
        <w:jc w:val="center"/>
        <w:rPr>
          <w:rFonts w:ascii="Arial" w:hAnsi="Arial" w:cs="Arial"/>
          <w:bCs/>
          <w:sz w:val="24"/>
          <w:szCs w:val="24"/>
        </w:rPr>
      </w:pPr>
      <w:r w:rsidRPr="0073067C">
        <w:rPr>
          <w:rFonts w:ascii="Arial" w:hAnsi="Arial" w:cs="Arial"/>
          <w:sz w:val="24"/>
          <w:szCs w:val="24"/>
        </w:rPr>
        <w:t>NILSON RICARDO SANTIAGO PEREIRA</w:t>
      </w:r>
    </w:p>
    <w:p w:rsidR="0009147F" w:rsidRPr="0073067C" w:rsidRDefault="0009147F" w:rsidP="008B15EB">
      <w:pPr>
        <w:tabs>
          <w:tab w:val="left" w:pos="6095"/>
        </w:tabs>
        <w:autoSpaceDE w:val="0"/>
        <w:autoSpaceDN w:val="0"/>
        <w:adjustRightInd w:val="0"/>
        <w:rPr>
          <w:rFonts w:ascii="Arial" w:hAnsi="Arial" w:cs="Arial"/>
          <w:b/>
          <w:bCs/>
          <w:sz w:val="24"/>
          <w:szCs w:val="24"/>
        </w:rPr>
      </w:pPr>
      <w:r>
        <w:rPr>
          <w:rFonts w:ascii="Arial" w:hAnsi="Arial" w:cs="Arial"/>
          <w:b/>
          <w:bCs/>
          <w:sz w:val="24"/>
          <w:szCs w:val="24"/>
        </w:rPr>
        <w:tab/>
      </w:r>
    </w:p>
    <w:p w:rsidR="0009147F" w:rsidRPr="0073067C" w:rsidRDefault="0009147F" w:rsidP="003B68F7">
      <w:pPr>
        <w:autoSpaceDE w:val="0"/>
        <w:autoSpaceDN w:val="0"/>
        <w:adjustRightInd w:val="0"/>
        <w:jc w:val="center"/>
        <w:rPr>
          <w:rFonts w:ascii="Arial" w:hAnsi="Arial" w:cs="Arial"/>
          <w:b/>
          <w:bCs/>
          <w:sz w:val="24"/>
          <w:szCs w:val="24"/>
        </w:rPr>
      </w:pPr>
    </w:p>
    <w:p w:rsidR="0009147F" w:rsidRPr="0073067C" w:rsidRDefault="0009147F" w:rsidP="003B68F7">
      <w:pPr>
        <w:autoSpaceDE w:val="0"/>
        <w:autoSpaceDN w:val="0"/>
        <w:adjustRightInd w:val="0"/>
        <w:jc w:val="center"/>
        <w:rPr>
          <w:rFonts w:ascii="Arial" w:hAnsi="Arial" w:cs="Arial"/>
          <w:b/>
          <w:bCs/>
          <w:sz w:val="28"/>
          <w:szCs w:val="28"/>
        </w:rPr>
      </w:pPr>
      <w:r>
        <w:rPr>
          <w:rFonts w:ascii="Arial" w:hAnsi="Arial" w:cs="Arial"/>
          <w:b/>
          <w:bCs/>
          <w:sz w:val="28"/>
          <w:szCs w:val="28"/>
        </w:rPr>
        <w:t>AUTOMAÇÃO DE UM PROTÓTIPO DE ELEVADOR RESIDENCIAL DESTINADO A DEFICIENTES FÍSICOS E IDOSOS</w:t>
      </w:r>
    </w:p>
    <w:p w:rsidR="0009147F" w:rsidRPr="0073067C" w:rsidRDefault="0009147F" w:rsidP="003B68F7">
      <w:pPr>
        <w:autoSpaceDE w:val="0"/>
        <w:autoSpaceDN w:val="0"/>
        <w:adjustRightInd w:val="0"/>
        <w:jc w:val="center"/>
        <w:rPr>
          <w:rFonts w:ascii="Arial" w:hAnsi="Arial" w:cs="Arial"/>
          <w:b/>
          <w:bCs/>
          <w:sz w:val="24"/>
          <w:szCs w:val="24"/>
        </w:rPr>
      </w:pPr>
    </w:p>
    <w:p w:rsidR="0009147F" w:rsidRPr="0073067C" w:rsidRDefault="0009147F" w:rsidP="003B68F7">
      <w:pPr>
        <w:autoSpaceDE w:val="0"/>
        <w:autoSpaceDN w:val="0"/>
        <w:adjustRightInd w:val="0"/>
        <w:jc w:val="center"/>
        <w:rPr>
          <w:rFonts w:ascii="Arial" w:hAnsi="Arial" w:cs="Arial"/>
          <w:b/>
          <w:bCs/>
          <w:sz w:val="24"/>
          <w:szCs w:val="24"/>
        </w:rPr>
      </w:pPr>
    </w:p>
    <w:p w:rsidR="0009147F" w:rsidRPr="0073067C" w:rsidRDefault="0009147F" w:rsidP="003B68F7">
      <w:pPr>
        <w:autoSpaceDE w:val="0"/>
        <w:autoSpaceDN w:val="0"/>
        <w:adjustRightInd w:val="0"/>
        <w:jc w:val="center"/>
        <w:rPr>
          <w:rFonts w:ascii="Arial" w:hAnsi="Arial" w:cs="Arial"/>
          <w:b/>
          <w:bCs/>
          <w:sz w:val="24"/>
          <w:szCs w:val="24"/>
        </w:rPr>
      </w:pPr>
    </w:p>
    <w:p w:rsidR="0009147F" w:rsidRPr="0073067C" w:rsidRDefault="0009147F" w:rsidP="003B68F7">
      <w:pPr>
        <w:autoSpaceDE w:val="0"/>
        <w:autoSpaceDN w:val="0"/>
        <w:adjustRightInd w:val="0"/>
        <w:jc w:val="center"/>
        <w:rPr>
          <w:rFonts w:ascii="Arial" w:hAnsi="Arial" w:cs="Arial"/>
          <w:b/>
          <w:bCs/>
          <w:sz w:val="24"/>
          <w:szCs w:val="24"/>
        </w:rPr>
      </w:pPr>
    </w:p>
    <w:p w:rsidR="0009147F" w:rsidRPr="0073067C" w:rsidRDefault="0009147F" w:rsidP="003B68F7">
      <w:pPr>
        <w:autoSpaceDE w:val="0"/>
        <w:autoSpaceDN w:val="0"/>
        <w:adjustRightInd w:val="0"/>
        <w:jc w:val="center"/>
        <w:rPr>
          <w:rFonts w:ascii="Arial" w:hAnsi="Arial" w:cs="Arial"/>
          <w:b/>
          <w:bCs/>
          <w:sz w:val="24"/>
          <w:szCs w:val="24"/>
        </w:rPr>
      </w:pPr>
    </w:p>
    <w:p w:rsidR="0009147F" w:rsidRPr="0073067C" w:rsidRDefault="0009147F" w:rsidP="003B68F7">
      <w:pPr>
        <w:autoSpaceDE w:val="0"/>
        <w:autoSpaceDN w:val="0"/>
        <w:adjustRightInd w:val="0"/>
        <w:jc w:val="center"/>
        <w:rPr>
          <w:rFonts w:ascii="Arial" w:hAnsi="Arial" w:cs="Arial"/>
          <w:b/>
          <w:bCs/>
          <w:sz w:val="24"/>
          <w:szCs w:val="24"/>
        </w:rPr>
      </w:pPr>
    </w:p>
    <w:p w:rsidR="0009147F" w:rsidRPr="0073067C"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8"/>
          <w:szCs w:val="28"/>
        </w:rPr>
      </w:pPr>
    </w:p>
    <w:p w:rsidR="0009147F" w:rsidRDefault="0009147F" w:rsidP="003B68F7">
      <w:pPr>
        <w:autoSpaceDE w:val="0"/>
        <w:autoSpaceDN w:val="0"/>
        <w:adjustRightInd w:val="0"/>
        <w:jc w:val="center"/>
        <w:rPr>
          <w:rFonts w:ascii="Arial" w:hAnsi="Arial" w:cs="Arial"/>
          <w:b/>
          <w:bCs/>
          <w:sz w:val="28"/>
          <w:szCs w:val="28"/>
        </w:rPr>
      </w:pPr>
    </w:p>
    <w:p w:rsidR="0009147F" w:rsidRPr="0073067C" w:rsidRDefault="0009147F" w:rsidP="003B68F7">
      <w:pPr>
        <w:autoSpaceDE w:val="0"/>
        <w:autoSpaceDN w:val="0"/>
        <w:adjustRightInd w:val="0"/>
        <w:jc w:val="center"/>
        <w:rPr>
          <w:rFonts w:ascii="Arial" w:hAnsi="Arial" w:cs="Arial"/>
          <w:b/>
          <w:bCs/>
          <w:sz w:val="28"/>
          <w:szCs w:val="28"/>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r>
        <w:rPr>
          <w:rFonts w:ascii="Arial" w:hAnsi="Arial" w:cs="Arial"/>
          <w:b/>
          <w:bCs/>
          <w:sz w:val="24"/>
          <w:szCs w:val="24"/>
        </w:rPr>
        <w:t>VOLTA REDONDA</w:t>
      </w:r>
    </w:p>
    <w:p w:rsidR="0009147F" w:rsidRPr="0073067C" w:rsidRDefault="0009147F" w:rsidP="003B68F7">
      <w:pPr>
        <w:autoSpaceDE w:val="0"/>
        <w:autoSpaceDN w:val="0"/>
        <w:adjustRightInd w:val="0"/>
        <w:jc w:val="center"/>
        <w:rPr>
          <w:rFonts w:ascii="Arial" w:hAnsi="Arial" w:cs="Arial"/>
          <w:b/>
          <w:bCs/>
          <w:sz w:val="24"/>
          <w:szCs w:val="24"/>
        </w:rPr>
      </w:pPr>
      <w:r w:rsidRPr="0073067C">
        <w:rPr>
          <w:rFonts w:ascii="Arial" w:hAnsi="Arial" w:cs="Arial"/>
          <w:b/>
          <w:bCs/>
          <w:sz w:val="24"/>
          <w:szCs w:val="24"/>
        </w:rPr>
        <w:t>2016</w:t>
      </w:r>
    </w:p>
    <w:p w:rsidR="0009147F" w:rsidRPr="00E54971" w:rsidRDefault="0009147F" w:rsidP="003B68F7">
      <w:pPr>
        <w:autoSpaceDE w:val="0"/>
        <w:autoSpaceDN w:val="0"/>
        <w:adjustRightInd w:val="0"/>
        <w:jc w:val="center"/>
        <w:rPr>
          <w:rFonts w:ascii="Arial" w:hAnsi="Arial" w:cs="Arial"/>
          <w:b/>
          <w:bCs/>
          <w:sz w:val="24"/>
          <w:szCs w:val="24"/>
        </w:rPr>
      </w:pPr>
      <w:r w:rsidRPr="00E54971">
        <w:rPr>
          <w:rFonts w:ascii="Arial" w:hAnsi="Arial" w:cs="Arial"/>
          <w:b/>
          <w:bCs/>
          <w:sz w:val="24"/>
          <w:szCs w:val="24"/>
        </w:rPr>
        <w:lastRenderedPageBreak/>
        <w:t>FUNDAÇÃO OSWALDO ARANHA</w:t>
      </w:r>
    </w:p>
    <w:p w:rsidR="0009147F" w:rsidRPr="00E54971" w:rsidRDefault="0009147F" w:rsidP="003B68F7">
      <w:pPr>
        <w:autoSpaceDE w:val="0"/>
        <w:autoSpaceDN w:val="0"/>
        <w:adjustRightInd w:val="0"/>
        <w:jc w:val="center"/>
        <w:rPr>
          <w:rFonts w:ascii="Arial" w:hAnsi="Arial" w:cs="Arial"/>
          <w:b/>
          <w:bCs/>
          <w:sz w:val="24"/>
          <w:szCs w:val="24"/>
        </w:rPr>
      </w:pPr>
      <w:r w:rsidRPr="00E54971">
        <w:rPr>
          <w:rFonts w:ascii="Arial" w:hAnsi="Arial" w:cs="Arial"/>
          <w:b/>
          <w:bCs/>
          <w:sz w:val="24"/>
          <w:szCs w:val="24"/>
        </w:rPr>
        <w:t>CENTRO UNIVERSITÁRIO DE VOLTA REDONDA</w:t>
      </w:r>
    </w:p>
    <w:p w:rsidR="0009147F" w:rsidRPr="00E54971" w:rsidRDefault="0009147F" w:rsidP="003B68F7">
      <w:pPr>
        <w:autoSpaceDE w:val="0"/>
        <w:autoSpaceDN w:val="0"/>
        <w:adjustRightInd w:val="0"/>
        <w:jc w:val="center"/>
        <w:rPr>
          <w:rFonts w:ascii="Arial" w:hAnsi="Arial" w:cs="Arial"/>
          <w:b/>
          <w:bCs/>
          <w:sz w:val="24"/>
          <w:szCs w:val="24"/>
        </w:rPr>
      </w:pPr>
      <w:r w:rsidRPr="00E54971">
        <w:rPr>
          <w:rFonts w:ascii="Arial" w:hAnsi="Arial" w:cs="Arial"/>
          <w:b/>
          <w:bCs/>
          <w:sz w:val="24"/>
          <w:szCs w:val="24"/>
        </w:rPr>
        <w:t>CURSO DE GRADUAÇÃO EM ENGENHARIA ELÉTRICA</w:t>
      </w:r>
    </w:p>
    <w:p w:rsidR="0009147F" w:rsidRPr="0073067C" w:rsidRDefault="0009147F" w:rsidP="003B68F7">
      <w:pPr>
        <w:autoSpaceDE w:val="0"/>
        <w:autoSpaceDN w:val="0"/>
        <w:adjustRightInd w:val="0"/>
        <w:jc w:val="center"/>
        <w:rPr>
          <w:rFonts w:ascii="Arial" w:hAnsi="Arial" w:cs="Arial"/>
          <w:b/>
          <w:bCs/>
          <w:sz w:val="24"/>
          <w:szCs w:val="24"/>
        </w:rPr>
      </w:pPr>
      <w:r w:rsidRPr="00E54971">
        <w:rPr>
          <w:rFonts w:ascii="Arial" w:hAnsi="Arial" w:cs="Arial"/>
          <w:b/>
          <w:bCs/>
          <w:sz w:val="24"/>
          <w:szCs w:val="24"/>
        </w:rPr>
        <w:t>TRABALHO DE CONCLUSÃO DE CURSO</w:t>
      </w:r>
    </w:p>
    <w:p w:rsidR="0009147F" w:rsidRPr="0073067C" w:rsidRDefault="0009147F" w:rsidP="003B68F7">
      <w:pPr>
        <w:rPr>
          <w:rFonts w:ascii="Arial" w:hAnsi="Arial" w:cs="Arial"/>
          <w:b/>
          <w:sz w:val="24"/>
          <w:szCs w:val="24"/>
        </w:rPr>
      </w:pPr>
    </w:p>
    <w:p w:rsidR="0009147F" w:rsidRDefault="0009147F" w:rsidP="003B68F7">
      <w:pPr>
        <w:autoSpaceDE w:val="0"/>
        <w:autoSpaceDN w:val="0"/>
        <w:adjustRightInd w:val="0"/>
        <w:jc w:val="center"/>
        <w:rPr>
          <w:rFonts w:ascii="Arial" w:hAnsi="Arial" w:cs="Arial"/>
          <w:b/>
          <w:bCs/>
          <w:sz w:val="28"/>
          <w:szCs w:val="28"/>
        </w:rPr>
      </w:pPr>
    </w:p>
    <w:p w:rsidR="0009147F" w:rsidRDefault="0009147F" w:rsidP="003B68F7">
      <w:pPr>
        <w:autoSpaceDE w:val="0"/>
        <w:autoSpaceDN w:val="0"/>
        <w:adjustRightInd w:val="0"/>
        <w:jc w:val="center"/>
        <w:rPr>
          <w:rFonts w:ascii="Arial" w:hAnsi="Arial" w:cs="Arial"/>
          <w:b/>
          <w:bCs/>
          <w:sz w:val="28"/>
          <w:szCs w:val="28"/>
        </w:rPr>
      </w:pPr>
      <w:r>
        <w:rPr>
          <w:rFonts w:ascii="Arial" w:hAnsi="Arial" w:cs="Arial"/>
          <w:b/>
          <w:bCs/>
          <w:sz w:val="28"/>
          <w:szCs w:val="28"/>
        </w:rPr>
        <w:t>AUTOMAÇÃO DE UM PROTÓTIPO DE ELEVADOR RESIDENCIAL DESTINADO A DEFICIENTES FÍSICOS E IDOSOS</w:t>
      </w:r>
    </w:p>
    <w:p w:rsidR="0009147F" w:rsidRDefault="0009147F" w:rsidP="003B68F7">
      <w:pPr>
        <w:autoSpaceDE w:val="0"/>
        <w:autoSpaceDN w:val="0"/>
        <w:adjustRightInd w:val="0"/>
        <w:jc w:val="center"/>
        <w:rPr>
          <w:rFonts w:ascii="Arial" w:hAnsi="Arial" w:cs="Arial"/>
          <w:b/>
          <w:bCs/>
          <w:sz w:val="28"/>
          <w:szCs w:val="28"/>
        </w:rPr>
      </w:pPr>
    </w:p>
    <w:p w:rsidR="0009147F" w:rsidRDefault="00AC29C2" w:rsidP="003B68F7">
      <w:pPr>
        <w:autoSpaceDE w:val="0"/>
        <w:autoSpaceDN w:val="0"/>
        <w:adjustRightInd w:val="0"/>
        <w:jc w:val="center"/>
        <w:rPr>
          <w:rFonts w:ascii="Arial" w:hAnsi="Arial" w:cs="Arial"/>
          <w:sz w:val="24"/>
          <w:szCs w:val="24"/>
        </w:rPr>
      </w:pPr>
      <w:r>
        <w:rPr>
          <w:noProof/>
          <w:lang w:eastAsia="pt-BR"/>
        </w:rPr>
        <w:pict>
          <v:shapetype id="_x0000_t202" coordsize="21600,21600" o:spt="202" path="m,l,21600r21600,l21600,xe">
            <v:stroke joinstyle="miter"/>
            <v:path gradientshapeok="t" o:connecttype="rect"/>
          </v:shapetype>
          <v:shape id="Caixa de Texto 2" o:spid="_x0000_s1026" type="#_x0000_t202" style="position:absolute;left:0;text-align:left;margin-left:217.35pt;margin-top:3pt;width:264.15pt;height:378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" strokecolor="white">
            <v:textbox>
              <w:txbxContent>
                <w:p w:rsidR="00AC29C2" w:rsidRPr="00212993" w:rsidRDefault="00AC29C2" w:rsidP="00243250">
                  <w:pPr>
                    <w:spacing w:line="240" w:lineRule="auto"/>
                    <w:jc w:val="both"/>
                    <w:rPr>
                      <w:rFonts w:ascii="Arial" w:hAnsi="Arial" w:cs="Arial"/>
                      <w:sz w:val="24"/>
                      <w:szCs w:val="24"/>
                    </w:rPr>
                  </w:pPr>
                  <w:r w:rsidRPr="00212993">
                    <w:rPr>
                      <w:rFonts w:ascii="Arial" w:hAnsi="Arial" w:cs="Arial"/>
                      <w:sz w:val="24"/>
                      <w:szCs w:val="24"/>
                    </w:rPr>
                    <w:t>Monografia apresentada ao curso de Engenharia Elétrica do UniFOA como requisito para aprovação na disciplina de Metodologia de Projetos Industriais I – TCC.</w:t>
                  </w:r>
                </w:p>
                <w:p w:rsidR="00AC29C2" w:rsidRPr="00212993" w:rsidRDefault="00AC29C2" w:rsidP="00243250">
                  <w:pPr>
                    <w:spacing w:line="240" w:lineRule="auto"/>
                    <w:rPr>
                      <w:rFonts w:ascii="Arial" w:hAnsi="Arial" w:cs="Arial"/>
                      <w:sz w:val="24"/>
                      <w:szCs w:val="24"/>
                    </w:rPr>
                  </w:pPr>
                </w:p>
                <w:p w:rsidR="00AC29C2" w:rsidRPr="002B2F4D" w:rsidRDefault="00AC29C2" w:rsidP="002B2F4D">
                  <w:pPr>
                    <w:pStyle w:val="SemEspaamen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AC29C2" w:rsidRPr="002B2F4D" w:rsidRDefault="00AC29C2" w:rsidP="002B2F4D">
                  <w:pPr>
                    <w:pStyle w:val="SemEspaamento"/>
                    <w:rPr>
                      <w:rFonts w:ascii="Arial" w:hAnsi="Arial" w:cs="Arial"/>
                      <w:sz w:val="24"/>
                      <w:szCs w:val="24"/>
                    </w:rPr>
                  </w:pPr>
                  <w:r w:rsidRPr="002B2F4D">
                    <w:rPr>
                      <w:rFonts w:ascii="Arial" w:hAnsi="Arial" w:cs="Arial"/>
                      <w:sz w:val="24"/>
                      <w:szCs w:val="24"/>
                    </w:rPr>
                    <w:t>Daniele Nonato da Silva Paulino</w:t>
                  </w:r>
                </w:p>
                <w:p w:rsidR="00AC29C2" w:rsidRPr="002B2F4D" w:rsidRDefault="00AC29C2" w:rsidP="002B2F4D">
                  <w:pPr>
                    <w:pStyle w:val="SemEspaamento"/>
                    <w:rPr>
                      <w:rFonts w:ascii="Arial" w:hAnsi="Arial" w:cs="Arial"/>
                      <w:sz w:val="24"/>
                      <w:szCs w:val="24"/>
                    </w:rPr>
                  </w:pPr>
                  <w:r w:rsidRPr="002B2F4D">
                    <w:rPr>
                      <w:rFonts w:ascii="Arial" w:hAnsi="Arial" w:cs="Arial"/>
                      <w:sz w:val="24"/>
                      <w:szCs w:val="24"/>
                    </w:rPr>
                    <w:t>Leandro Braz de Sousa</w:t>
                  </w:r>
                </w:p>
                <w:p w:rsidR="00AC29C2" w:rsidRPr="002B2F4D" w:rsidRDefault="00AC29C2" w:rsidP="002B2F4D">
                  <w:pPr>
                    <w:pStyle w:val="SemEspaamento"/>
                    <w:rPr>
                      <w:rFonts w:ascii="Arial" w:hAnsi="Arial" w:cs="Arial"/>
                      <w:sz w:val="24"/>
                      <w:szCs w:val="24"/>
                    </w:rPr>
                  </w:pPr>
                  <w:r w:rsidRPr="002B2F4D">
                    <w:rPr>
                      <w:rFonts w:ascii="Arial" w:hAnsi="Arial" w:cs="Arial"/>
                      <w:sz w:val="24"/>
                      <w:szCs w:val="24"/>
                    </w:rPr>
                    <w:t>Nilson Ricardo Santiago Pereira</w:t>
                  </w:r>
                </w:p>
                <w:p w:rsidR="00AC29C2" w:rsidRPr="00212993" w:rsidRDefault="00AC29C2" w:rsidP="00243250">
                  <w:pPr>
                    <w:spacing w:line="240" w:lineRule="auto"/>
                    <w:rPr>
                      <w:rFonts w:ascii="Arial" w:hAnsi="Arial" w:cs="Arial"/>
                      <w:sz w:val="24"/>
                      <w:szCs w:val="24"/>
                    </w:rPr>
                  </w:pPr>
                </w:p>
                <w:p w:rsidR="00AC29C2" w:rsidRPr="002B2F4D" w:rsidRDefault="00AC29C2" w:rsidP="002B2F4D">
                  <w:pPr>
                    <w:pStyle w:val="SemEspaamento"/>
                    <w:rPr>
                      <w:rFonts w:ascii="Arial" w:hAnsi="Arial" w:cs="Arial"/>
                      <w:sz w:val="24"/>
                      <w:szCs w:val="24"/>
                    </w:rPr>
                  </w:pPr>
                  <w:r w:rsidRPr="002B2F4D">
                    <w:rPr>
                      <w:rFonts w:ascii="Arial" w:hAnsi="Arial" w:cs="Arial"/>
                      <w:sz w:val="24"/>
                      <w:szCs w:val="24"/>
                    </w:rPr>
                    <w:t>Orientador:</w:t>
                  </w:r>
                </w:p>
                <w:p w:rsidR="00AC29C2" w:rsidRPr="002B2F4D" w:rsidRDefault="00AC29C2" w:rsidP="002B2F4D">
                  <w:pPr>
                    <w:pStyle w:val="SemEspaamento"/>
                    <w:rPr>
                      <w:rFonts w:ascii="Arial" w:hAnsi="Arial" w:cs="Arial"/>
                      <w:sz w:val="24"/>
                      <w:szCs w:val="24"/>
                    </w:rPr>
                  </w:pPr>
                  <w:r w:rsidRPr="002B2F4D">
                    <w:rPr>
                      <w:rFonts w:ascii="Arial" w:hAnsi="Arial" w:cs="Arial"/>
                      <w:sz w:val="24"/>
                      <w:szCs w:val="24"/>
                    </w:rPr>
                    <w:t xml:space="preserve">Prof. </w:t>
                  </w:r>
                  <w:proofErr w:type="spellStart"/>
                  <w:r w:rsidRPr="002B2F4D">
                    <w:rPr>
                      <w:rFonts w:ascii="Arial" w:hAnsi="Arial" w:cs="Arial"/>
                      <w:sz w:val="24"/>
                      <w:szCs w:val="24"/>
                    </w:rPr>
                    <w:t>D</w:t>
                  </w:r>
                  <w:r>
                    <w:rPr>
                      <w:rFonts w:ascii="Arial" w:hAnsi="Arial" w:cs="Arial"/>
                      <w:sz w:val="24"/>
                      <w:szCs w:val="24"/>
                    </w:rPr>
                    <w:t>.Sc.</w:t>
                  </w:r>
                  <w:r w:rsidRPr="002B2F4D">
                    <w:rPr>
                      <w:rFonts w:ascii="Arial" w:hAnsi="Arial" w:cs="Arial"/>
                      <w:sz w:val="24"/>
                      <w:szCs w:val="24"/>
                    </w:rPr>
                    <w:t>Péricles</w:t>
                  </w:r>
                  <w:proofErr w:type="spellEnd"/>
                  <w:r w:rsidRPr="002B2F4D">
                    <w:rPr>
                      <w:rFonts w:ascii="Arial" w:hAnsi="Arial" w:cs="Arial"/>
                      <w:sz w:val="24"/>
                      <w:szCs w:val="24"/>
                    </w:rPr>
                    <w:t xml:space="preserve"> Guedes Alves</w:t>
                  </w:r>
                </w:p>
                <w:p w:rsidR="00AC29C2" w:rsidRPr="002B2F4D" w:rsidRDefault="00AC29C2" w:rsidP="002B2F4D">
                  <w:pPr>
                    <w:pStyle w:val="SemEspaamento"/>
                    <w:rPr>
                      <w:rFonts w:ascii="Arial" w:hAnsi="Arial" w:cs="Arial"/>
                      <w:sz w:val="24"/>
                      <w:szCs w:val="24"/>
                    </w:rPr>
                  </w:pPr>
                </w:p>
                <w:p w:rsidR="00AC29C2" w:rsidRPr="002B2F4D" w:rsidRDefault="00AC29C2" w:rsidP="002B2F4D">
                  <w:pPr>
                    <w:pStyle w:val="SemEspaamento"/>
                    <w:rPr>
                      <w:rFonts w:ascii="Arial" w:hAnsi="Arial" w:cs="Arial"/>
                      <w:sz w:val="24"/>
                      <w:szCs w:val="24"/>
                    </w:rPr>
                  </w:pPr>
                  <w:r w:rsidRPr="002B2F4D">
                    <w:rPr>
                      <w:rFonts w:ascii="Arial" w:hAnsi="Arial" w:cs="Arial"/>
                      <w:sz w:val="24"/>
                      <w:szCs w:val="24"/>
                    </w:rPr>
                    <w:t>Coorientador:</w:t>
                  </w:r>
                </w:p>
                <w:p w:rsidR="00AC29C2" w:rsidRPr="002B2F4D" w:rsidRDefault="00AC29C2" w:rsidP="002B2F4D">
                  <w:pPr>
                    <w:pStyle w:val="SemEspaamento"/>
                    <w:rPr>
                      <w:rFonts w:ascii="Arial" w:hAnsi="Arial" w:cs="Arial"/>
                      <w:sz w:val="24"/>
                      <w:szCs w:val="24"/>
                    </w:rPr>
                  </w:pPr>
                  <w:r w:rsidRPr="002B2F4D">
                    <w:rPr>
                      <w:rFonts w:ascii="Arial" w:hAnsi="Arial" w:cs="Arial"/>
                      <w:sz w:val="24"/>
                      <w:szCs w:val="24"/>
                    </w:rPr>
                    <w:t xml:space="preserve">Prof. </w:t>
                  </w:r>
                  <w:proofErr w:type="spellStart"/>
                  <w:r w:rsidRPr="002B2F4D">
                    <w:rPr>
                      <w:rFonts w:ascii="Arial" w:hAnsi="Arial" w:cs="Arial"/>
                      <w:sz w:val="24"/>
                      <w:szCs w:val="24"/>
                    </w:rPr>
                    <w:t>AloanoRegio</w:t>
                  </w:r>
                  <w:proofErr w:type="spellEnd"/>
                  <w:r w:rsidRPr="002B2F4D">
                    <w:rPr>
                      <w:rFonts w:ascii="Arial" w:hAnsi="Arial" w:cs="Arial"/>
                      <w:sz w:val="24"/>
                      <w:szCs w:val="24"/>
                    </w:rPr>
                    <w:t xml:space="preserve"> de Almeida Pereira</w:t>
                  </w:r>
                </w:p>
                <w:p w:rsidR="00AC29C2" w:rsidRPr="002B2F4D" w:rsidRDefault="00AC29C2" w:rsidP="002B2F4D">
                  <w:pPr>
                    <w:pStyle w:val="SemEspaamento"/>
                    <w:rPr>
                      <w:rFonts w:ascii="Arial" w:hAnsi="Arial" w:cs="Arial"/>
                      <w:sz w:val="24"/>
                      <w:szCs w:val="24"/>
                    </w:rPr>
                  </w:pPr>
                </w:p>
              </w:txbxContent>
            </v:textbox>
          </v:shape>
        </w:pict>
      </w:r>
    </w:p>
    <w:p w:rsidR="0009147F" w:rsidRDefault="0009147F" w:rsidP="003B68F7">
      <w:pPr>
        <w:autoSpaceDE w:val="0"/>
        <w:autoSpaceDN w:val="0"/>
        <w:adjustRightInd w:val="0"/>
        <w:jc w:val="center"/>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ind w:left="3540" w:firstLine="708"/>
        <w:rPr>
          <w:rFonts w:ascii="Arial" w:hAnsi="Arial" w:cs="Arial"/>
          <w:sz w:val="24"/>
          <w:szCs w:val="24"/>
        </w:rPr>
      </w:pPr>
    </w:p>
    <w:p w:rsidR="0009147F" w:rsidRDefault="0009147F" w:rsidP="003B68F7">
      <w:pPr>
        <w:ind w:left="3540" w:firstLine="708"/>
        <w:rPr>
          <w:rFonts w:ascii="Arial" w:hAnsi="Arial" w:cs="Arial"/>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r>
        <w:rPr>
          <w:rFonts w:ascii="Arial" w:hAnsi="Arial" w:cs="Arial"/>
          <w:b/>
          <w:bCs/>
          <w:sz w:val="24"/>
          <w:szCs w:val="24"/>
        </w:rPr>
        <w:t>VOLTA REDONDA</w:t>
      </w:r>
    </w:p>
    <w:p w:rsidR="0009147F" w:rsidRDefault="0009147F" w:rsidP="003B68F7">
      <w:pPr>
        <w:autoSpaceDE w:val="0"/>
        <w:autoSpaceDN w:val="0"/>
        <w:adjustRightInd w:val="0"/>
        <w:jc w:val="center"/>
        <w:rPr>
          <w:rFonts w:ascii="Arial" w:hAnsi="Arial" w:cs="Arial"/>
          <w:b/>
          <w:bCs/>
          <w:sz w:val="24"/>
          <w:szCs w:val="24"/>
        </w:rPr>
      </w:pPr>
      <w:r w:rsidRPr="0073067C">
        <w:rPr>
          <w:rFonts w:ascii="Arial" w:hAnsi="Arial" w:cs="Arial"/>
          <w:b/>
          <w:bCs/>
          <w:sz w:val="24"/>
          <w:szCs w:val="24"/>
        </w:rPr>
        <w:t>2016</w:t>
      </w:r>
    </w:p>
    <w:p w:rsidR="0009147F" w:rsidRPr="005C4060" w:rsidRDefault="0009147F" w:rsidP="003B68F7">
      <w:pPr>
        <w:jc w:val="center"/>
        <w:rPr>
          <w:rFonts w:cs="Arial"/>
          <w:b/>
          <w:sz w:val="20"/>
          <w:szCs w:val="20"/>
        </w:rPr>
      </w:pPr>
      <w:r w:rsidRPr="005C4060">
        <w:rPr>
          <w:rFonts w:cs="Arial"/>
          <w:b/>
          <w:sz w:val="20"/>
          <w:szCs w:val="20"/>
        </w:rPr>
        <w:lastRenderedPageBreak/>
        <w:t>FUNDAÇÃO OSWALDO ARANHA</w:t>
      </w:r>
    </w:p>
    <w:p w:rsidR="0009147F" w:rsidRPr="005C4060" w:rsidRDefault="0009147F" w:rsidP="003B68F7">
      <w:pPr>
        <w:ind w:left="360" w:hanging="360"/>
        <w:jc w:val="center"/>
        <w:rPr>
          <w:rFonts w:cs="Arial"/>
          <w:b/>
          <w:sz w:val="20"/>
          <w:szCs w:val="20"/>
        </w:rPr>
      </w:pPr>
      <w:r w:rsidRPr="005C4060">
        <w:rPr>
          <w:rFonts w:cs="Arial"/>
          <w:b/>
          <w:sz w:val="20"/>
          <w:szCs w:val="20"/>
        </w:rPr>
        <w:t>CENTRO UNIVERSITÁRIO DE VOLTA REDONDA</w:t>
      </w:r>
    </w:p>
    <w:p w:rsidR="0009147F" w:rsidRPr="005C4060" w:rsidRDefault="0009147F" w:rsidP="003B68F7">
      <w:pPr>
        <w:ind w:left="360" w:hanging="360"/>
        <w:jc w:val="center"/>
        <w:rPr>
          <w:rFonts w:cs="Arial"/>
          <w:b/>
          <w:sz w:val="20"/>
          <w:szCs w:val="20"/>
        </w:rPr>
      </w:pPr>
      <w:r w:rsidRPr="005C4060">
        <w:rPr>
          <w:rFonts w:cs="Arial"/>
          <w:b/>
          <w:sz w:val="20"/>
          <w:szCs w:val="20"/>
        </w:rPr>
        <w:t>CURSO DE GRADUAÇÃO EM ENGENHARIA ELÉTRICA</w:t>
      </w:r>
    </w:p>
    <w:p w:rsidR="0009147F" w:rsidRPr="005C4060" w:rsidRDefault="0009147F" w:rsidP="003B68F7">
      <w:pPr>
        <w:jc w:val="center"/>
        <w:rPr>
          <w:rFonts w:cs="Arial"/>
          <w:b/>
          <w:sz w:val="20"/>
          <w:szCs w:val="20"/>
        </w:rPr>
      </w:pPr>
      <w:r w:rsidRPr="005C4060">
        <w:rPr>
          <w:rFonts w:cs="Arial"/>
          <w:b/>
          <w:sz w:val="20"/>
          <w:szCs w:val="20"/>
        </w:rPr>
        <w:t>FOLHA DE APROVAÇÃO</w:t>
      </w: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Del="009E19D1" w:rsidRDefault="00B61090" w:rsidP="003B68F7">
      <w:pPr>
        <w:autoSpaceDE w:val="0"/>
        <w:autoSpaceDN w:val="0"/>
        <w:adjustRightInd w:val="0"/>
        <w:jc w:val="center"/>
        <w:rPr>
          <w:del w:id="5" w:author="Adam" w:date="2016-11-29T11:53:00Z"/>
          <w:rFonts w:ascii="Arial" w:hAnsi="Arial" w:cs="Arial"/>
          <w:b/>
          <w:bCs/>
          <w:sz w:val="24"/>
          <w:szCs w:val="24"/>
        </w:rPr>
      </w:pPr>
      <w:r>
        <w:rPr>
          <w:rFonts w:ascii="Arial" w:hAnsi="Arial" w:cs="Arial"/>
          <w:b/>
          <w:bCs/>
          <w:sz w:val="24"/>
          <w:szCs w:val="24"/>
        </w:rPr>
        <w:t>Em construção</w:t>
      </w:r>
    </w:p>
    <w:p w:rsidR="0009147F" w:rsidDel="009E19D1" w:rsidRDefault="0009147F" w:rsidP="003B68F7">
      <w:pPr>
        <w:autoSpaceDE w:val="0"/>
        <w:autoSpaceDN w:val="0"/>
        <w:adjustRightInd w:val="0"/>
        <w:jc w:val="center"/>
        <w:rPr>
          <w:del w:id="6"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7"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8"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9"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10"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11"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12"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13"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14"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15"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16"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17"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18"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19"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20"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21"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22" w:author="Adam" w:date="2016-11-29T11:53:00Z"/>
          <w:rFonts w:ascii="Arial" w:hAnsi="Arial" w:cs="Arial"/>
          <w:b/>
          <w:bCs/>
          <w:sz w:val="24"/>
          <w:szCs w:val="24"/>
        </w:rPr>
      </w:pPr>
    </w:p>
    <w:p w:rsidR="009E19D1" w:rsidRDefault="009E19D1">
      <w:pPr>
        <w:spacing w:after="0" w:line="240" w:lineRule="auto"/>
        <w:rPr>
          <w:ins w:id="23" w:author="Adam" w:date="2016-11-29T11:53:00Z"/>
          <w:rFonts w:ascii="Arial" w:hAnsi="Arial" w:cs="Arial"/>
          <w:b/>
          <w:bCs/>
          <w:sz w:val="24"/>
          <w:szCs w:val="24"/>
        </w:rPr>
      </w:pPr>
      <w:ins w:id="24" w:author="Adam" w:date="2016-11-29T11:53:00Z">
        <w:r>
          <w:rPr>
            <w:rFonts w:ascii="Arial" w:hAnsi="Arial" w:cs="Arial"/>
            <w:b/>
            <w:bCs/>
            <w:sz w:val="24"/>
            <w:szCs w:val="24"/>
          </w:rPr>
          <w:br w:type="page"/>
        </w:r>
      </w:ins>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Del="009E19D1" w:rsidRDefault="0009147F" w:rsidP="003B68F7">
      <w:pPr>
        <w:autoSpaceDE w:val="0"/>
        <w:autoSpaceDN w:val="0"/>
        <w:adjustRightInd w:val="0"/>
        <w:jc w:val="center"/>
        <w:rPr>
          <w:del w:id="25" w:author="Adam" w:date="2016-11-29T11:54:00Z"/>
          <w:rFonts w:ascii="Arial" w:hAnsi="Arial" w:cs="Arial"/>
          <w:b/>
          <w:bCs/>
          <w:sz w:val="24"/>
          <w:szCs w:val="24"/>
        </w:rPr>
      </w:pPr>
    </w:p>
    <w:p w:rsidR="0009147F" w:rsidDel="009E19D1" w:rsidRDefault="0009147F" w:rsidP="00EE6E91">
      <w:pPr>
        <w:autoSpaceDE w:val="0"/>
        <w:autoSpaceDN w:val="0"/>
        <w:adjustRightInd w:val="0"/>
        <w:jc w:val="right"/>
        <w:rPr>
          <w:del w:id="26" w:author="Adam" w:date="2016-11-29T11:54:00Z"/>
          <w:rFonts w:ascii="Arial" w:hAnsi="Arial" w:cs="Arial"/>
          <w:bCs/>
          <w:sz w:val="24"/>
          <w:szCs w:val="24"/>
        </w:rPr>
      </w:pPr>
      <w:r>
        <w:rPr>
          <w:rFonts w:ascii="Arial" w:hAnsi="Arial" w:cs="Arial"/>
          <w:bCs/>
          <w:sz w:val="24"/>
          <w:szCs w:val="24"/>
        </w:rPr>
        <w:t>“Quem caminha sozinho pode até chegar mais rápido, mas aquele que vai acompanhado, com certeza vai mais longe</w:t>
      </w:r>
      <w:proofErr w:type="gramStart"/>
      <w:r>
        <w:rPr>
          <w:rFonts w:ascii="Arial" w:hAnsi="Arial" w:cs="Arial"/>
          <w:bCs/>
          <w:sz w:val="24"/>
          <w:szCs w:val="24"/>
        </w:rPr>
        <w:t>.</w:t>
      </w:r>
      <w:ins w:id="27" w:author="Adam" w:date="2016-11-29T11:54:00Z">
        <w:r w:rsidR="009E19D1">
          <w:rPr>
            <w:rFonts w:ascii="Arial" w:hAnsi="Arial" w:cs="Arial"/>
            <w:bCs/>
            <w:sz w:val="24"/>
            <w:szCs w:val="24"/>
          </w:rPr>
          <w:t xml:space="preserve"> </w:t>
        </w:r>
      </w:ins>
      <w:r>
        <w:rPr>
          <w:rFonts w:ascii="Arial" w:hAnsi="Arial" w:cs="Arial"/>
          <w:bCs/>
          <w:sz w:val="24"/>
          <w:szCs w:val="24"/>
        </w:rPr>
        <w:t>”</w:t>
      </w:r>
      <w:proofErr w:type="gramEnd"/>
    </w:p>
    <w:p w:rsidR="0009147F" w:rsidDel="009E19D1" w:rsidRDefault="0009147F">
      <w:pPr>
        <w:spacing w:after="0" w:line="240" w:lineRule="auto"/>
        <w:rPr>
          <w:del w:id="28" w:author="Adam" w:date="2016-11-29T11:54:00Z"/>
          <w:rFonts w:ascii="Arial" w:hAnsi="Arial" w:cs="Arial"/>
          <w:bCs/>
          <w:sz w:val="24"/>
          <w:szCs w:val="24"/>
        </w:rPr>
      </w:pPr>
      <w:r>
        <w:rPr>
          <w:rFonts w:ascii="Arial" w:hAnsi="Arial" w:cs="Arial"/>
          <w:bCs/>
          <w:sz w:val="24"/>
          <w:szCs w:val="24"/>
        </w:rPr>
        <w:t>Clarice Lispector</w:t>
      </w:r>
    </w:p>
    <w:p w:rsidR="009E19D1" w:rsidRPr="00EE6E91" w:rsidRDefault="009E19D1" w:rsidP="009E19D1">
      <w:pPr>
        <w:autoSpaceDE w:val="0"/>
        <w:autoSpaceDN w:val="0"/>
        <w:adjustRightInd w:val="0"/>
        <w:jc w:val="right"/>
        <w:rPr>
          <w:ins w:id="29" w:author="Adam" w:date="2016-11-29T11:54:00Z"/>
          <w:rFonts w:ascii="Arial" w:hAnsi="Arial" w:cs="Arial"/>
          <w:bCs/>
          <w:sz w:val="24"/>
          <w:szCs w:val="24"/>
        </w:rPr>
      </w:pPr>
    </w:p>
    <w:p w:rsidR="009E19D1" w:rsidRDefault="009E19D1">
      <w:pPr>
        <w:spacing w:after="0" w:line="240" w:lineRule="auto"/>
        <w:rPr>
          <w:ins w:id="30" w:author="Adam" w:date="2016-11-29T11:54:00Z"/>
          <w:rFonts w:ascii="Arial" w:hAnsi="Arial" w:cs="Arial"/>
          <w:b/>
          <w:bCs/>
          <w:sz w:val="24"/>
          <w:szCs w:val="24"/>
        </w:rPr>
      </w:pPr>
      <w:ins w:id="31" w:author="Adam" w:date="2016-11-29T11:54:00Z">
        <w:r>
          <w:rPr>
            <w:rFonts w:ascii="Arial" w:hAnsi="Arial" w:cs="Arial"/>
            <w:b/>
            <w:bCs/>
            <w:sz w:val="24"/>
            <w:szCs w:val="24"/>
          </w:rPr>
          <w:br w:type="page"/>
        </w:r>
      </w:ins>
    </w:p>
    <w:p w:rsidR="0009147F" w:rsidRDefault="0009147F" w:rsidP="009E19D1">
      <w:pPr>
        <w:autoSpaceDE w:val="0"/>
        <w:autoSpaceDN w:val="0"/>
        <w:adjustRightInd w:val="0"/>
        <w:jc w:val="center"/>
        <w:rPr>
          <w:ins w:id="32" w:author="Adam" w:date="2016-11-29T11:53:00Z"/>
          <w:rFonts w:ascii="Arial" w:hAnsi="Arial" w:cs="Arial"/>
          <w:b/>
          <w:bCs/>
          <w:sz w:val="24"/>
          <w:szCs w:val="24"/>
        </w:rPr>
      </w:pPr>
      <w:r>
        <w:rPr>
          <w:rFonts w:ascii="Arial" w:hAnsi="Arial" w:cs="Arial"/>
          <w:b/>
          <w:bCs/>
          <w:sz w:val="24"/>
          <w:szCs w:val="24"/>
        </w:rPr>
        <w:lastRenderedPageBreak/>
        <w:t>AGRADECIMENTOS</w:t>
      </w:r>
    </w:p>
    <w:p w:rsidR="009E19D1" w:rsidRDefault="009E19D1" w:rsidP="003B68F7">
      <w:pPr>
        <w:autoSpaceDE w:val="0"/>
        <w:autoSpaceDN w:val="0"/>
        <w:adjustRightInd w:val="0"/>
        <w:jc w:val="center"/>
        <w:rPr>
          <w:rFonts w:ascii="Arial" w:hAnsi="Arial" w:cs="Arial"/>
          <w:b/>
          <w:bCs/>
          <w:sz w:val="24"/>
          <w:szCs w:val="24"/>
        </w:rPr>
      </w:pPr>
      <w:ins w:id="33" w:author="Adam" w:date="2016-11-29T11:53:00Z">
        <w:r w:rsidRPr="009E19D1">
          <w:rPr>
            <w:rFonts w:ascii="Arial" w:hAnsi="Arial" w:cs="Arial"/>
            <w:b/>
            <w:bCs/>
            <w:sz w:val="24"/>
            <w:szCs w:val="24"/>
            <w:highlight w:val="yellow"/>
            <w:rPrChange w:id="34" w:author="Adam" w:date="2016-11-29T11:53:00Z">
              <w:rPr>
                <w:rFonts w:ascii="Arial" w:hAnsi="Arial" w:cs="Arial"/>
                <w:b/>
                <w:bCs/>
                <w:sz w:val="24"/>
                <w:szCs w:val="24"/>
              </w:rPr>
            </w:rPrChange>
          </w:rPr>
          <w:t>EM CONSTRUÇÃO</w:t>
        </w:r>
      </w:ins>
    </w:p>
    <w:p w:rsidR="0009147F" w:rsidDel="009E19D1" w:rsidRDefault="0009147F" w:rsidP="003B68F7">
      <w:pPr>
        <w:autoSpaceDE w:val="0"/>
        <w:autoSpaceDN w:val="0"/>
        <w:adjustRightInd w:val="0"/>
        <w:jc w:val="center"/>
        <w:rPr>
          <w:del w:id="35"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36"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37" w:author="Adam" w:date="2016-11-29T11:52:00Z"/>
          <w:rFonts w:ascii="Arial" w:hAnsi="Arial" w:cs="Arial"/>
          <w:b/>
          <w:bCs/>
          <w:sz w:val="24"/>
          <w:szCs w:val="24"/>
        </w:rPr>
      </w:pPr>
    </w:p>
    <w:p w:rsidR="0009147F" w:rsidDel="009E19D1" w:rsidRDefault="00B61090" w:rsidP="003B68F7">
      <w:pPr>
        <w:autoSpaceDE w:val="0"/>
        <w:autoSpaceDN w:val="0"/>
        <w:adjustRightInd w:val="0"/>
        <w:jc w:val="center"/>
        <w:rPr>
          <w:del w:id="38" w:author="Adam" w:date="2016-11-29T11:52:00Z"/>
          <w:rFonts w:ascii="Arial" w:hAnsi="Arial" w:cs="Arial"/>
          <w:b/>
          <w:bCs/>
          <w:sz w:val="24"/>
          <w:szCs w:val="24"/>
        </w:rPr>
      </w:pPr>
      <w:del w:id="39" w:author="Adam" w:date="2016-11-29T11:52:00Z">
        <w:r w:rsidDel="009E19D1">
          <w:rPr>
            <w:rFonts w:ascii="Arial" w:hAnsi="Arial" w:cs="Arial"/>
            <w:b/>
            <w:bCs/>
            <w:sz w:val="24"/>
            <w:szCs w:val="24"/>
          </w:rPr>
          <w:delText xml:space="preserve">Em construção </w:delText>
        </w:r>
      </w:del>
    </w:p>
    <w:p w:rsidR="0009147F" w:rsidDel="009E19D1" w:rsidRDefault="0009147F" w:rsidP="003B68F7">
      <w:pPr>
        <w:autoSpaceDE w:val="0"/>
        <w:autoSpaceDN w:val="0"/>
        <w:adjustRightInd w:val="0"/>
        <w:jc w:val="center"/>
        <w:rPr>
          <w:del w:id="40"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41"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42"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43"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44"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45"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46"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47"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48"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49"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50"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51"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52"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53"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54"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55"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56"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57"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58"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59"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60" w:author="Adam" w:date="2016-11-29T11:52:00Z"/>
          <w:rFonts w:ascii="Arial" w:hAnsi="Arial" w:cs="Arial"/>
          <w:b/>
          <w:bCs/>
          <w:sz w:val="24"/>
          <w:szCs w:val="24"/>
        </w:rPr>
      </w:pPr>
    </w:p>
    <w:p w:rsidR="009E19D1" w:rsidRDefault="009E19D1">
      <w:pPr>
        <w:spacing w:after="0" w:line="240" w:lineRule="auto"/>
        <w:rPr>
          <w:ins w:id="61" w:author="Adam" w:date="2016-11-29T11:53:00Z"/>
          <w:rFonts w:ascii="Arial" w:hAnsi="Arial" w:cs="Arial"/>
          <w:b/>
          <w:bCs/>
          <w:sz w:val="24"/>
          <w:szCs w:val="24"/>
        </w:rPr>
      </w:pPr>
      <w:ins w:id="62" w:author="Adam" w:date="2016-11-29T11:53:00Z">
        <w:r>
          <w:rPr>
            <w:rFonts w:ascii="Arial" w:hAnsi="Arial" w:cs="Arial"/>
            <w:b/>
            <w:bCs/>
            <w:sz w:val="24"/>
            <w:szCs w:val="24"/>
          </w:rPr>
          <w:br w:type="page"/>
        </w:r>
      </w:ins>
    </w:p>
    <w:p w:rsidR="0009147F" w:rsidRDefault="0009147F" w:rsidP="003B68F7">
      <w:pPr>
        <w:autoSpaceDE w:val="0"/>
        <w:autoSpaceDN w:val="0"/>
        <w:adjustRightInd w:val="0"/>
        <w:jc w:val="center"/>
        <w:rPr>
          <w:rFonts w:ascii="Arial" w:hAnsi="Arial" w:cs="Arial"/>
          <w:b/>
          <w:bCs/>
          <w:sz w:val="24"/>
          <w:szCs w:val="24"/>
        </w:rPr>
      </w:pPr>
    </w:p>
    <w:p w:rsidR="0009147F" w:rsidRDefault="0009147F" w:rsidP="000D4CC8">
      <w:pPr>
        <w:autoSpaceDE w:val="0"/>
        <w:autoSpaceDN w:val="0"/>
        <w:adjustRightInd w:val="0"/>
        <w:spacing w:line="360" w:lineRule="auto"/>
        <w:jc w:val="center"/>
        <w:rPr>
          <w:rFonts w:ascii="Arial" w:hAnsi="Arial" w:cs="Arial"/>
          <w:b/>
          <w:bCs/>
          <w:sz w:val="24"/>
          <w:szCs w:val="24"/>
        </w:rPr>
      </w:pPr>
      <w:r w:rsidRPr="00A37DCD">
        <w:rPr>
          <w:rFonts w:ascii="Arial" w:hAnsi="Arial" w:cs="Arial"/>
          <w:b/>
          <w:bCs/>
          <w:sz w:val="24"/>
          <w:szCs w:val="24"/>
        </w:rPr>
        <w:t>RESUMO</w:t>
      </w:r>
    </w:p>
    <w:p w:rsidR="0009147F" w:rsidRPr="00A37DCD" w:rsidRDefault="0009147F" w:rsidP="000D4CC8">
      <w:pPr>
        <w:autoSpaceDE w:val="0"/>
        <w:autoSpaceDN w:val="0"/>
        <w:adjustRightInd w:val="0"/>
        <w:spacing w:line="360" w:lineRule="auto"/>
        <w:jc w:val="center"/>
        <w:rPr>
          <w:rFonts w:ascii="Arial" w:hAnsi="Arial" w:cs="Arial"/>
          <w:b/>
          <w:bCs/>
          <w:sz w:val="24"/>
          <w:szCs w:val="24"/>
        </w:rPr>
      </w:pPr>
    </w:p>
    <w:p w:rsidR="0009147F" w:rsidRPr="00A41BE9" w:rsidRDefault="0009147F" w:rsidP="000D4CC8">
      <w:pPr>
        <w:autoSpaceDE w:val="0"/>
        <w:autoSpaceDN w:val="0"/>
        <w:adjustRightInd w:val="0"/>
        <w:spacing w:line="360" w:lineRule="auto"/>
        <w:jc w:val="both"/>
        <w:rPr>
          <w:rFonts w:ascii="Arial" w:hAnsi="Arial" w:cs="Arial"/>
          <w:bCs/>
          <w:sz w:val="24"/>
          <w:szCs w:val="24"/>
        </w:rPr>
      </w:pPr>
      <w:r w:rsidRPr="00A41BE9">
        <w:rPr>
          <w:rFonts w:ascii="Arial" w:hAnsi="Arial" w:cs="Arial"/>
          <w:bCs/>
          <w:sz w:val="24"/>
          <w:szCs w:val="24"/>
        </w:rPr>
        <w:t>Este tr</w:t>
      </w:r>
      <w:r>
        <w:rPr>
          <w:rFonts w:ascii="Arial" w:hAnsi="Arial" w:cs="Arial"/>
          <w:bCs/>
          <w:sz w:val="24"/>
          <w:szCs w:val="24"/>
        </w:rPr>
        <w:t xml:space="preserve">abalho foi elaborado </w:t>
      </w:r>
      <w:ins w:id="63" w:author="Adam" w:date="2016-11-29T10:56:00Z">
        <w:r w:rsidR="00A465FE">
          <w:rPr>
            <w:rFonts w:ascii="Arial" w:hAnsi="Arial" w:cs="Arial"/>
            <w:bCs/>
            <w:sz w:val="24"/>
            <w:szCs w:val="24"/>
          </w:rPr>
          <w:t xml:space="preserve">visando atender </w:t>
        </w:r>
      </w:ins>
      <w:ins w:id="64" w:author="Adam" w:date="2016-11-29T11:00:00Z">
        <w:r w:rsidR="00835410">
          <w:rPr>
            <w:rFonts w:ascii="Arial" w:hAnsi="Arial" w:cs="Arial"/>
            <w:bCs/>
            <w:sz w:val="24"/>
            <w:szCs w:val="24"/>
          </w:rPr>
          <w:t>pelo menos sete</w:t>
        </w:r>
      </w:ins>
      <w:ins w:id="65" w:author="Adam" w:date="2016-11-29T10:56:00Z">
        <w:r w:rsidR="00A465FE">
          <w:rPr>
            <w:rFonts w:ascii="Arial" w:hAnsi="Arial" w:cs="Arial"/>
            <w:bCs/>
            <w:sz w:val="24"/>
            <w:szCs w:val="24"/>
          </w:rPr>
          <w:t xml:space="preserve"> </w:t>
        </w:r>
      </w:ins>
      <w:ins w:id="66" w:author="Adam" w:date="2016-11-29T11:02:00Z">
        <w:r w:rsidR="00835410">
          <w:rPr>
            <w:rFonts w:ascii="Arial" w:hAnsi="Arial" w:cs="Arial"/>
            <w:bCs/>
            <w:sz w:val="24"/>
            <w:szCs w:val="24"/>
          </w:rPr>
          <w:t xml:space="preserve">das onze </w:t>
        </w:r>
      </w:ins>
      <w:ins w:id="67" w:author="Adam" w:date="2016-11-29T11:00:00Z">
        <w:r w:rsidR="00835410">
          <w:rPr>
            <w:rFonts w:ascii="Arial" w:hAnsi="Arial" w:cs="Arial"/>
            <w:bCs/>
            <w:sz w:val="24"/>
            <w:szCs w:val="24"/>
          </w:rPr>
          <w:t>categorias</w:t>
        </w:r>
      </w:ins>
      <w:ins w:id="68" w:author="Adam" w:date="2016-11-29T10:56:00Z">
        <w:r w:rsidR="00A465FE">
          <w:rPr>
            <w:rFonts w:ascii="Arial" w:hAnsi="Arial" w:cs="Arial"/>
            <w:bCs/>
            <w:sz w:val="24"/>
            <w:szCs w:val="24"/>
          </w:rPr>
          <w:t xml:space="preserve"> d</w:t>
        </w:r>
      </w:ins>
      <w:ins w:id="69" w:author="Adam" w:date="2016-11-29T11:02:00Z">
        <w:r w:rsidR="00D21823">
          <w:rPr>
            <w:rFonts w:ascii="Arial" w:hAnsi="Arial" w:cs="Arial"/>
            <w:bCs/>
            <w:sz w:val="24"/>
            <w:szCs w:val="24"/>
          </w:rPr>
          <w:t>e</w:t>
        </w:r>
      </w:ins>
      <w:ins w:id="70" w:author="Adam" w:date="2016-11-29T10:56:00Z">
        <w:r w:rsidR="00A465FE">
          <w:rPr>
            <w:rFonts w:ascii="Arial" w:hAnsi="Arial" w:cs="Arial"/>
            <w:bCs/>
            <w:sz w:val="24"/>
            <w:szCs w:val="24"/>
          </w:rPr>
          <w:t xml:space="preserve"> Tecnologia Assistiva</w:t>
        </w:r>
      </w:ins>
      <w:ins w:id="71" w:author="Adam" w:date="2016-11-29T11:00:00Z">
        <w:r w:rsidR="00835410">
          <w:rPr>
            <w:rFonts w:ascii="Arial" w:hAnsi="Arial" w:cs="Arial"/>
            <w:bCs/>
            <w:sz w:val="24"/>
            <w:szCs w:val="24"/>
          </w:rPr>
          <w:t xml:space="preserve"> (</w:t>
        </w:r>
      </w:ins>
      <w:ins w:id="72" w:author="Adam" w:date="2016-11-29T11:01:00Z">
        <w:r w:rsidR="00835410">
          <w:rPr>
            <w:rFonts w:ascii="Arial" w:hAnsi="Arial" w:cs="Arial"/>
            <w:bCs/>
            <w:sz w:val="24"/>
            <w:szCs w:val="24"/>
          </w:rPr>
          <w:fldChar w:fldCharType="begin"/>
        </w:r>
        <w:r w:rsidR="00835410">
          <w:rPr>
            <w:rFonts w:ascii="Arial" w:hAnsi="Arial" w:cs="Arial"/>
            <w:bCs/>
            <w:sz w:val="24"/>
            <w:szCs w:val="24"/>
          </w:rPr>
          <w:instrText xml:space="preserve"> HYPERLINK "http://www.assistiva.com.br/tassistiva.html" </w:instrText>
        </w:r>
        <w:r w:rsidR="00835410">
          <w:rPr>
            <w:rFonts w:ascii="Arial" w:hAnsi="Arial" w:cs="Arial"/>
            <w:bCs/>
            <w:sz w:val="24"/>
            <w:szCs w:val="24"/>
          </w:rPr>
          <w:fldChar w:fldCharType="separate"/>
        </w:r>
        <w:r w:rsidR="00835410" w:rsidRPr="00835410">
          <w:rPr>
            <w:rStyle w:val="Hyperlink"/>
            <w:rFonts w:ascii="Arial" w:hAnsi="Arial" w:cs="Arial"/>
            <w:bCs/>
            <w:sz w:val="24"/>
            <w:szCs w:val="24"/>
          </w:rPr>
          <w:t>referência</w:t>
        </w:r>
        <w:r w:rsidR="00835410">
          <w:rPr>
            <w:rFonts w:ascii="Arial" w:hAnsi="Arial" w:cs="Arial"/>
            <w:bCs/>
            <w:sz w:val="24"/>
            <w:szCs w:val="24"/>
          </w:rPr>
          <w:fldChar w:fldCharType="end"/>
        </w:r>
      </w:ins>
      <w:ins w:id="73" w:author="Adam" w:date="2016-11-29T11:00:00Z">
        <w:r w:rsidR="00835410">
          <w:rPr>
            <w:rFonts w:ascii="Arial" w:hAnsi="Arial" w:cs="Arial"/>
            <w:bCs/>
            <w:sz w:val="24"/>
            <w:szCs w:val="24"/>
          </w:rPr>
          <w:t>)</w:t>
        </w:r>
      </w:ins>
      <w:ins w:id="74" w:author="Adam" w:date="2016-11-29T10:56:00Z">
        <w:r w:rsidR="00A465FE">
          <w:rPr>
            <w:rFonts w:ascii="Arial" w:hAnsi="Arial" w:cs="Arial"/>
            <w:bCs/>
            <w:sz w:val="24"/>
            <w:szCs w:val="24"/>
          </w:rPr>
          <w:t>, permitindo</w:t>
        </w:r>
      </w:ins>
      <w:ins w:id="75" w:author="Adam" w:date="2016-11-29T10:57:00Z">
        <w:r w:rsidR="00A465FE">
          <w:rPr>
            <w:rFonts w:ascii="Arial" w:hAnsi="Arial" w:cs="Arial"/>
            <w:bCs/>
            <w:sz w:val="24"/>
            <w:szCs w:val="24"/>
          </w:rPr>
          <w:t>-se</w:t>
        </w:r>
      </w:ins>
      <w:ins w:id="76" w:author="Adam" w:date="2016-11-29T10:56:00Z">
        <w:r w:rsidR="00A465FE">
          <w:rPr>
            <w:rFonts w:ascii="Arial" w:hAnsi="Arial" w:cs="Arial"/>
            <w:bCs/>
            <w:sz w:val="24"/>
            <w:szCs w:val="24"/>
          </w:rPr>
          <w:t xml:space="preserve"> desta forma </w:t>
        </w:r>
      </w:ins>
      <w:ins w:id="77" w:author="Adam" w:date="2016-11-29T10:57:00Z">
        <w:r w:rsidR="00835410">
          <w:rPr>
            <w:rFonts w:ascii="Arial" w:hAnsi="Arial" w:cs="Arial"/>
            <w:bCs/>
            <w:sz w:val="24"/>
            <w:szCs w:val="24"/>
          </w:rPr>
          <w:t xml:space="preserve">uma maior inclusão social a </w:t>
        </w:r>
      </w:ins>
      <w:ins w:id="78" w:author="Adam" w:date="2016-11-29T11:01:00Z">
        <w:r w:rsidR="00835410">
          <w:rPr>
            <w:rFonts w:ascii="Arial" w:hAnsi="Arial" w:cs="Arial"/>
            <w:bCs/>
            <w:sz w:val="24"/>
            <w:szCs w:val="24"/>
          </w:rPr>
          <w:t>portadores de necessidades especiais</w:t>
        </w:r>
      </w:ins>
      <w:ins w:id="79" w:author="Adam" w:date="2016-11-29T10:57:00Z">
        <w:r w:rsidR="00835410">
          <w:rPr>
            <w:rFonts w:ascii="Arial" w:hAnsi="Arial" w:cs="Arial"/>
            <w:bCs/>
            <w:sz w:val="24"/>
            <w:szCs w:val="24"/>
          </w:rPr>
          <w:t xml:space="preserve"> e/ou idosos.</w:t>
        </w:r>
      </w:ins>
      <w:del w:id="80" w:author="Adam" w:date="2016-11-29T11:01:00Z">
        <w:r w:rsidDel="00835410">
          <w:rPr>
            <w:rFonts w:ascii="Arial" w:hAnsi="Arial" w:cs="Arial"/>
            <w:bCs/>
            <w:sz w:val="24"/>
            <w:szCs w:val="24"/>
          </w:rPr>
          <w:delText xml:space="preserve">através do estudo de um protótipo de elevador, para residências com dois pavimentos, </w:delText>
        </w:r>
        <w:r w:rsidRPr="00A41BE9" w:rsidDel="00835410">
          <w:rPr>
            <w:rFonts w:ascii="Arial" w:hAnsi="Arial" w:cs="Arial"/>
            <w:bCs/>
            <w:sz w:val="24"/>
            <w:szCs w:val="24"/>
          </w:rPr>
          <w:delText>destinado a deficientes físicos e idosos.</w:delText>
        </w:r>
      </w:del>
      <w:r w:rsidRPr="00A41BE9">
        <w:rPr>
          <w:rFonts w:ascii="Arial" w:hAnsi="Arial" w:cs="Arial"/>
          <w:bCs/>
          <w:sz w:val="24"/>
          <w:szCs w:val="24"/>
        </w:rPr>
        <w:t xml:space="preserve"> </w:t>
      </w:r>
      <w:ins w:id="81" w:author="Adam" w:date="2016-11-29T11:03:00Z">
        <w:r w:rsidR="00D21823">
          <w:rPr>
            <w:rFonts w:ascii="Arial" w:hAnsi="Arial" w:cs="Arial"/>
            <w:bCs/>
            <w:sz w:val="24"/>
            <w:szCs w:val="24"/>
          </w:rPr>
          <w:t xml:space="preserve">Estas tecnologias foram aplicadas </w:t>
        </w:r>
      </w:ins>
      <w:ins w:id="82" w:author="Adam" w:date="2016-11-29T11:12:00Z">
        <w:r w:rsidR="006B7C33">
          <w:rPr>
            <w:rFonts w:ascii="Arial" w:hAnsi="Arial" w:cs="Arial"/>
            <w:bCs/>
            <w:sz w:val="24"/>
            <w:szCs w:val="24"/>
          </w:rPr>
          <w:t>a</w:t>
        </w:r>
      </w:ins>
      <w:ins w:id="83" w:author="Adam" w:date="2016-11-29T11:03:00Z">
        <w:r w:rsidR="00D21823">
          <w:rPr>
            <w:rFonts w:ascii="Arial" w:hAnsi="Arial" w:cs="Arial"/>
            <w:bCs/>
            <w:sz w:val="24"/>
            <w:szCs w:val="24"/>
          </w:rPr>
          <w:t xml:space="preserve"> um protótipo de elevador</w:t>
        </w:r>
      </w:ins>
      <w:ins w:id="84" w:author="Adam" w:date="2016-11-29T11:04:00Z">
        <w:r w:rsidR="00D21823">
          <w:rPr>
            <w:rFonts w:ascii="Arial" w:hAnsi="Arial" w:cs="Arial"/>
            <w:bCs/>
            <w:sz w:val="24"/>
            <w:szCs w:val="24"/>
          </w:rPr>
          <w:t xml:space="preserve"> que atende aos </w:t>
        </w:r>
      </w:ins>
      <w:ins w:id="85" w:author="Adam" w:date="2016-11-29T11:05:00Z">
        <w:r w:rsidR="00D21823">
          <w:rPr>
            <w:rFonts w:ascii="Arial" w:hAnsi="Arial" w:cs="Arial"/>
            <w:bCs/>
            <w:sz w:val="24"/>
            <w:szCs w:val="24"/>
          </w:rPr>
          <w:t>A</w:t>
        </w:r>
      </w:ins>
      <w:ins w:id="86" w:author="Adam" w:date="2016-11-29T11:04:00Z">
        <w:r w:rsidR="00D21823" w:rsidRPr="00D21823">
          <w:rPr>
            <w:rFonts w:ascii="Arial" w:hAnsi="Arial" w:cs="Arial"/>
            <w:sz w:val="24"/>
            <w:szCs w:val="24"/>
            <w:rPrChange w:id="87" w:author="Adam" w:date="2016-11-29T11:05:00Z">
              <w:rPr>
                <w:rStyle w:val="Forte"/>
                <w:rFonts w:cs="Calibri"/>
                <w:color w:val="022533"/>
                <w:sz w:val="27"/>
                <w:szCs w:val="27"/>
                <w:shd w:val="clear" w:color="auto" w:fill="FFFFFF"/>
              </w:rPr>
            </w:rPrChange>
          </w:rPr>
          <w:t xml:space="preserve">uxílios para a </w:t>
        </w:r>
      </w:ins>
      <w:ins w:id="88" w:author="Adam" w:date="2016-11-29T11:05:00Z">
        <w:r w:rsidR="00D21823">
          <w:rPr>
            <w:rFonts w:ascii="Arial" w:hAnsi="Arial" w:cs="Arial"/>
            <w:bCs/>
            <w:sz w:val="24"/>
            <w:szCs w:val="24"/>
          </w:rPr>
          <w:t>V</w:t>
        </w:r>
      </w:ins>
      <w:ins w:id="89" w:author="Adam" w:date="2016-11-29T11:04:00Z">
        <w:r w:rsidR="00D21823" w:rsidRPr="00D21823">
          <w:rPr>
            <w:rFonts w:ascii="Arial" w:hAnsi="Arial" w:cs="Arial"/>
            <w:sz w:val="24"/>
            <w:szCs w:val="24"/>
            <w:rPrChange w:id="90" w:author="Adam" w:date="2016-11-29T11:05:00Z">
              <w:rPr>
                <w:rStyle w:val="Forte"/>
                <w:rFonts w:cs="Calibri"/>
                <w:color w:val="022533"/>
                <w:sz w:val="27"/>
                <w:szCs w:val="27"/>
                <w:shd w:val="clear" w:color="auto" w:fill="FFFFFF"/>
              </w:rPr>
            </w:rPrChange>
          </w:rPr>
          <w:t xml:space="preserve">ida </w:t>
        </w:r>
      </w:ins>
      <w:ins w:id="91" w:author="Adam" w:date="2016-11-29T11:05:00Z">
        <w:r w:rsidR="00D21823">
          <w:rPr>
            <w:rFonts w:ascii="Arial" w:hAnsi="Arial" w:cs="Arial"/>
            <w:bCs/>
            <w:sz w:val="24"/>
            <w:szCs w:val="24"/>
          </w:rPr>
          <w:t>D</w:t>
        </w:r>
      </w:ins>
      <w:ins w:id="92" w:author="Adam" w:date="2016-11-29T11:04:00Z">
        <w:r w:rsidR="00D21823" w:rsidRPr="00D21823">
          <w:rPr>
            <w:rFonts w:ascii="Arial" w:hAnsi="Arial" w:cs="Arial"/>
            <w:sz w:val="24"/>
            <w:szCs w:val="24"/>
            <w:rPrChange w:id="93" w:author="Adam" w:date="2016-11-29T11:05:00Z">
              <w:rPr>
                <w:rStyle w:val="Forte"/>
                <w:rFonts w:cs="Calibri"/>
                <w:color w:val="022533"/>
                <w:sz w:val="27"/>
                <w:szCs w:val="27"/>
                <w:shd w:val="clear" w:color="auto" w:fill="FFFFFF"/>
              </w:rPr>
            </w:rPrChange>
          </w:rPr>
          <w:t>iária</w:t>
        </w:r>
      </w:ins>
      <w:ins w:id="94" w:author="Adam" w:date="2016-11-29T11:05:00Z">
        <w:r w:rsidR="00D21823">
          <w:rPr>
            <w:rFonts w:ascii="Arial" w:hAnsi="Arial" w:cs="Arial"/>
            <w:bCs/>
            <w:sz w:val="24"/>
            <w:szCs w:val="24"/>
          </w:rPr>
          <w:t xml:space="preserve">, Comunicação </w:t>
        </w:r>
        <w:proofErr w:type="gramStart"/>
        <w:r w:rsidR="00D21823">
          <w:rPr>
            <w:rFonts w:ascii="Arial" w:hAnsi="Arial" w:cs="Arial"/>
            <w:bCs/>
            <w:sz w:val="24"/>
            <w:szCs w:val="24"/>
          </w:rPr>
          <w:t xml:space="preserve">Aumentativa, </w:t>
        </w:r>
      </w:ins>
      <w:ins w:id="95" w:author="Adam" w:date="2016-11-29T11:03:00Z">
        <w:r w:rsidR="00D21823">
          <w:rPr>
            <w:rFonts w:ascii="Arial" w:hAnsi="Arial" w:cs="Arial"/>
            <w:bCs/>
            <w:sz w:val="24"/>
            <w:szCs w:val="24"/>
          </w:rPr>
          <w:t xml:space="preserve"> </w:t>
        </w:r>
      </w:ins>
      <w:ins w:id="96" w:author="Adam" w:date="2016-11-29T11:05:00Z">
        <w:r w:rsidR="00D21823">
          <w:rPr>
            <w:rFonts w:ascii="Arial" w:hAnsi="Arial" w:cs="Arial"/>
            <w:bCs/>
            <w:sz w:val="24"/>
            <w:szCs w:val="24"/>
          </w:rPr>
          <w:t>Recurso</w:t>
        </w:r>
        <w:proofErr w:type="gramEnd"/>
        <w:r w:rsidR="00D21823">
          <w:rPr>
            <w:rFonts w:ascii="Arial" w:hAnsi="Arial" w:cs="Arial"/>
            <w:bCs/>
            <w:sz w:val="24"/>
            <w:szCs w:val="24"/>
          </w:rPr>
          <w:t xml:space="preserve"> de Acessibilidade a Computador, </w:t>
        </w:r>
      </w:ins>
      <w:ins w:id="97" w:author="Adam" w:date="2016-11-29T11:06:00Z">
        <w:r w:rsidR="00D21823">
          <w:rPr>
            <w:rFonts w:ascii="Arial" w:hAnsi="Arial" w:cs="Arial"/>
            <w:bCs/>
            <w:sz w:val="24"/>
            <w:szCs w:val="24"/>
          </w:rPr>
          <w:t>Sistema de Controle de Ambiente, Projeto Arquitetônico para Acessibilidade</w:t>
        </w:r>
      </w:ins>
      <w:ins w:id="98" w:author="Adam" w:date="2016-11-29T11:07:00Z">
        <w:r w:rsidR="006B7C33">
          <w:rPr>
            <w:rFonts w:ascii="Arial" w:hAnsi="Arial" w:cs="Arial"/>
            <w:bCs/>
            <w:sz w:val="24"/>
            <w:szCs w:val="24"/>
          </w:rPr>
          <w:t xml:space="preserve">, Auxílios de Mobilidade, </w:t>
        </w:r>
        <w:r w:rsidR="006B7C33" w:rsidRPr="006B7C33">
          <w:rPr>
            <w:rFonts w:ascii="Arial" w:hAnsi="Arial" w:cs="Arial"/>
            <w:sz w:val="24"/>
            <w:szCs w:val="24"/>
            <w:rPrChange w:id="99" w:author="Adam" w:date="2016-11-29T11:07:00Z">
              <w:rPr>
                <w:rStyle w:val="Forte"/>
                <w:rFonts w:cs="Calibri"/>
                <w:color w:val="022533"/>
                <w:sz w:val="27"/>
                <w:szCs w:val="27"/>
                <w:shd w:val="clear" w:color="auto" w:fill="FFFFFF"/>
              </w:rPr>
            </w:rPrChange>
          </w:rPr>
          <w:t xml:space="preserve">Auxílios para </w:t>
        </w:r>
        <w:r w:rsidR="006B7C33">
          <w:rPr>
            <w:rFonts w:ascii="Arial" w:hAnsi="Arial" w:cs="Arial"/>
            <w:bCs/>
            <w:sz w:val="24"/>
            <w:szCs w:val="24"/>
          </w:rPr>
          <w:t>C</w:t>
        </w:r>
        <w:r w:rsidR="006B7C33" w:rsidRPr="006B7C33">
          <w:rPr>
            <w:rFonts w:ascii="Arial" w:hAnsi="Arial" w:cs="Arial"/>
            <w:bCs/>
            <w:sz w:val="24"/>
            <w:szCs w:val="24"/>
          </w:rPr>
          <w:t xml:space="preserve">egos ou </w:t>
        </w:r>
        <w:r w:rsidR="006B7C33">
          <w:rPr>
            <w:rFonts w:ascii="Arial" w:hAnsi="Arial" w:cs="Arial"/>
            <w:bCs/>
            <w:sz w:val="24"/>
            <w:szCs w:val="24"/>
          </w:rPr>
          <w:t xml:space="preserve">Àqueles </w:t>
        </w:r>
        <w:r w:rsidR="006B7C33" w:rsidRPr="006B7C33">
          <w:rPr>
            <w:rFonts w:ascii="Arial" w:hAnsi="Arial" w:cs="Arial"/>
            <w:bCs/>
            <w:sz w:val="24"/>
            <w:szCs w:val="24"/>
          </w:rPr>
          <w:t>com V</w:t>
        </w:r>
        <w:r w:rsidR="006B7C33" w:rsidRPr="006B7C33">
          <w:rPr>
            <w:rFonts w:ascii="Arial" w:hAnsi="Arial" w:cs="Arial"/>
            <w:sz w:val="24"/>
            <w:szCs w:val="24"/>
            <w:rPrChange w:id="100" w:author="Adam" w:date="2016-11-29T11:07:00Z">
              <w:rPr>
                <w:rStyle w:val="Forte"/>
                <w:rFonts w:cs="Calibri"/>
                <w:color w:val="022533"/>
                <w:sz w:val="27"/>
                <w:szCs w:val="27"/>
                <w:shd w:val="clear" w:color="auto" w:fill="FFFFFF"/>
              </w:rPr>
            </w:rPrChange>
          </w:rPr>
          <w:t xml:space="preserve">isão </w:t>
        </w:r>
      </w:ins>
      <w:ins w:id="101" w:author="Adam" w:date="2016-11-29T11:08:00Z">
        <w:r w:rsidR="006B7C33">
          <w:rPr>
            <w:rFonts w:ascii="Arial" w:hAnsi="Arial" w:cs="Arial"/>
            <w:bCs/>
            <w:sz w:val="24"/>
            <w:szCs w:val="24"/>
          </w:rPr>
          <w:t>S</w:t>
        </w:r>
      </w:ins>
      <w:ins w:id="102" w:author="Adam" w:date="2016-11-29T11:07:00Z">
        <w:r w:rsidR="006B7C33" w:rsidRPr="006B7C33">
          <w:rPr>
            <w:rFonts w:ascii="Arial" w:hAnsi="Arial" w:cs="Arial"/>
            <w:sz w:val="24"/>
            <w:szCs w:val="24"/>
            <w:rPrChange w:id="103" w:author="Adam" w:date="2016-11-29T11:07:00Z">
              <w:rPr>
                <w:rStyle w:val="Forte"/>
                <w:rFonts w:cs="Calibri"/>
                <w:color w:val="022533"/>
                <w:sz w:val="27"/>
                <w:szCs w:val="27"/>
                <w:shd w:val="clear" w:color="auto" w:fill="FFFFFF"/>
              </w:rPr>
            </w:rPrChange>
          </w:rPr>
          <w:t>ubnormal</w:t>
        </w:r>
      </w:ins>
      <w:ins w:id="104" w:author="Adam" w:date="2016-11-29T11:08:00Z">
        <w:r w:rsidR="006B7C33">
          <w:rPr>
            <w:rFonts w:ascii="Arial" w:hAnsi="Arial" w:cs="Arial"/>
            <w:bCs/>
            <w:sz w:val="24"/>
            <w:szCs w:val="24"/>
          </w:rPr>
          <w:t xml:space="preserve">, </w:t>
        </w:r>
        <w:r w:rsidR="006B7C33" w:rsidRPr="006B7C33">
          <w:rPr>
            <w:rFonts w:ascii="Arial" w:hAnsi="Arial" w:cs="Arial"/>
            <w:sz w:val="24"/>
            <w:szCs w:val="24"/>
            <w:rPrChange w:id="105" w:author="Adam" w:date="2016-11-29T11:08:00Z">
              <w:rPr>
                <w:rStyle w:val="Forte"/>
                <w:rFonts w:cs="Calibri"/>
                <w:color w:val="022533"/>
                <w:sz w:val="27"/>
                <w:szCs w:val="27"/>
                <w:shd w:val="clear" w:color="auto" w:fill="FFFFFF"/>
              </w:rPr>
            </w:rPrChange>
          </w:rPr>
          <w:t xml:space="preserve">Auxílios para </w:t>
        </w:r>
        <w:r w:rsidR="006B7C33">
          <w:rPr>
            <w:rFonts w:ascii="Arial" w:hAnsi="Arial" w:cs="Arial"/>
            <w:bCs/>
            <w:sz w:val="24"/>
            <w:szCs w:val="24"/>
          </w:rPr>
          <w:t>S</w:t>
        </w:r>
        <w:r w:rsidR="006B7C33" w:rsidRPr="006B7C33">
          <w:rPr>
            <w:rFonts w:ascii="Arial" w:hAnsi="Arial" w:cs="Arial"/>
            <w:bCs/>
            <w:sz w:val="24"/>
            <w:szCs w:val="24"/>
          </w:rPr>
          <w:t>urdos ou com D</w:t>
        </w:r>
        <w:r w:rsidR="006B7C33" w:rsidRPr="006B7C33">
          <w:rPr>
            <w:rFonts w:ascii="Arial" w:hAnsi="Arial" w:cs="Arial"/>
            <w:sz w:val="24"/>
            <w:szCs w:val="24"/>
            <w:rPrChange w:id="106" w:author="Adam" w:date="2016-11-29T11:08:00Z">
              <w:rPr>
                <w:rStyle w:val="Forte"/>
                <w:rFonts w:cs="Calibri"/>
                <w:color w:val="022533"/>
                <w:sz w:val="27"/>
                <w:szCs w:val="27"/>
                <w:shd w:val="clear" w:color="auto" w:fill="FFFFFF"/>
              </w:rPr>
            </w:rPrChange>
          </w:rPr>
          <w:t xml:space="preserve">éficit </w:t>
        </w:r>
        <w:r w:rsidR="006B7C33">
          <w:rPr>
            <w:rFonts w:ascii="Arial" w:hAnsi="Arial" w:cs="Arial"/>
            <w:bCs/>
            <w:sz w:val="24"/>
            <w:szCs w:val="24"/>
          </w:rPr>
          <w:t>A</w:t>
        </w:r>
        <w:r w:rsidR="006B7C33" w:rsidRPr="006B7C33">
          <w:rPr>
            <w:rFonts w:ascii="Arial" w:hAnsi="Arial" w:cs="Arial"/>
            <w:sz w:val="24"/>
            <w:szCs w:val="24"/>
            <w:rPrChange w:id="107" w:author="Adam" w:date="2016-11-29T11:08:00Z">
              <w:rPr>
                <w:rStyle w:val="Forte"/>
                <w:rFonts w:cs="Calibri"/>
                <w:color w:val="022533"/>
                <w:sz w:val="27"/>
                <w:szCs w:val="27"/>
                <w:shd w:val="clear" w:color="auto" w:fill="FFFFFF"/>
              </w:rPr>
            </w:rPrChange>
          </w:rPr>
          <w:t>uditivo</w:t>
        </w:r>
      </w:ins>
      <w:ins w:id="108" w:author="Adam" w:date="2016-11-29T11:09:00Z">
        <w:r w:rsidR="006B7C33">
          <w:rPr>
            <w:rFonts w:ascii="Arial" w:hAnsi="Arial" w:cs="Arial"/>
            <w:bCs/>
            <w:sz w:val="24"/>
            <w:szCs w:val="24"/>
          </w:rPr>
          <w:t>.</w:t>
        </w:r>
      </w:ins>
      <w:ins w:id="109" w:author="Adam" w:date="2016-11-29T11:02:00Z">
        <w:r w:rsidR="00D21823">
          <w:rPr>
            <w:rFonts w:ascii="Arial" w:hAnsi="Arial" w:cs="Arial"/>
            <w:bCs/>
            <w:sz w:val="24"/>
            <w:szCs w:val="24"/>
          </w:rPr>
          <w:t xml:space="preserve"> </w:t>
        </w:r>
      </w:ins>
      <w:r>
        <w:rPr>
          <w:rFonts w:ascii="Arial" w:hAnsi="Arial" w:cs="Arial"/>
          <w:bCs/>
          <w:sz w:val="24"/>
          <w:szCs w:val="24"/>
        </w:rPr>
        <w:t xml:space="preserve">A motivação </w:t>
      </w:r>
      <w:r w:rsidR="00B61090" w:rsidRPr="009E19D1">
        <w:rPr>
          <w:rFonts w:ascii="Arial" w:hAnsi="Arial" w:cs="Arial"/>
          <w:bCs/>
          <w:sz w:val="24"/>
          <w:szCs w:val="24"/>
        </w:rPr>
        <w:t>ocorreu</w:t>
      </w:r>
      <w:r w:rsidRPr="009E19D1">
        <w:rPr>
          <w:rFonts w:ascii="Arial" w:hAnsi="Arial" w:cs="Arial"/>
          <w:bCs/>
          <w:sz w:val="24"/>
          <w:szCs w:val="24"/>
        </w:rPr>
        <w:t xml:space="preserve"> devido </w:t>
      </w:r>
      <w:del w:id="110" w:author="Adam" w:date="2016-11-29T11:09:00Z">
        <w:r w:rsidRPr="009E19D1" w:rsidDel="006B7C33">
          <w:rPr>
            <w:rFonts w:ascii="Arial" w:hAnsi="Arial" w:cs="Arial"/>
            <w:bCs/>
            <w:sz w:val="24"/>
            <w:szCs w:val="24"/>
          </w:rPr>
          <w:delText>ao número crescente de p</w:delText>
        </w:r>
        <w:r w:rsidR="00E44B52" w:rsidRPr="009E19D1" w:rsidDel="006B7C33">
          <w:rPr>
            <w:rFonts w:ascii="Arial" w:hAnsi="Arial" w:cs="Arial"/>
            <w:bCs/>
            <w:sz w:val="24"/>
            <w:szCs w:val="24"/>
          </w:rPr>
          <w:delText xml:space="preserve">essoas com deficiências físicas, </w:delText>
        </w:r>
        <w:r w:rsidR="00B61090" w:rsidRPr="009E19D1" w:rsidDel="006B7C33">
          <w:rPr>
            <w:rFonts w:ascii="Arial" w:hAnsi="Arial" w:cs="Arial"/>
            <w:bCs/>
            <w:sz w:val="24"/>
            <w:szCs w:val="24"/>
          </w:rPr>
          <w:delText>o envelhecimento populacional</w:delText>
        </w:r>
        <w:r w:rsidR="00E44B52" w:rsidRPr="009E19D1" w:rsidDel="006B7C33">
          <w:rPr>
            <w:rFonts w:ascii="Arial" w:hAnsi="Arial" w:cs="Arial"/>
            <w:bCs/>
            <w:sz w:val="24"/>
            <w:szCs w:val="24"/>
          </w:rPr>
          <w:delText xml:space="preserve"> e também devido à inexistência de grandes investimentos voltados para essa área</w:delText>
        </w:r>
      </w:del>
      <w:ins w:id="111" w:author="Adam" w:date="2016-11-29T11:09:00Z">
        <w:r w:rsidR="006B7C33" w:rsidRPr="009E19D1">
          <w:rPr>
            <w:rFonts w:ascii="Arial" w:hAnsi="Arial" w:cs="Arial"/>
            <w:bCs/>
            <w:sz w:val="24"/>
            <w:szCs w:val="24"/>
            <w:rPrChange w:id="112" w:author="Adam" w:date="2016-11-29T11:50:00Z">
              <w:rPr>
                <w:rFonts w:ascii="Arial" w:hAnsi="Arial" w:cs="Arial"/>
                <w:bCs/>
                <w:sz w:val="24"/>
                <w:szCs w:val="24"/>
                <w:highlight w:val="yellow"/>
              </w:rPr>
            </w:rPrChange>
          </w:rPr>
          <w:t>à not</w:t>
        </w:r>
      </w:ins>
      <w:ins w:id="113" w:author="Adam" w:date="2016-11-29T11:10:00Z">
        <w:r w:rsidR="006B7C33" w:rsidRPr="009E19D1">
          <w:rPr>
            <w:rFonts w:ascii="Arial" w:hAnsi="Arial" w:cs="Arial"/>
            <w:bCs/>
            <w:sz w:val="24"/>
            <w:szCs w:val="24"/>
            <w:rPrChange w:id="114" w:author="Adam" w:date="2016-11-29T11:50:00Z">
              <w:rPr>
                <w:rFonts w:ascii="Arial" w:hAnsi="Arial" w:cs="Arial"/>
                <w:bCs/>
                <w:sz w:val="24"/>
                <w:szCs w:val="24"/>
                <w:highlight w:val="yellow"/>
              </w:rPr>
            </w:rPrChange>
          </w:rPr>
          <w:t>ória exclusão social de uma minoria, porém representativa, que não são contempladas na maioria dos novos projetos tecnol</w:t>
        </w:r>
      </w:ins>
      <w:ins w:id="115" w:author="Adam" w:date="2016-11-29T11:11:00Z">
        <w:r w:rsidR="006B7C33" w:rsidRPr="009E19D1">
          <w:rPr>
            <w:rFonts w:ascii="Arial" w:hAnsi="Arial" w:cs="Arial"/>
            <w:bCs/>
            <w:sz w:val="24"/>
            <w:szCs w:val="24"/>
            <w:rPrChange w:id="116" w:author="Adam" w:date="2016-11-29T11:50:00Z">
              <w:rPr>
                <w:rFonts w:ascii="Arial" w:hAnsi="Arial" w:cs="Arial"/>
                <w:bCs/>
                <w:sz w:val="24"/>
                <w:szCs w:val="24"/>
                <w:highlight w:val="yellow"/>
              </w:rPr>
            </w:rPrChange>
          </w:rPr>
          <w:t>ógicos.</w:t>
        </w:r>
      </w:ins>
      <w:del w:id="117" w:author="Adam" w:date="2016-11-29T11:11:00Z">
        <w:r w:rsidR="00B61090" w:rsidRPr="009E19D1" w:rsidDel="006B7C33">
          <w:rPr>
            <w:rFonts w:ascii="Arial" w:hAnsi="Arial" w:cs="Arial"/>
            <w:bCs/>
            <w:sz w:val="24"/>
            <w:szCs w:val="24"/>
          </w:rPr>
          <w:delText xml:space="preserve">. </w:delText>
        </w:r>
        <w:r w:rsidRPr="009E19D1" w:rsidDel="006B7C33">
          <w:rPr>
            <w:rFonts w:ascii="Arial" w:hAnsi="Arial" w:cs="Arial"/>
            <w:bCs/>
            <w:sz w:val="24"/>
            <w:szCs w:val="24"/>
          </w:rPr>
          <w:delText xml:space="preserve">Apesar de existirem poucos estudos sobre automação residencial, o mercado está cada vez maior e pessoas vêm buscando cada vez mais comodidade, facilidade, independência, principalmente no âmbito residencial. O mais importante da automação é se adequar ao cliente. </w:delText>
        </w:r>
      </w:del>
      <w:ins w:id="118" w:author="Adam" w:date="2016-11-29T11:11:00Z">
        <w:r w:rsidR="006B7C33" w:rsidRPr="009E19D1">
          <w:rPr>
            <w:rFonts w:ascii="Arial" w:hAnsi="Arial" w:cs="Arial"/>
            <w:bCs/>
            <w:sz w:val="24"/>
            <w:szCs w:val="24"/>
            <w:rPrChange w:id="119" w:author="Adam" w:date="2016-11-29T11:50:00Z">
              <w:rPr>
                <w:rFonts w:ascii="Arial" w:hAnsi="Arial" w:cs="Arial"/>
                <w:bCs/>
                <w:sz w:val="24"/>
                <w:szCs w:val="24"/>
                <w:highlight w:val="yellow"/>
              </w:rPr>
            </w:rPrChange>
          </w:rPr>
          <w:t xml:space="preserve"> </w:t>
        </w:r>
      </w:ins>
      <w:del w:id="120" w:author="Adam" w:date="2016-11-29T11:12:00Z">
        <w:r w:rsidRPr="009E19D1" w:rsidDel="006B7C33">
          <w:rPr>
            <w:rFonts w:ascii="Arial" w:hAnsi="Arial" w:cs="Arial"/>
            <w:bCs/>
            <w:sz w:val="24"/>
            <w:szCs w:val="24"/>
          </w:rPr>
          <w:delText xml:space="preserve">Assim, </w:delText>
        </w:r>
        <w:r w:rsidR="00E44B52" w:rsidRPr="009E19D1" w:rsidDel="006B7C33">
          <w:rPr>
            <w:rFonts w:ascii="Arial" w:hAnsi="Arial" w:cs="Arial"/>
            <w:bCs/>
            <w:sz w:val="24"/>
            <w:szCs w:val="24"/>
          </w:rPr>
          <w:delText>desenvolveu-se</w:delText>
        </w:r>
        <w:r w:rsidRPr="009E19D1" w:rsidDel="006B7C33">
          <w:rPr>
            <w:rFonts w:ascii="Arial" w:hAnsi="Arial" w:cs="Arial"/>
            <w:bCs/>
            <w:sz w:val="24"/>
            <w:szCs w:val="24"/>
          </w:rPr>
          <w:delText xml:space="preserve"> um sistema de automatização utilizando a plataforma arduino. </w:delText>
        </w:r>
      </w:del>
      <w:ins w:id="121" w:author="Adam" w:date="2016-11-29T11:12:00Z">
        <w:r w:rsidR="006B7C33" w:rsidRPr="009E19D1">
          <w:rPr>
            <w:rFonts w:ascii="Arial" w:hAnsi="Arial" w:cs="Arial"/>
            <w:bCs/>
            <w:sz w:val="24"/>
            <w:szCs w:val="24"/>
          </w:rPr>
          <w:t>O protótipo do elevador</w:t>
        </w:r>
        <w:r w:rsidR="006B7C33">
          <w:rPr>
            <w:rFonts w:ascii="Arial" w:hAnsi="Arial" w:cs="Arial"/>
            <w:bCs/>
            <w:sz w:val="24"/>
            <w:szCs w:val="24"/>
          </w:rPr>
          <w:t xml:space="preserve"> </w:t>
        </w:r>
      </w:ins>
      <w:ins w:id="122" w:author="Adam" w:date="2016-11-29T11:13:00Z">
        <w:r w:rsidR="00812409">
          <w:rPr>
            <w:rFonts w:ascii="Arial" w:hAnsi="Arial" w:cs="Arial"/>
            <w:bCs/>
            <w:sz w:val="24"/>
            <w:szCs w:val="24"/>
          </w:rPr>
          <w:t>contempla</w:t>
        </w:r>
      </w:ins>
      <w:ins w:id="123" w:author="Adam" w:date="2016-11-29T11:12:00Z">
        <w:r w:rsidR="006B7C33">
          <w:rPr>
            <w:rFonts w:ascii="Arial" w:hAnsi="Arial" w:cs="Arial"/>
            <w:bCs/>
            <w:sz w:val="24"/>
            <w:szCs w:val="24"/>
          </w:rPr>
          <w:t xml:space="preserve"> </w:t>
        </w:r>
      </w:ins>
      <w:ins w:id="124" w:author="Adam" w:date="2016-11-29T11:13:00Z">
        <w:r w:rsidR="006B7C33">
          <w:rPr>
            <w:rFonts w:ascii="Arial" w:hAnsi="Arial" w:cs="Arial"/>
            <w:bCs/>
            <w:sz w:val="24"/>
            <w:szCs w:val="24"/>
          </w:rPr>
          <w:t xml:space="preserve">tecnologia de microprocessamento em tempo real, interface </w:t>
        </w:r>
      </w:ins>
      <w:ins w:id="125" w:author="Adam" w:date="2016-11-29T11:14:00Z">
        <w:r w:rsidR="00812409">
          <w:rPr>
            <w:rFonts w:ascii="Arial" w:hAnsi="Arial" w:cs="Arial"/>
            <w:bCs/>
            <w:sz w:val="24"/>
            <w:szCs w:val="24"/>
          </w:rPr>
          <w:t>com grande acessibilidade tátil, visual e aud</w:t>
        </w:r>
      </w:ins>
      <w:ins w:id="126" w:author="Adam" w:date="2016-11-29T11:15:00Z">
        <w:r w:rsidR="00812409">
          <w:rPr>
            <w:rFonts w:ascii="Arial" w:hAnsi="Arial" w:cs="Arial"/>
            <w:bCs/>
            <w:sz w:val="24"/>
            <w:szCs w:val="24"/>
          </w:rPr>
          <w:t xml:space="preserve">itiva </w:t>
        </w:r>
      </w:ins>
      <w:ins w:id="127" w:author="Adam" w:date="2016-11-29T11:16:00Z">
        <w:r w:rsidR="00812409">
          <w:rPr>
            <w:rFonts w:ascii="Arial" w:hAnsi="Arial" w:cs="Arial"/>
            <w:bCs/>
            <w:sz w:val="24"/>
            <w:szCs w:val="24"/>
          </w:rPr>
          <w:t>além</w:t>
        </w:r>
      </w:ins>
      <w:ins w:id="128" w:author="Adam" w:date="2016-11-29T11:15:00Z">
        <w:r w:rsidR="00812409">
          <w:rPr>
            <w:rFonts w:ascii="Arial" w:hAnsi="Arial" w:cs="Arial"/>
            <w:bCs/>
            <w:sz w:val="24"/>
            <w:szCs w:val="24"/>
          </w:rPr>
          <w:t xml:space="preserve"> </w:t>
        </w:r>
      </w:ins>
      <w:ins w:id="129" w:author="Adam" w:date="2016-11-29T11:16:00Z">
        <w:r w:rsidR="00812409">
          <w:rPr>
            <w:rFonts w:ascii="Arial" w:hAnsi="Arial" w:cs="Arial"/>
            <w:bCs/>
            <w:sz w:val="24"/>
            <w:szCs w:val="24"/>
          </w:rPr>
          <w:t xml:space="preserve">de </w:t>
        </w:r>
      </w:ins>
      <w:ins w:id="130" w:author="Adam" w:date="2016-11-29T11:15:00Z">
        <w:r w:rsidR="00812409">
          <w:rPr>
            <w:rFonts w:ascii="Arial" w:hAnsi="Arial" w:cs="Arial"/>
            <w:bCs/>
            <w:sz w:val="24"/>
            <w:szCs w:val="24"/>
          </w:rPr>
          <w:t>recursos de apoio</w:t>
        </w:r>
      </w:ins>
      <w:ins w:id="131" w:author="Adam" w:date="2016-11-29T11:16:00Z">
        <w:r w:rsidR="00812409">
          <w:rPr>
            <w:rFonts w:ascii="Arial" w:hAnsi="Arial" w:cs="Arial"/>
            <w:bCs/>
            <w:sz w:val="24"/>
            <w:szCs w:val="24"/>
          </w:rPr>
          <w:t xml:space="preserve"> ao usuário e ao mantenedor do sistema</w:t>
        </w:r>
      </w:ins>
      <w:ins w:id="132" w:author="Adam" w:date="2016-11-29T11:15:00Z">
        <w:r w:rsidR="00812409">
          <w:rPr>
            <w:rFonts w:ascii="Arial" w:hAnsi="Arial" w:cs="Arial"/>
            <w:bCs/>
            <w:sz w:val="24"/>
            <w:szCs w:val="24"/>
          </w:rPr>
          <w:t>.</w:t>
        </w:r>
      </w:ins>
    </w:p>
    <w:p w:rsidR="0009147F" w:rsidDel="00812409" w:rsidRDefault="0009147F" w:rsidP="003B68F7">
      <w:pPr>
        <w:autoSpaceDE w:val="0"/>
        <w:autoSpaceDN w:val="0"/>
        <w:adjustRightInd w:val="0"/>
        <w:jc w:val="center"/>
        <w:rPr>
          <w:del w:id="133" w:author="Adam" w:date="2016-11-29T11:16:00Z"/>
          <w:rFonts w:ascii="Arial" w:hAnsi="Arial" w:cs="Arial"/>
          <w:b/>
          <w:bCs/>
          <w:sz w:val="24"/>
          <w:szCs w:val="24"/>
        </w:rPr>
      </w:pPr>
    </w:p>
    <w:p w:rsidR="0009147F" w:rsidRPr="00946675" w:rsidDel="00812409" w:rsidRDefault="00946675" w:rsidP="003B68F7">
      <w:pPr>
        <w:autoSpaceDE w:val="0"/>
        <w:autoSpaceDN w:val="0"/>
        <w:adjustRightInd w:val="0"/>
        <w:jc w:val="center"/>
        <w:rPr>
          <w:del w:id="134" w:author="Adam" w:date="2016-11-29T11:16:00Z"/>
          <w:rFonts w:ascii="Arial" w:hAnsi="Arial" w:cs="Arial"/>
          <w:b/>
          <w:bCs/>
          <w:color w:val="FF0000"/>
          <w:sz w:val="24"/>
          <w:szCs w:val="24"/>
        </w:rPr>
      </w:pPr>
      <w:del w:id="135" w:author="Adam" w:date="2016-11-29T11:16:00Z">
        <w:r w:rsidRPr="00946675" w:rsidDel="00812409">
          <w:rPr>
            <w:rFonts w:ascii="Arial" w:hAnsi="Arial" w:cs="Arial"/>
            <w:b/>
            <w:bCs/>
            <w:color w:val="FF0000"/>
            <w:sz w:val="24"/>
            <w:szCs w:val="24"/>
          </w:rPr>
          <w:delText>Falta Iniciar com uma contextualização</w:delText>
        </w:r>
      </w:del>
    </w:p>
    <w:p w:rsidR="0009147F" w:rsidRDefault="0009147F" w:rsidP="003B68F7">
      <w:pPr>
        <w:autoSpaceDE w:val="0"/>
        <w:autoSpaceDN w:val="0"/>
        <w:adjustRightInd w:val="0"/>
        <w:jc w:val="center"/>
        <w:rPr>
          <w:rFonts w:ascii="Arial" w:hAnsi="Arial" w:cs="Arial"/>
          <w:b/>
          <w:bCs/>
          <w:sz w:val="24"/>
          <w:szCs w:val="24"/>
        </w:rPr>
      </w:pPr>
    </w:p>
    <w:p w:rsidR="0009147F" w:rsidDel="00812409" w:rsidRDefault="0009147F">
      <w:pPr>
        <w:autoSpaceDE w:val="0"/>
        <w:autoSpaceDN w:val="0"/>
        <w:adjustRightInd w:val="0"/>
        <w:rPr>
          <w:del w:id="136" w:author="Adam" w:date="2016-11-29T11:17:00Z"/>
          <w:rFonts w:ascii="Arial" w:hAnsi="Arial" w:cs="Arial"/>
          <w:b/>
          <w:bCs/>
          <w:sz w:val="24"/>
          <w:szCs w:val="24"/>
        </w:rPr>
        <w:pPrChange w:id="137" w:author="Adam" w:date="2016-11-29T11:17:00Z">
          <w:pPr>
            <w:autoSpaceDE w:val="0"/>
            <w:autoSpaceDN w:val="0"/>
            <w:adjustRightInd w:val="0"/>
            <w:jc w:val="center"/>
          </w:pPr>
        </w:pPrChange>
      </w:pPr>
    </w:p>
    <w:p w:rsidR="0009147F" w:rsidDel="00812409" w:rsidRDefault="0009147F" w:rsidP="003B68F7">
      <w:pPr>
        <w:autoSpaceDE w:val="0"/>
        <w:autoSpaceDN w:val="0"/>
        <w:adjustRightInd w:val="0"/>
        <w:jc w:val="center"/>
        <w:rPr>
          <w:del w:id="138" w:author="Adam" w:date="2016-11-29T11:17:00Z"/>
          <w:rFonts w:ascii="Arial" w:hAnsi="Arial" w:cs="Arial"/>
          <w:b/>
          <w:bCs/>
          <w:sz w:val="24"/>
          <w:szCs w:val="24"/>
        </w:rPr>
      </w:pPr>
    </w:p>
    <w:p w:rsidR="0009147F" w:rsidDel="00812409" w:rsidRDefault="0009147F" w:rsidP="003B68F7">
      <w:pPr>
        <w:autoSpaceDE w:val="0"/>
        <w:autoSpaceDN w:val="0"/>
        <w:adjustRightInd w:val="0"/>
        <w:jc w:val="center"/>
        <w:rPr>
          <w:del w:id="139" w:author="Adam" w:date="2016-11-29T11:17:00Z"/>
          <w:rFonts w:ascii="Arial" w:hAnsi="Arial" w:cs="Arial"/>
          <w:b/>
          <w:bCs/>
          <w:sz w:val="24"/>
          <w:szCs w:val="24"/>
        </w:rPr>
      </w:pPr>
    </w:p>
    <w:p w:rsidR="0009147F" w:rsidDel="00812409" w:rsidRDefault="0009147F" w:rsidP="003B68F7">
      <w:pPr>
        <w:autoSpaceDE w:val="0"/>
        <w:autoSpaceDN w:val="0"/>
        <w:adjustRightInd w:val="0"/>
        <w:jc w:val="center"/>
        <w:rPr>
          <w:del w:id="140" w:author="Adam" w:date="2016-11-29T11:17:00Z"/>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Pr="00A37DCD"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rPr>
          <w:rFonts w:ascii="Arial" w:hAnsi="Arial" w:cs="Arial"/>
          <w:bCs/>
          <w:sz w:val="24"/>
          <w:szCs w:val="24"/>
        </w:rPr>
      </w:pPr>
      <w:r w:rsidRPr="00A37DCD">
        <w:rPr>
          <w:rFonts w:ascii="Arial" w:hAnsi="Arial" w:cs="Arial"/>
          <w:b/>
          <w:bCs/>
          <w:sz w:val="24"/>
          <w:szCs w:val="24"/>
        </w:rPr>
        <w:t>Palavras</w:t>
      </w:r>
      <w:r w:rsidR="005B7A5E">
        <w:rPr>
          <w:rFonts w:ascii="Arial" w:hAnsi="Arial" w:cs="Arial"/>
          <w:b/>
          <w:bCs/>
          <w:sz w:val="24"/>
          <w:szCs w:val="24"/>
        </w:rPr>
        <w:t>-</w:t>
      </w:r>
      <w:r w:rsidRPr="00A37DCD">
        <w:rPr>
          <w:rFonts w:ascii="Arial" w:hAnsi="Arial" w:cs="Arial"/>
          <w:b/>
          <w:bCs/>
          <w:sz w:val="24"/>
          <w:szCs w:val="24"/>
        </w:rPr>
        <w:t>chave:</w:t>
      </w:r>
      <w:r w:rsidR="005B7A5E">
        <w:rPr>
          <w:rFonts w:ascii="Arial" w:hAnsi="Arial" w:cs="Arial"/>
          <w:b/>
          <w:bCs/>
          <w:sz w:val="24"/>
          <w:szCs w:val="24"/>
        </w:rPr>
        <w:t xml:space="preserve"> </w:t>
      </w:r>
      <w:ins w:id="141" w:author="Adam" w:date="2016-11-29T11:16:00Z">
        <w:r w:rsidR="00812409">
          <w:rPr>
            <w:rFonts w:ascii="Arial" w:hAnsi="Arial" w:cs="Arial"/>
            <w:b/>
            <w:bCs/>
            <w:sz w:val="24"/>
            <w:szCs w:val="24"/>
          </w:rPr>
          <w:t xml:space="preserve">tecnologia </w:t>
        </w:r>
        <w:proofErr w:type="spellStart"/>
        <w:r w:rsidR="00812409">
          <w:rPr>
            <w:rFonts w:ascii="Arial" w:hAnsi="Arial" w:cs="Arial"/>
            <w:b/>
            <w:bCs/>
            <w:sz w:val="24"/>
            <w:szCs w:val="24"/>
          </w:rPr>
          <w:t>assistiva</w:t>
        </w:r>
        <w:proofErr w:type="spellEnd"/>
        <w:r w:rsidR="00812409">
          <w:rPr>
            <w:rFonts w:ascii="Arial" w:hAnsi="Arial" w:cs="Arial"/>
            <w:b/>
            <w:bCs/>
            <w:sz w:val="24"/>
            <w:szCs w:val="24"/>
          </w:rPr>
          <w:t xml:space="preserve">, </w:t>
        </w:r>
      </w:ins>
      <w:del w:id="142" w:author="Adam" w:date="2016-11-29T11:16:00Z">
        <w:r w:rsidR="00946675" w:rsidDel="00812409">
          <w:rPr>
            <w:rFonts w:ascii="Arial" w:hAnsi="Arial" w:cs="Arial"/>
            <w:bCs/>
            <w:sz w:val="24"/>
            <w:szCs w:val="24"/>
          </w:rPr>
          <w:delText xml:space="preserve">sistema de </w:delText>
        </w:r>
      </w:del>
      <w:r w:rsidR="00946675">
        <w:rPr>
          <w:rFonts w:ascii="Arial" w:hAnsi="Arial" w:cs="Arial"/>
          <w:bCs/>
          <w:sz w:val="24"/>
          <w:szCs w:val="24"/>
        </w:rPr>
        <w:t>automatização</w:t>
      </w:r>
      <w:ins w:id="143" w:author="Adam" w:date="2016-11-29T11:16:00Z">
        <w:r w:rsidR="00812409">
          <w:rPr>
            <w:rFonts w:ascii="Arial" w:hAnsi="Arial" w:cs="Arial"/>
            <w:bCs/>
            <w:sz w:val="24"/>
            <w:szCs w:val="24"/>
          </w:rPr>
          <w:t xml:space="preserve"> embarcada</w:t>
        </w:r>
      </w:ins>
      <w:r w:rsidRPr="00413586">
        <w:rPr>
          <w:rFonts w:ascii="Arial" w:hAnsi="Arial" w:cs="Arial"/>
          <w:bCs/>
          <w:sz w:val="24"/>
          <w:szCs w:val="24"/>
        </w:rPr>
        <w:t>,</w:t>
      </w:r>
      <w:ins w:id="144" w:author="Adam" w:date="2016-11-29T11:16:00Z">
        <w:r w:rsidR="00812409">
          <w:rPr>
            <w:rFonts w:ascii="Arial" w:hAnsi="Arial" w:cs="Arial"/>
            <w:bCs/>
            <w:sz w:val="24"/>
            <w:szCs w:val="24"/>
          </w:rPr>
          <w:t xml:space="preserve"> </w:t>
        </w:r>
      </w:ins>
      <w:proofErr w:type="spellStart"/>
      <w:proofErr w:type="gramStart"/>
      <w:r>
        <w:rPr>
          <w:rFonts w:ascii="Arial" w:hAnsi="Arial" w:cs="Arial"/>
          <w:bCs/>
          <w:sz w:val="24"/>
          <w:szCs w:val="24"/>
        </w:rPr>
        <w:t>acessibilidade,</w:t>
      </w:r>
      <w:ins w:id="145" w:author="Adam" w:date="2016-11-29T11:17:00Z">
        <w:r w:rsidR="00812409">
          <w:rPr>
            <w:rFonts w:ascii="Arial" w:hAnsi="Arial" w:cs="Arial"/>
            <w:bCs/>
            <w:sz w:val="24"/>
            <w:szCs w:val="24"/>
          </w:rPr>
          <w:t>inclusão</w:t>
        </w:r>
        <w:proofErr w:type="spellEnd"/>
        <w:proofErr w:type="gramEnd"/>
        <w:r w:rsidR="00812409">
          <w:rPr>
            <w:rFonts w:ascii="Arial" w:hAnsi="Arial" w:cs="Arial"/>
            <w:bCs/>
            <w:sz w:val="24"/>
            <w:szCs w:val="24"/>
          </w:rPr>
          <w:t xml:space="preserve"> social</w:t>
        </w:r>
      </w:ins>
      <w:r>
        <w:rPr>
          <w:rFonts w:ascii="Arial" w:hAnsi="Arial" w:cs="Arial"/>
          <w:bCs/>
          <w:sz w:val="24"/>
          <w:szCs w:val="24"/>
        </w:rPr>
        <w:t xml:space="preserve"> </w:t>
      </w:r>
      <w:del w:id="146" w:author="Adam" w:date="2016-11-29T11:16:00Z">
        <w:r w:rsidDel="00812409">
          <w:rPr>
            <w:rFonts w:ascii="Arial" w:hAnsi="Arial" w:cs="Arial"/>
            <w:bCs/>
            <w:sz w:val="24"/>
            <w:szCs w:val="24"/>
          </w:rPr>
          <w:delText>a</w:delText>
        </w:r>
      </w:del>
      <w:del w:id="147" w:author="Adam" w:date="2016-11-29T11:17:00Z">
        <w:r w:rsidDel="00812409">
          <w:rPr>
            <w:rFonts w:ascii="Arial" w:hAnsi="Arial" w:cs="Arial"/>
            <w:bCs/>
            <w:sz w:val="24"/>
            <w:szCs w:val="24"/>
          </w:rPr>
          <w:delText>rduino</w:delText>
        </w:r>
      </w:del>
      <w:r>
        <w:rPr>
          <w:rFonts w:ascii="Arial" w:hAnsi="Arial" w:cs="Arial"/>
          <w:bCs/>
          <w:sz w:val="24"/>
          <w:szCs w:val="24"/>
        </w:rPr>
        <w:t>.</w:t>
      </w:r>
    </w:p>
    <w:p w:rsidR="00812409" w:rsidRDefault="00812409">
      <w:pPr>
        <w:spacing w:after="0" w:line="240" w:lineRule="auto"/>
        <w:rPr>
          <w:ins w:id="148" w:author="Adam" w:date="2016-11-29T11:17:00Z"/>
          <w:rFonts w:ascii="Arial" w:hAnsi="Arial" w:cs="Arial"/>
          <w:b/>
          <w:bCs/>
          <w:sz w:val="24"/>
          <w:szCs w:val="24"/>
        </w:rPr>
      </w:pPr>
      <w:ins w:id="149" w:author="Adam" w:date="2016-11-29T11:17:00Z">
        <w:r>
          <w:rPr>
            <w:rFonts w:ascii="Arial" w:hAnsi="Arial" w:cs="Arial"/>
            <w:b/>
            <w:bCs/>
            <w:sz w:val="24"/>
            <w:szCs w:val="24"/>
          </w:rPr>
          <w:br w:type="page"/>
        </w:r>
      </w:ins>
    </w:p>
    <w:p w:rsidR="0009147F" w:rsidRDefault="0009147F" w:rsidP="003B68F7">
      <w:pPr>
        <w:autoSpaceDE w:val="0"/>
        <w:autoSpaceDN w:val="0"/>
        <w:adjustRightInd w:val="0"/>
        <w:jc w:val="center"/>
        <w:rPr>
          <w:ins w:id="150" w:author="Adam" w:date="2016-11-29T11:55:00Z"/>
          <w:rFonts w:ascii="Arial" w:hAnsi="Arial" w:cs="Arial"/>
          <w:b/>
          <w:bCs/>
          <w:sz w:val="24"/>
          <w:szCs w:val="24"/>
        </w:rPr>
      </w:pPr>
      <w:r>
        <w:rPr>
          <w:rFonts w:ascii="Arial" w:hAnsi="Arial" w:cs="Arial"/>
          <w:b/>
          <w:bCs/>
          <w:sz w:val="24"/>
          <w:szCs w:val="24"/>
        </w:rPr>
        <w:lastRenderedPageBreak/>
        <w:t>SUMÁRIO</w:t>
      </w:r>
    </w:p>
    <w:customXmlInsRangeStart w:id="151" w:author="Adam" w:date="2016-11-29T11:57:00Z"/>
    <w:sdt>
      <w:sdtPr>
        <w:rPr>
          <w:rFonts w:ascii="Calibri" w:eastAsia="Calibri" w:hAnsi="Calibri" w:cs="Times New Roman"/>
          <w:color w:val="auto"/>
          <w:sz w:val="22"/>
          <w:szCs w:val="22"/>
          <w:lang w:eastAsia="en-US"/>
        </w:rPr>
        <w:id w:val="-1387712793"/>
        <w:docPartObj>
          <w:docPartGallery w:val="Table of Contents"/>
          <w:docPartUnique/>
        </w:docPartObj>
      </w:sdtPr>
      <w:sdtEndPr>
        <w:rPr>
          <w:b/>
          <w:bCs/>
        </w:rPr>
      </w:sdtEndPr>
      <w:sdtContent>
        <w:customXmlInsRangeEnd w:id="151"/>
        <w:p w:rsidR="006B2A20" w:rsidRDefault="006B2A20" w:rsidP="007F1E79">
          <w:pPr>
            <w:pStyle w:val="CabealhodoSumrio"/>
            <w:rPr>
              <w:ins w:id="152" w:author="Adam" w:date="2016-11-29T11:57:00Z"/>
            </w:rPr>
          </w:pPr>
        </w:p>
        <w:p w:rsidR="0015699D" w:rsidRDefault="006B2A20">
          <w:pPr>
            <w:pStyle w:val="Sumrio1"/>
            <w:rPr>
              <w:ins w:id="153" w:author="Adam" w:date="2016-11-29T12:00:00Z"/>
              <w:rFonts w:asciiTheme="minorHAnsi" w:eastAsiaTheme="minorEastAsia" w:hAnsiTheme="minorHAnsi" w:cstheme="minorBidi"/>
              <w:noProof/>
              <w:sz w:val="22"/>
            </w:rPr>
          </w:pPr>
          <w:ins w:id="154" w:author="Adam" w:date="2016-11-29T11:58:00Z">
            <w:r>
              <w:fldChar w:fldCharType="begin"/>
            </w:r>
            <w:r>
              <w:instrText xml:space="preserve"> TOC \o "1-4" \h \z \u </w:instrText>
            </w:r>
          </w:ins>
          <w:r>
            <w:fldChar w:fldCharType="separate"/>
          </w:r>
          <w:ins w:id="155" w:author="Adam" w:date="2016-11-29T12:00:00Z">
            <w:r w:rsidR="0015699D" w:rsidRPr="00BF3C37">
              <w:rPr>
                <w:rStyle w:val="Hyperlink"/>
                <w:noProof/>
              </w:rPr>
              <w:fldChar w:fldCharType="begin"/>
            </w:r>
            <w:r w:rsidR="0015699D" w:rsidRPr="00BF3C37">
              <w:rPr>
                <w:rStyle w:val="Hyperlink"/>
                <w:noProof/>
              </w:rPr>
              <w:instrText xml:space="preserve"> </w:instrText>
            </w:r>
            <w:r w:rsidR="0015699D">
              <w:rPr>
                <w:noProof/>
              </w:rPr>
              <w:instrText>HYPERLINK \l "_Toc468184156"</w:instrText>
            </w:r>
            <w:r w:rsidR="0015699D" w:rsidRPr="00BF3C37">
              <w:rPr>
                <w:rStyle w:val="Hyperlink"/>
                <w:noProof/>
              </w:rPr>
              <w:instrText xml:space="preserve"> </w:instrText>
            </w:r>
            <w:r w:rsidR="0015699D" w:rsidRPr="00BF3C37">
              <w:rPr>
                <w:rStyle w:val="Hyperlink"/>
                <w:noProof/>
              </w:rPr>
              <w:fldChar w:fldCharType="separate"/>
            </w:r>
            <w:r w:rsidR="0015699D" w:rsidRPr="00BF3C37">
              <w:rPr>
                <w:rStyle w:val="Hyperlink"/>
                <w:noProof/>
              </w:rPr>
              <w:t>1</w:t>
            </w:r>
            <w:r w:rsidR="0015699D">
              <w:rPr>
                <w:rFonts w:asciiTheme="minorHAnsi" w:eastAsiaTheme="minorEastAsia" w:hAnsiTheme="minorHAnsi" w:cstheme="minorBidi"/>
                <w:noProof/>
                <w:sz w:val="22"/>
              </w:rPr>
              <w:tab/>
            </w:r>
            <w:r w:rsidR="0015699D" w:rsidRPr="00BF3C37">
              <w:rPr>
                <w:rStyle w:val="Hyperlink"/>
                <w:noProof/>
              </w:rPr>
              <w:t>INTRODUÇAO</w:t>
            </w:r>
            <w:r w:rsidR="0015699D">
              <w:rPr>
                <w:noProof/>
                <w:webHidden/>
              </w:rPr>
              <w:tab/>
            </w:r>
            <w:r w:rsidR="0015699D">
              <w:rPr>
                <w:noProof/>
                <w:webHidden/>
              </w:rPr>
              <w:fldChar w:fldCharType="begin"/>
            </w:r>
            <w:r w:rsidR="0015699D">
              <w:rPr>
                <w:noProof/>
                <w:webHidden/>
              </w:rPr>
              <w:instrText xml:space="preserve"> PAGEREF _Toc468184156 \h </w:instrText>
            </w:r>
          </w:ins>
          <w:r w:rsidR="0015699D">
            <w:rPr>
              <w:noProof/>
              <w:webHidden/>
            </w:rPr>
          </w:r>
          <w:r w:rsidR="0015699D">
            <w:rPr>
              <w:noProof/>
              <w:webHidden/>
            </w:rPr>
            <w:fldChar w:fldCharType="separate"/>
          </w:r>
          <w:ins w:id="156" w:author="Adam" w:date="2016-11-29T12:00:00Z">
            <w:r w:rsidR="0015699D">
              <w:rPr>
                <w:noProof/>
                <w:webHidden/>
              </w:rPr>
              <w:t>1</w:t>
            </w:r>
            <w:r w:rsidR="0015699D">
              <w:rPr>
                <w:noProof/>
                <w:webHidden/>
              </w:rPr>
              <w:fldChar w:fldCharType="end"/>
            </w:r>
            <w:r w:rsidR="0015699D" w:rsidRPr="00BF3C37">
              <w:rPr>
                <w:rStyle w:val="Hyperlink"/>
                <w:noProof/>
              </w:rPr>
              <w:fldChar w:fldCharType="end"/>
            </w:r>
          </w:ins>
        </w:p>
        <w:p w:rsidR="0015699D" w:rsidRDefault="0015699D">
          <w:pPr>
            <w:pStyle w:val="Sumrio2"/>
            <w:tabs>
              <w:tab w:val="left" w:pos="880"/>
              <w:tab w:val="right" w:leader="dot" w:pos="9062"/>
            </w:tabs>
            <w:rPr>
              <w:ins w:id="157" w:author="Adam" w:date="2016-11-29T12:00:00Z"/>
              <w:rFonts w:asciiTheme="minorHAnsi" w:eastAsiaTheme="minorEastAsia" w:hAnsiTheme="minorHAnsi" w:cstheme="minorBidi"/>
              <w:noProof/>
              <w:sz w:val="22"/>
            </w:rPr>
          </w:pPr>
          <w:ins w:id="158"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"_Toc468184157"</w:instrText>
            </w:r>
            <w:r w:rsidRPr="00BF3C37">
              <w:rPr>
                <w:rStyle w:val="Hyperlink"/>
                <w:noProof/>
              </w:rPr>
              <w:instrText xml:space="preserve"> </w:instrText>
            </w:r>
            <w:r w:rsidRPr="00BF3C37">
              <w:rPr>
                <w:rStyle w:val="Hyperlink"/>
                <w:noProof/>
              </w:rPr>
              <w:fldChar w:fldCharType="separate"/>
            </w:r>
            <w:r w:rsidRPr="00BF3C37">
              <w:rPr>
                <w:rStyle w:val="Hyperlink"/>
                <w:noProof/>
              </w:rPr>
              <w:t>1.1</w:t>
            </w:r>
            <w:r>
              <w:rPr>
                <w:rFonts w:asciiTheme="minorHAnsi" w:eastAsiaTheme="minorEastAsia" w:hAnsiTheme="minorHAnsi" w:cstheme="minorBidi"/>
                <w:noProof/>
                <w:sz w:val="22"/>
              </w:rPr>
              <w:tab/>
            </w:r>
            <w:r w:rsidRPr="00BF3C37">
              <w:rPr>
                <w:rStyle w:val="Hyperlink"/>
                <w:noProof/>
              </w:rPr>
              <w:t>Justificativa</w:t>
            </w:r>
            <w:r>
              <w:rPr>
                <w:noProof/>
                <w:webHidden/>
              </w:rPr>
              <w:tab/>
            </w:r>
            <w:r>
              <w:rPr>
                <w:noProof/>
                <w:webHidden/>
              </w:rPr>
              <w:fldChar w:fldCharType="begin"/>
            </w:r>
            <w:r>
              <w:rPr>
                <w:noProof/>
                <w:webHidden/>
              </w:rPr>
              <w:instrText xml:space="preserve"> PAGEREF _Toc468184157 \h </w:instrText>
            </w:r>
          </w:ins>
          <w:r>
            <w:rPr>
              <w:noProof/>
              <w:webHidden/>
            </w:rPr>
          </w:r>
          <w:r>
            <w:rPr>
              <w:noProof/>
              <w:webHidden/>
            </w:rPr>
            <w:fldChar w:fldCharType="separate"/>
          </w:r>
          <w:ins w:id="159" w:author="Adam" w:date="2016-11-29T12:00:00Z">
            <w:r>
              <w:rPr>
                <w:noProof/>
                <w:webHidden/>
              </w:rPr>
              <w:t>1</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160" w:author="Adam" w:date="2016-11-29T12:00:00Z"/>
              <w:rFonts w:asciiTheme="minorHAnsi" w:eastAsiaTheme="minorEastAsia" w:hAnsiTheme="minorHAnsi" w:cstheme="minorBidi"/>
              <w:noProof/>
              <w:sz w:val="22"/>
            </w:rPr>
          </w:pPr>
          <w:ins w:id="161"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"_Toc468184158"</w:instrText>
            </w:r>
            <w:r w:rsidRPr="00BF3C37">
              <w:rPr>
                <w:rStyle w:val="Hyperlink"/>
                <w:noProof/>
              </w:rPr>
              <w:instrText xml:space="preserve"> </w:instrText>
            </w:r>
            <w:r w:rsidRPr="00BF3C37">
              <w:rPr>
                <w:rStyle w:val="Hyperlink"/>
                <w:noProof/>
              </w:rPr>
              <w:fldChar w:fldCharType="separate"/>
            </w:r>
            <w:r w:rsidRPr="00BF3C37">
              <w:rPr>
                <w:rStyle w:val="Hyperlink"/>
                <w:noProof/>
              </w:rPr>
              <w:t>1.2</w:t>
            </w:r>
            <w:r>
              <w:rPr>
                <w:rFonts w:asciiTheme="minorHAnsi" w:eastAsiaTheme="minorEastAsia" w:hAnsiTheme="minorHAnsi" w:cstheme="minorBidi"/>
                <w:noProof/>
                <w:sz w:val="22"/>
              </w:rPr>
              <w:tab/>
            </w:r>
            <w:r w:rsidRPr="00BF3C37">
              <w:rPr>
                <w:rStyle w:val="Hyperlink"/>
                <w:noProof/>
              </w:rPr>
              <w:t>Objetivos</w:t>
            </w:r>
            <w:r>
              <w:rPr>
                <w:noProof/>
                <w:webHidden/>
              </w:rPr>
              <w:tab/>
            </w:r>
            <w:r>
              <w:rPr>
                <w:noProof/>
                <w:webHidden/>
              </w:rPr>
              <w:fldChar w:fldCharType="begin"/>
            </w:r>
            <w:r>
              <w:rPr>
                <w:noProof/>
                <w:webHidden/>
              </w:rPr>
              <w:instrText xml:space="preserve"> PAGEREF _Toc468184158 \h </w:instrText>
            </w:r>
          </w:ins>
          <w:r>
            <w:rPr>
              <w:noProof/>
              <w:webHidden/>
            </w:rPr>
          </w:r>
          <w:r>
            <w:rPr>
              <w:noProof/>
              <w:webHidden/>
            </w:rPr>
            <w:fldChar w:fldCharType="separate"/>
          </w:r>
          <w:ins w:id="162" w:author="Adam" w:date="2016-11-29T12:00:00Z">
            <w:r>
              <w:rPr>
                <w:noProof/>
                <w:webHidden/>
              </w:rPr>
              <w:t>2</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163" w:author="Adam" w:date="2016-11-29T12:00:00Z"/>
              <w:rFonts w:asciiTheme="minorHAnsi" w:eastAsiaTheme="minorEastAsia" w:hAnsiTheme="minorHAnsi" w:cstheme="minorBidi"/>
              <w:noProof/>
              <w:sz w:val="22"/>
            </w:rPr>
          </w:pPr>
          <w:ins w:id="164"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"_Toc468184159"</w:instrText>
            </w:r>
            <w:r w:rsidRPr="00BF3C37">
              <w:rPr>
                <w:rStyle w:val="Hyperlink"/>
                <w:noProof/>
              </w:rPr>
              <w:instrText xml:space="preserve"> </w:instrText>
            </w:r>
            <w:r w:rsidRPr="00BF3C37">
              <w:rPr>
                <w:rStyle w:val="Hyperlink"/>
                <w:noProof/>
              </w:rPr>
              <w:fldChar w:fldCharType="separate"/>
            </w:r>
            <w:r w:rsidRPr="00BF3C37">
              <w:rPr>
                <w:rStyle w:val="Hyperlink"/>
                <w:noProof/>
              </w:rPr>
              <w:t>1.2.1</w:t>
            </w:r>
            <w:r>
              <w:rPr>
                <w:rFonts w:asciiTheme="minorHAnsi" w:eastAsiaTheme="minorEastAsia" w:hAnsiTheme="minorHAnsi" w:cstheme="minorBidi"/>
                <w:noProof/>
                <w:sz w:val="22"/>
              </w:rPr>
              <w:tab/>
            </w:r>
            <w:r w:rsidRPr="00BF3C37">
              <w:rPr>
                <w:rStyle w:val="Hyperlink"/>
                <w:noProof/>
              </w:rPr>
              <w:t>Objetivo Geral</w:t>
            </w:r>
            <w:r>
              <w:rPr>
                <w:noProof/>
                <w:webHidden/>
              </w:rPr>
              <w:tab/>
            </w:r>
            <w:r>
              <w:rPr>
                <w:noProof/>
                <w:webHidden/>
              </w:rPr>
              <w:fldChar w:fldCharType="begin"/>
            </w:r>
            <w:r>
              <w:rPr>
                <w:noProof/>
                <w:webHidden/>
              </w:rPr>
              <w:instrText xml:space="preserve"> PAGEREF _Toc468184159 \h </w:instrText>
            </w:r>
          </w:ins>
          <w:r>
            <w:rPr>
              <w:noProof/>
              <w:webHidden/>
            </w:rPr>
          </w:r>
          <w:r>
            <w:rPr>
              <w:noProof/>
              <w:webHidden/>
            </w:rPr>
            <w:fldChar w:fldCharType="separate"/>
          </w:r>
          <w:ins w:id="165" w:author="Adam" w:date="2016-11-29T12:00:00Z">
            <w:r>
              <w:rPr>
                <w:noProof/>
                <w:webHidden/>
              </w:rPr>
              <w:t>2</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166" w:author="Adam" w:date="2016-11-29T12:00:00Z"/>
              <w:rFonts w:asciiTheme="minorHAnsi" w:eastAsiaTheme="minorEastAsia" w:hAnsiTheme="minorHAnsi" w:cstheme="minorBidi"/>
              <w:noProof/>
              <w:sz w:val="22"/>
            </w:rPr>
          </w:pPr>
          <w:ins w:id="167"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"_Toc468184160"</w:instrText>
            </w:r>
            <w:r w:rsidRPr="00BF3C37">
              <w:rPr>
                <w:rStyle w:val="Hyperlink"/>
                <w:noProof/>
              </w:rPr>
              <w:instrText xml:space="preserve"> </w:instrText>
            </w:r>
            <w:r w:rsidRPr="00BF3C37">
              <w:rPr>
                <w:rStyle w:val="Hyperlink"/>
                <w:noProof/>
              </w:rPr>
              <w:fldChar w:fldCharType="separate"/>
            </w:r>
            <w:r w:rsidRPr="00BF3C37">
              <w:rPr>
                <w:rStyle w:val="Hyperlink"/>
                <w:noProof/>
              </w:rPr>
              <w:t>1.2.2</w:t>
            </w:r>
            <w:r>
              <w:rPr>
                <w:rFonts w:asciiTheme="minorHAnsi" w:eastAsiaTheme="minorEastAsia" w:hAnsiTheme="minorHAnsi" w:cstheme="minorBidi"/>
                <w:noProof/>
                <w:sz w:val="22"/>
              </w:rPr>
              <w:tab/>
            </w:r>
            <w:r w:rsidRPr="00BF3C37">
              <w:rPr>
                <w:rStyle w:val="Hyperlink"/>
                <w:noProof/>
              </w:rPr>
              <w:t>Objetivo Específico</w:t>
            </w:r>
            <w:r>
              <w:rPr>
                <w:noProof/>
                <w:webHidden/>
              </w:rPr>
              <w:tab/>
            </w:r>
            <w:r>
              <w:rPr>
                <w:noProof/>
                <w:webHidden/>
              </w:rPr>
              <w:fldChar w:fldCharType="begin"/>
            </w:r>
            <w:r>
              <w:rPr>
                <w:noProof/>
                <w:webHidden/>
              </w:rPr>
              <w:instrText xml:space="preserve"> PAGEREF _Toc468184160 \h </w:instrText>
            </w:r>
          </w:ins>
          <w:r>
            <w:rPr>
              <w:noProof/>
              <w:webHidden/>
            </w:rPr>
          </w:r>
          <w:r>
            <w:rPr>
              <w:noProof/>
              <w:webHidden/>
            </w:rPr>
            <w:fldChar w:fldCharType="separate"/>
          </w:r>
          <w:ins w:id="168" w:author="Adam" w:date="2016-11-29T12:00:00Z">
            <w:r>
              <w:rPr>
                <w:noProof/>
                <w:webHidden/>
              </w:rPr>
              <w:t>2</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169" w:author="Adam" w:date="2016-11-29T12:00:00Z"/>
              <w:rFonts w:asciiTheme="minorHAnsi" w:eastAsiaTheme="minorEastAsia" w:hAnsiTheme="minorHAnsi" w:cstheme="minorBidi"/>
              <w:noProof/>
              <w:sz w:val="22"/>
            </w:rPr>
          </w:pPr>
          <w:ins w:id="170"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"_Toc468184161"</w:instrText>
            </w:r>
            <w:r w:rsidRPr="00BF3C37">
              <w:rPr>
                <w:rStyle w:val="Hyperlink"/>
                <w:noProof/>
              </w:rPr>
              <w:instrText xml:space="preserve"> </w:instrText>
            </w:r>
            <w:r w:rsidRPr="00BF3C37">
              <w:rPr>
                <w:rStyle w:val="Hyperlink"/>
                <w:noProof/>
              </w:rPr>
              <w:fldChar w:fldCharType="separate"/>
            </w:r>
            <w:r w:rsidRPr="00BF3C37">
              <w:rPr>
                <w:rStyle w:val="Hyperlink"/>
                <w:noProof/>
              </w:rPr>
              <w:t>1.3</w:t>
            </w:r>
            <w:r>
              <w:rPr>
                <w:rFonts w:asciiTheme="minorHAnsi" w:eastAsiaTheme="minorEastAsia" w:hAnsiTheme="minorHAnsi" w:cstheme="minorBidi"/>
                <w:noProof/>
                <w:sz w:val="22"/>
              </w:rPr>
              <w:tab/>
            </w:r>
            <w:r w:rsidRPr="00BF3C37">
              <w:rPr>
                <w:rStyle w:val="Hyperlink"/>
                <w:noProof/>
              </w:rPr>
              <w:t>Metodologia</w:t>
            </w:r>
            <w:r>
              <w:rPr>
                <w:noProof/>
                <w:webHidden/>
              </w:rPr>
              <w:tab/>
            </w:r>
            <w:r>
              <w:rPr>
                <w:noProof/>
                <w:webHidden/>
              </w:rPr>
              <w:fldChar w:fldCharType="begin"/>
            </w:r>
            <w:r>
              <w:rPr>
                <w:noProof/>
                <w:webHidden/>
              </w:rPr>
              <w:instrText xml:space="preserve"> PAGEREF _Toc468184161 \h </w:instrText>
            </w:r>
          </w:ins>
          <w:r>
            <w:rPr>
              <w:noProof/>
              <w:webHidden/>
            </w:rPr>
          </w:r>
          <w:r>
            <w:rPr>
              <w:noProof/>
              <w:webHidden/>
            </w:rPr>
            <w:fldChar w:fldCharType="separate"/>
          </w:r>
          <w:ins w:id="171" w:author="Adam" w:date="2016-11-29T12:00:00Z">
            <w:r>
              <w:rPr>
                <w:noProof/>
                <w:webHidden/>
              </w:rPr>
              <w:t>2</w:t>
            </w:r>
            <w:r>
              <w:rPr>
                <w:noProof/>
                <w:webHidden/>
              </w:rPr>
              <w:fldChar w:fldCharType="end"/>
            </w:r>
            <w:r w:rsidRPr="00BF3C37">
              <w:rPr>
                <w:rStyle w:val="Hyperlink"/>
                <w:noProof/>
              </w:rPr>
              <w:fldChar w:fldCharType="end"/>
            </w:r>
          </w:ins>
        </w:p>
        <w:p w:rsidR="0015699D" w:rsidRDefault="0015699D">
          <w:pPr>
            <w:pStyle w:val="Sumrio1"/>
            <w:rPr>
              <w:ins w:id="172" w:author="Adam" w:date="2016-11-29T12:00:00Z"/>
              <w:rFonts w:asciiTheme="minorHAnsi" w:eastAsiaTheme="minorEastAsia" w:hAnsiTheme="minorHAnsi" w:cstheme="minorBidi"/>
              <w:noProof/>
              <w:sz w:val="22"/>
            </w:rPr>
          </w:pPr>
          <w:ins w:id="173"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"_Toc468184162"</w:instrText>
            </w:r>
            <w:r w:rsidRPr="00BF3C37">
              <w:rPr>
                <w:rStyle w:val="Hyperlink"/>
                <w:noProof/>
              </w:rPr>
              <w:instrText xml:space="preserve"> </w:instrText>
            </w:r>
            <w:r w:rsidRPr="00BF3C37">
              <w:rPr>
                <w:rStyle w:val="Hyperlink"/>
                <w:noProof/>
              </w:rPr>
              <w:fldChar w:fldCharType="separate"/>
            </w:r>
            <w:r w:rsidRPr="00BF3C37">
              <w:rPr>
                <w:rStyle w:val="Hyperlink"/>
                <w:noProof/>
              </w:rPr>
              <w:t>2</w:t>
            </w:r>
            <w:r>
              <w:rPr>
                <w:rFonts w:asciiTheme="minorHAnsi" w:eastAsiaTheme="minorEastAsia" w:hAnsiTheme="minorHAnsi" w:cstheme="minorBidi"/>
                <w:noProof/>
                <w:sz w:val="22"/>
              </w:rPr>
              <w:tab/>
            </w:r>
            <w:r w:rsidRPr="00BF3C37">
              <w:rPr>
                <w:rStyle w:val="Hyperlink"/>
                <w:noProof/>
              </w:rPr>
              <w:t>FUNDAMENTAÇÃO TEÓRICA</w:t>
            </w:r>
            <w:r>
              <w:rPr>
                <w:noProof/>
                <w:webHidden/>
              </w:rPr>
              <w:tab/>
            </w:r>
            <w:r>
              <w:rPr>
                <w:noProof/>
                <w:webHidden/>
              </w:rPr>
              <w:fldChar w:fldCharType="begin"/>
            </w:r>
            <w:r>
              <w:rPr>
                <w:noProof/>
                <w:webHidden/>
              </w:rPr>
              <w:instrText xml:space="preserve"> PAGEREF _Toc468184162 \h </w:instrText>
            </w:r>
          </w:ins>
          <w:r>
            <w:rPr>
              <w:noProof/>
              <w:webHidden/>
            </w:rPr>
          </w:r>
          <w:r>
            <w:rPr>
              <w:noProof/>
              <w:webHidden/>
            </w:rPr>
            <w:fldChar w:fldCharType="separate"/>
          </w:r>
          <w:ins w:id="174" w:author="Adam" w:date="2016-11-29T12:00:00Z">
            <w:r>
              <w:rPr>
                <w:noProof/>
                <w:webHidden/>
              </w:rPr>
              <w:t>3</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175" w:author="Adam" w:date="2016-11-29T12:00:00Z"/>
              <w:rFonts w:asciiTheme="minorHAnsi" w:eastAsiaTheme="minorEastAsia" w:hAnsiTheme="minorHAnsi" w:cstheme="minorBidi"/>
              <w:noProof/>
              <w:sz w:val="22"/>
            </w:rPr>
          </w:pPr>
          <w:ins w:id="176"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"_Toc468184164"</w:instrText>
            </w:r>
            <w:r w:rsidRPr="00BF3C37">
              <w:rPr>
                <w:rStyle w:val="Hyperlink"/>
                <w:noProof/>
              </w:rPr>
              <w:instrText xml:space="preserve"> </w:instrText>
            </w:r>
            <w:r w:rsidRPr="00BF3C37">
              <w:rPr>
                <w:rStyle w:val="Hyperlink"/>
                <w:noProof/>
              </w:rPr>
              <w:fldChar w:fldCharType="separate"/>
            </w:r>
            <w:r w:rsidRPr="00BF3C37">
              <w:rPr>
                <w:rStyle w:val="Hyperlink"/>
                <w:noProof/>
              </w:rPr>
              <w:t>1.4</w:t>
            </w:r>
            <w:r>
              <w:rPr>
                <w:rFonts w:asciiTheme="minorHAnsi" w:eastAsiaTheme="minorEastAsia" w:hAnsiTheme="minorHAnsi" w:cstheme="minorBidi"/>
                <w:noProof/>
                <w:sz w:val="22"/>
              </w:rPr>
              <w:tab/>
            </w:r>
            <w:r w:rsidRPr="00BF3C37">
              <w:rPr>
                <w:rStyle w:val="Hyperlink"/>
                <w:noProof/>
              </w:rPr>
              <w:t>2.1 Mercado de Automação Residencial</w:t>
            </w:r>
            <w:r>
              <w:rPr>
                <w:noProof/>
                <w:webHidden/>
              </w:rPr>
              <w:tab/>
            </w:r>
            <w:r>
              <w:rPr>
                <w:noProof/>
                <w:webHidden/>
              </w:rPr>
              <w:fldChar w:fldCharType="begin"/>
            </w:r>
            <w:r>
              <w:rPr>
                <w:noProof/>
                <w:webHidden/>
              </w:rPr>
              <w:instrText xml:space="preserve"> PAGEREF _Toc468184164 \h </w:instrText>
            </w:r>
          </w:ins>
          <w:r>
            <w:rPr>
              <w:noProof/>
              <w:webHidden/>
            </w:rPr>
          </w:r>
          <w:r>
            <w:rPr>
              <w:noProof/>
              <w:webHidden/>
            </w:rPr>
            <w:fldChar w:fldCharType="separate"/>
          </w:r>
          <w:ins w:id="177" w:author="Adam" w:date="2016-11-29T12:00:00Z">
            <w:r>
              <w:rPr>
                <w:noProof/>
                <w:webHidden/>
              </w:rPr>
              <w:t>3</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178" w:author="Adam" w:date="2016-11-29T12:00:00Z"/>
              <w:rFonts w:asciiTheme="minorHAnsi" w:eastAsiaTheme="minorEastAsia" w:hAnsiTheme="minorHAnsi" w:cstheme="minorBidi"/>
              <w:noProof/>
              <w:sz w:val="22"/>
            </w:rPr>
          </w:pPr>
          <w:ins w:id="179"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"_Toc468184165"</w:instrText>
            </w:r>
            <w:r w:rsidRPr="00BF3C37">
              <w:rPr>
                <w:rStyle w:val="Hyperlink"/>
                <w:noProof/>
              </w:rPr>
              <w:instrText xml:space="preserve"> </w:instrText>
            </w:r>
            <w:r w:rsidRPr="00BF3C37">
              <w:rPr>
                <w:rStyle w:val="Hyperlink"/>
                <w:noProof/>
              </w:rPr>
              <w:fldChar w:fldCharType="separate"/>
            </w:r>
            <w:r w:rsidRPr="00BF3C37">
              <w:rPr>
                <w:rStyle w:val="Hyperlink"/>
                <w:noProof/>
              </w:rPr>
              <w:t>1.5</w:t>
            </w:r>
            <w:r>
              <w:rPr>
                <w:rFonts w:asciiTheme="minorHAnsi" w:eastAsiaTheme="minorEastAsia" w:hAnsiTheme="minorHAnsi" w:cstheme="minorBidi"/>
                <w:noProof/>
                <w:sz w:val="22"/>
              </w:rPr>
              <w:tab/>
            </w:r>
            <w:r w:rsidRPr="00BF3C37">
              <w:rPr>
                <w:rStyle w:val="Hyperlink"/>
                <w:noProof/>
              </w:rPr>
              <w:t>2.2 Portadores de Necessidades Especiais e Idosos</w:t>
            </w:r>
            <w:r>
              <w:rPr>
                <w:noProof/>
                <w:webHidden/>
              </w:rPr>
              <w:tab/>
            </w:r>
            <w:r>
              <w:rPr>
                <w:noProof/>
                <w:webHidden/>
              </w:rPr>
              <w:fldChar w:fldCharType="begin"/>
            </w:r>
            <w:r>
              <w:rPr>
                <w:noProof/>
                <w:webHidden/>
              </w:rPr>
              <w:instrText xml:space="preserve"> PAGEREF _Toc468184165 \h </w:instrText>
            </w:r>
          </w:ins>
          <w:r>
            <w:rPr>
              <w:noProof/>
              <w:webHidden/>
            </w:rPr>
          </w:r>
          <w:r>
            <w:rPr>
              <w:noProof/>
              <w:webHidden/>
            </w:rPr>
            <w:fldChar w:fldCharType="separate"/>
          </w:r>
          <w:ins w:id="180" w:author="Adam" w:date="2016-11-29T12:00:00Z">
            <w:r>
              <w:rPr>
                <w:noProof/>
                <w:webHidden/>
              </w:rPr>
              <w:t>4</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181" w:author="Adam" w:date="2016-11-29T12:00:00Z"/>
              <w:rFonts w:asciiTheme="minorHAnsi" w:eastAsiaTheme="minorEastAsia" w:hAnsiTheme="minorHAnsi" w:cstheme="minorBidi"/>
              <w:noProof/>
              <w:sz w:val="22"/>
            </w:rPr>
          </w:pPr>
          <w:ins w:id="182"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"_Toc468184166"</w:instrText>
            </w:r>
            <w:r w:rsidRPr="00BF3C37">
              <w:rPr>
                <w:rStyle w:val="Hyperlink"/>
                <w:noProof/>
              </w:rPr>
              <w:instrText xml:space="preserve"> </w:instrText>
            </w:r>
            <w:r w:rsidRPr="00BF3C37">
              <w:rPr>
                <w:rStyle w:val="Hyperlink"/>
                <w:noProof/>
              </w:rPr>
              <w:fldChar w:fldCharType="separate"/>
            </w:r>
            <w:r w:rsidRPr="00BF3C37">
              <w:rPr>
                <w:rStyle w:val="Hyperlink"/>
                <w:noProof/>
              </w:rPr>
              <w:t>1.6</w:t>
            </w:r>
            <w:r>
              <w:rPr>
                <w:rFonts w:asciiTheme="minorHAnsi" w:eastAsiaTheme="minorEastAsia" w:hAnsiTheme="minorHAnsi" w:cstheme="minorBidi"/>
                <w:noProof/>
                <w:sz w:val="22"/>
              </w:rPr>
              <w:tab/>
            </w:r>
            <w:r w:rsidRPr="00BF3C37">
              <w:rPr>
                <w:rStyle w:val="Hyperlink"/>
                <w:noProof/>
              </w:rPr>
              <w:t>2.3 Fundamentos Básicos do Arduino</w:t>
            </w:r>
            <w:r>
              <w:rPr>
                <w:noProof/>
                <w:webHidden/>
              </w:rPr>
              <w:tab/>
            </w:r>
            <w:r>
              <w:rPr>
                <w:noProof/>
                <w:webHidden/>
              </w:rPr>
              <w:fldChar w:fldCharType="begin"/>
            </w:r>
            <w:r>
              <w:rPr>
                <w:noProof/>
                <w:webHidden/>
              </w:rPr>
              <w:instrText xml:space="preserve"> PAGEREF _Toc468184166 \h </w:instrText>
            </w:r>
          </w:ins>
          <w:r>
            <w:rPr>
              <w:noProof/>
              <w:webHidden/>
            </w:rPr>
          </w:r>
          <w:r>
            <w:rPr>
              <w:noProof/>
              <w:webHidden/>
            </w:rPr>
            <w:fldChar w:fldCharType="separate"/>
          </w:r>
          <w:ins w:id="183" w:author="Adam" w:date="2016-11-29T12:00:00Z">
            <w:r>
              <w:rPr>
                <w:noProof/>
                <w:webHidden/>
              </w:rPr>
              <w:t>5</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184" w:author="Adam" w:date="2016-11-29T12:00:00Z"/>
              <w:rFonts w:asciiTheme="minorHAnsi" w:eastAsiaTheme="minorEastAsia" w:hAnsiTheme="minorHAnsi" w:cstheme="minorBidi"/>
              <w:noProof/>
              <w:sz w:val="22"/>
            </w:rPr>
          </w:pPr>
          <w:ins w:id="185"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"_Toc468184167"</w:instrText>
            </w:r>
            <w:r w:rsidRPr="00BF3C37">
              <w:rPr>
                <w:rStyle w:val="Hyperlink"/>
                <w:noProof/>
              </w:rPr>
              <w:instrText xml:space="preserve"> </w:instrText>
            </w:r>
            <w:r w:rsidRPr="00BF3C37">
              <w:rPr>
                <w:rStyle w:val="Hyperlink"/>
                <w:noProof/>
              </w:rPr>
              <w:fldChar w:fldCharType="separate"/>
            </w:r>
            <w:r w:rsidRPr="00BF3C37">
              <w:rPr>
                <w:rStyle w:val="Hyperlink"/>
                <w:noProof/>
              </w:rPr>
              <w:t>2.3.1</w:t>
            </w:r>
            <w:r>
              <w:rPr>
                <w:rFonts w:asciiTheme="minorHAnsi" w:eastAsiaTheme="minorEastAsia" w:hAnsiTheme="minorHAnsi" w:cstheme="minorBidi"/>
                <w:noProof/>
                <w:sz w:val="22"/>
              </w:rPr>
              <w:tab/>
            </w:r>
            <w:r w:rsidRPr="00BF3C37">
              <w:rPr>
                <w:rStyle w:val="Hyperlink"/>
                <w:noProof/>
              </w:rPr>
              <w:t>Alimentação do Arduino</w:t>
            </w:r>
            <w:r>
              <w:rPr>
                <w:noProof/>
                <w:webHidden/>
              </w:rPr>
              <w:tab/>
            </w:r>
            <w:r>
              <w:rPr>
                <w:noProof/>
                <w:webHidden/>
              </w:rPr>
              <w:fldChar w:fldCharType="begin"/>
            </w:r>
            <w:r>
              <w:rPr>
                <w:noProof/>
                <w:webHidden/>
              </w:rPr>
              <w:instrText xml:space="preserve"> PAGEREF _Toc468184167 \h </w:instrText>
            </w:r>
          </w:ins>
          <w:r>
            <w:rPr>
              <w:noProof/>
              <w:webHidden/>
            </w:rPr>
          </w:r>
          <w:r>
            <w:rPr>
              <w:noProof/>
              <w:webHidden/>
            </w:rPr>
            <w:fldChar w:fldCharType="separate"/>
          </w:r>
          <w:ins w:id="186" w:author="Adam" w:date="2016-11-29T12:00:00Z">
            <w:r>
              <w:rPr>
                <w:noProof/>
                <w:webHidden/>
              </w:rPr>
              <w:t>6</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187" w:author="Adam" w:date="2016-11-29T12:00:00Z"/>
              <w:rFonts w:asciiTheme="minorHAnsi" w:eastAsiaTheme="minorEastAsia" w:hAnsiTheme="minorHAnsi" w:cstheme="minorBidi"/>
              <w:noProof/>
              <w:sz w:val="22"/>
            </w:rPr>
          </w:pPr>
          <w:ins w:id="188"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"_Toc468184168"</w:instrText>
            </w:r>
            <w:r w:rsidRPr="00BF3C37">
              <w:rPr>
                <w:rStyle w:val="Hyperlink"/>
                <w:noProof/>
              </w:rPr>
              <w:instrText xml:space="preserve"> </w:instrText>
            </w:r>
            <w:r w:rsidRPr="00BF3C37">
              <w:rPr>
                <w:rStyle w:val="Hyperlink"/>
                <w:noProof/>
              </w:rPr>
              <w:fldChar w:fldCharType="separate"/>
            </w:r>
            <w:r w:rsidRPr="00BF3C37">
              <w:rPr>
                <w:rStyle w:val="Hyperlink"/>
                <w:noProof/>
              </w:rPr>
              <w:t>2.3.1.1</w:t>
            </w:r>
            <w:r>
              <w:rPr>
                <w:rFonts w:asciiTheme="minorHAnsi" w:eastAsiaTheme="minorEastAsia" w:hAnsiTheme="minorHAnsi" w:cstheme="minorBidi"/>
                <w:noProof/>
                <w:sz w:val="22"/>
              </w:rPr>
              <w:tab/>
            </w:r>
            <w:r w:rsidRPr="00BF3C37">
              <w:rPr>
                <w:rStyle w:val="Hyperlink"/>
                <w:noProof/>
              </w:rPr>
              <w:t>Fonte Externa</w:t>
            </w:r>
            <w:r>
              <w:rPr>
                <w:noProof/>
                <w:webHidden/>
              </w:rPr>
              <w:tab/>
            </w:r>
            <w:r>
              <w:rPr>
                <w:noProof/>
                <w:webHidden/>
              </w:rPr>
              <w:fldChar w:fldCharType="begin"/>
            </w:r>
            <w:r>
              <w:rPr>
                <w:noProof/>
                <w:webHidden/>
              </w:rPr>
              <w:instrText xml:space="preserve"> PAGEREF _Toc468184168 \h </w:instrText>
            </w:r>
          </w:ins>
          <w:r>
            <w:rPr>
              <w:noProof/>
              <w:webHidden/>
            </w:rPr>
          </w:r>
          <w:r>
            <w:rPr>
              <w:noProof/>
              <w:webHidden/>
            </w:rPr>
            <w:fldChar w:fldCharType="separate"/>
          </w:r>
          <w:ins w:id="189" w:author="Adam" w:date="2016-11-29T12:00:00Z">
            <w:r>
              <w:rPr>
                <w:noProof/>
                <w:webHidden/>
              </w:rPr>
              <w:t>7</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190" w:author="Adam" w:date="2016-11-29T12:00:00Z"/>
              <w:rFonts w:asciiTheme="minorHAnsi" w:eastAsiaTheme="minorEastAsia" w:hAnsiTheme="minorHAnsi" w:cstheme="minorBidi"/>
              <w:noProof/>
              <w:sz w:val="22"/>
            </w:rPr>
          </w:pPr>
          <w:ins w:id="191"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"_Toc468184169"</w:instrText>
            </w:r>
            <w:r w:rsidRPr="00BF3C37">
              <w:rPr>
                <w:rStyle w:val="Hyperlink"/>
                <w:noProof/>
              </w:rPr>
              <w:instrText xml:space="preserve"> </w:instrText>
            </w:r>
            <w:r w:rsidRPr="00BF3C37">
              <w:rPr>
                <w:rStyle w:val="Hyperlink"/>
                <w:noProof/>
              </w:rPr>
              <w:fldChar w:fldCharType="separate"/>
            </w:r>
            <w:r w:rsidRPr="00BF3C37">
              <w:rPr>
                <w:rStyle w:val="Hyperlink"/>
                <w:noProof/>
              </w:rPr>
              <w:t>2.3.1.2</w:t>
            </w:r>
            <w:r>
              <w:rPr>
                <w:rFonts w:asciiTheme="minorHAnsi" w:eastAsiaTheme="minorEastAsia" w:hAnsiTheme="minorHAnsi" w:cstheme="minorBidi"/>
                <w:noProof/>
                <w:sz w:val="22"/>
              </w:rPr>
              <w:tab/>
            </w:r>
            <w:r w:rsidRPr="00BF3C37">
              <w:rPr>
                <w:rStyle w:val="Hyperlink"/>
                <w:noProof/>
              </w:rPr>
              <w:t>Conexão USB</w:t>
            </w:r>
            <w:r>
              <w:rPr>
                <w:noProof/>
                <w:webHidden/>
              </w:rPr>
              <w:tab/>
            </w:r>
            <w:r>
              <w:rPr>
                <w:noProof/>
                <w:webHidden/>
              </w:rPr>
              <w:fldChar w:fldCharType="begin"/>
            </w:r>
            <w:r>
              <w:rPr>
                <w:noProof/>
                <w:webHidden/>
              </w:rPr>
              <w:instrText xml:space="preserve"> PAGEREF _Toc468184169 \h </w:instrText>
            </w:r>
          </w:ins>
          <w:r>
            <w:rPr>
              <w:noProof/>
              <w:webHidden/>
            </w:rPr>
          </w:r>
          <w:r>
            <w:rPr>
              <w:noProof/>
              <w:webHidden/>
            </w:rPr>
            <w:fldChar w:fldCharType="separate"/>
          </w:r>
          <w:ins w:id="192" w:author="Adam" w:date="2016-11-29T12:00:00Z">
            <w:r>
              <w:rPr>
                <w:noProof/>
                <w:webHidden/>
              </w:rPr>
              <w:t>8</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193" w:author="Adam" w:date="2016-11-29T12:00:00Z"/>
              <w:rFonts w:asciiTheme="minorHAnsi" w:eastAsiaTheme="minorEastAsia" w:hAnsiTheme="minorHAnsi" w:cstheme="minorBidi"/>
              <w:noProof/>
              <w:sz w:val="22"/>
            </w:rPr>
          </w:pPr>
          <w:ins w:id="194"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"_Toc468184170"</w:instrText>
            </w:r>
            <w:r w:rsidRPr="00BF3C37">
              <w:rPr>
                <w:rStyle w:val="Hyperlink"/>
                <w:noProof/>
              </w:rPr>
              <w:instrText xml:space="preserve"> </w:instrText>
            </w:r>
            <w:r w:rsidRPr="00BF3C37">
              <w:rPr>
                <w:rStyle w:val="Hyperlink"/>
                <w:noProof/>
              </w:rPr>
              <w:fldChar w:fldCharType="separate"/>
            </w:r>
            <w:r w:rsidRPr="00BF3C37">
              <w:rPr>
                <w:rStyle w:val="Hyperlink"/>
                <w:noProof/>
              </w:rPr>
              <w:t>2.3.1.3</w:t>
            </w:r>
            <w:r>
              <w:rPr>
                <w:rFonts w:asciiTheme="minorHAnsi" w:eastAsiaTheme="minorEastAsia" w:hAnsiTheme="minorHAnsi" w:cstheme="minorBidi"/>
                <w:noProof/>
                <w:sz w:val="22"/>
              </w:rPr>
              <w:tab/>
            </w:r>
            <w:r w:rsidRPr="00BF3C37">
              <w:rPr>
                <w:rStyle w:val="Hyperlink"/>
                <w:noProof/>
              </w:rPr>
              <w:t>Blocos específicos para alimentação</w:t>
            </w:r>
            <w:r>
              <w:rPr>
                <w:noProof/>
                <w:webHidden/>
              </w:rPr>
              <w:tab/>
            </w:r>
            <w:r>
              <w:rPr>
                <w:noProof/>
                <w:webHidden/>
              </w:rPr>
              <w:fldChar w:fldCharType="begin"/>
            </w:r>
            <w:r>
              <w:rPr>
                <w:noProof/>
                <w:webHidden/>
              </w:rPr>
              <w:instrText xml:space="preserve"> PAGEREF _Toc468184170 \h </w:instrText>
            </w:r>
          </w:ins>
          <w:r>
            <w:rPr>
              <w:noProof/>
              <w:webHidden/>
            </w:rPr>
          </w:r>
          <w:r>
            <w:rPr>
              <w:noProof/>
              <w:webHidden/>
            </w:rPr>
            <w:fldChar w:fldCharType="separate"/>
          </w:r>
          <w:ins w:id="195" w:author="Adam" w:date="2016-11-29T12:00:00Z">
            <w:r>
              <w:rPr>
                <w:noProof/>
                <w:webHidden/>
              </w:rPr>
              <w:t>8</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196" w:author="Adam" w:date="2016-11-29T12:00:00Z"/>
              <w:rFonts w:asciiTheme="minorHAnsi" w:eastAsiaTheme="minorEastAsia" w:hAnsiTheme="minorHAnsi" w:cstheme="minorBidi"/>
              <w:noProof/>
              <w:sz w:val="22"/>
            </w:rPr>
          </w:pPr>
          <w:ins w:id="197"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"_Toc468184171"</w:instrText>
            </w:r>
            <w:r w:rsidRPr="00BF3C37">
              <w:rPr>
                <w:rStyle w:val="Hyperlink"/>
                <w:noProof/>
              </w:rPr>
              <w:instrText xml:space="preserve"> </w:instrText>
            </w:r>
            <w:r w:rsidRPr="00BF3C37">
              <w:rPr>
                <w:rStyle w:val="Hyperlink"/>
                <w:noProof/>
              </w:rPr>
              <w:fldChar w:fldCharType="separate"/>
            </w:r>
            <w:r w:rsidRPr="00BF3C37">
              <w:rPr>
                <w:rStyle w:val="Hyperlink"/>
                <w:noProof/>
              </w:rPr>
              <w:t>2.3.2</w:t>
            </w:r>
            <w:r>
              <w:rPr>
                <w:rFonts w:asciiTheme="minorHAnsi" w:eastAsiaTheme="minorEastAsia" w:hAnsiTheme="minorHAnsi" w:cstheme="minorBidi"/>
                <w:noProof/>
                <w:sz w:val="22"/>
              </w:rPr>
              <w:tab/>
            </w:r>
            <w:r w:rsidRPr="00BF3C37">
              <w:rPr>
                <w:rStyle w:val="Hyperlink"/>
                <w:noProof/>
              </w:rPr>
              <w:t>Pinos de Entradas e Saídas do Arduino</w:t>
            </w:r>
            <w:r>
              <w:rPr>
                <w:noProof/>
                <w:webHidden/>
              </w:rPr>
              <w:tab/>
            </w:r>
            <w:r>
              <w:rPr>
                <w:noProof/>
                <w:webHidden/>
              </w:rPr>
              <w:fldChar w:fldCharType="begin"/>
            </w:r>
            <w:r>
              <w:rPr>
                <w:noProof/>
                <w:webHidden/>
              </w:rPr>
              <w:instrText xml:space="preserve"> PAGEREF _Toc468184171 \h </w:instrText>
            </w:r>
          </w:ins>
          <w:r>
            <w:rPr>
              <w:noProof/>
              <w:webHidden/>
            </w:rPr>
          </w:r>
          <w:r>
            <w:rPr>
              <w:noProof/>
              <w:webHidden/>
            </w:rPr>
            <w:fldChar w:fldCharType="separate"/>
          </w:r>
          <w:ins w:id="198" w:author="Adam" w:date="2016-11-29T12:00:00Z">
            <w:r>
              <w:rPr>
                <w:noProof/>
                <w:webHidden/>
              </w:rPr>
              <w:t>9</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199" w:author="Adam" w:date="2016-11-29T12:00:00Z"/>
              <w:rFonts w:asciiTheme="minorHAnsi" w:eastAsiaTheme="minorEastAsia" w:hAnsiTheme="minorHAnsi" w:cstheme="minorBidi"/>
              <w:noProof/>
              <w:sz w:val="22"/>
            </w:rPr>
          </w:pPr>
          <w:ins w:id="200"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"_Toc468184172"</w:instrText>
            </w:r>
            <w:r w:rsidRPr="00BF3C37">
              <w:rPr>
                <w:rStyle w:val="Hyperlink"/>
                <w:noProof/>
              </w:rPr>
              <w:instrText xml:space="preserve"> </w:instrText>
            </w:r>
            <w:r w:rsidRPr="00BF3C37">
              <w:rPr>
                <w:rStyle w:val="Hyperlink"/>
                <w:noProof/>
              </w:rPr>
              <w:fldChar w:fldCharType="separate"/>
            </w:r>
            <w:r w:rsidRPr="00BF3C37">
              <w:rPr>
                <w:rStyle w:val="Hyperlink"/>
                <w:noProof/>
              </w:rPr>
              <w:t>2.3.3</w:t>
            </w:r>
            <w:r>
              <w:rPr>
                <w:rFonts w:asciiTheme="minorHAnsi" w:eastAsiaTheme="minorEastAsia" w:hAnsiTheme="minorHAnsi" w:cstheme="minorBidi"/>
                <w:noProof/>
                <w:sz w:val="22"/>
              </w:rPr>
              <w:tab/>
            </w:r>
            <w:r w:rsidRPr="00BF3C37">
              <w:rPr>
                <w:rStyle w:val="Hyperlink"/>
                <w:noProof/>
              </w:rPr>
              <w:t>Programação do Arduino</w:t>
            </w:r>
            <w:r>
              <w:rPr>
                <w:noProof/>
                <w:webHidden/>
              </w:rPr>
              <w:tab/>
            </w:r>
            <w:r>
              <w:rPr>
                <w:noProof/>
                <w:webHidden/>
              </w:rPr>
              <w:fldChar w:fldCharType="begin"/>
            </w:r>
            <w:r>
              <w:rPr>
                <w:noProof/>
                <w:webHidden/>
              </w:rPr>
              <w:instrText xml:space="preserve"> PAGEREF _Toc468184172 \h </w:instrText>
            </w:r>
          </w:ins>
          <w:r>
            <w:rPr>
              <w:noProof/>
              <w:webHidden/>
            </w:rPr>
          </w:r>
          <w:r>
            <w:rPr>
              <w:noProof/>
              <w:webHidden/>
            </w:rPr>
            <w:fldChar w:fldCharType="separate"/>
          </w:r>
          <w:ins w:id="201" w:author="Adam" w:date="2016-11-29T12:00:00Z">
            <w:r>
              <w:rPr>
                <w:noProof/>
                <w:webHidden/>
              </w:rPr>
              <w:t>11</w:t>
            </w:r>
            <w:r>
              <w:rPr>
                <w:noProof/>
                <w:webHidden/>
              </w:rPr>
              <w:fldChar w:fldCharType="end"/>
            </w:r>
            <w:r w:rsidRPr="00BF3C37">
              <w:rPr>
                <w:rStyle w:val="Hyperlink"/>
                <w:noProof/>
              </w:rPr>
              <w:fldChar w:fldCharType="end"/>
            </w:r>
          </w:ins>
        </w:p>
        <w:p w:rsidR="0015699D" w:rsidRDefault="0015699D">
          <w:pPr>
            <w:pStyle w:val="Sumrio3"/>
            <w:tabs>
              <w:tab w:val="left" w:pos="1100"/>
              <w:tab w:val="right" w:leader="dot" w:pos="9062"/>
            </w:tabs>
            <w:rPr>
              <w:ins w:id="202" w:author="Adam" w:date="2016-11-29T12:00:00Z"/>
              <w:rFonts w:asciiTheme="minorHAnsi" w:eastAsiaTheme="minorEastAsia" w:hAnsiTheme="minorHAnsi" w:cstheme="minorBidi"/>
              <w:noProof/>
              <w:sz w:val="22"/>
            </w:rPr>
          </w:pPr>
          <w:ins w:id="203"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"_Toc468184173"</w:instrText>
            </w:r>
            <w:r w:rsidRPr="00BF3C37">
              <w:rPr>
                <w:rStyle w:val="Hyperlink"/>
                <w:noProof/>
              </w:rPr>
              <w:instrText xml:space="preserve"> </w:instrText>
            </w:r>
            <w:r w:rsidRPr="00BF3C37">
              <w:rPr>
                <w:rStyle w:val="Hyperlink"/>
                <w:noProof/>
              </w:rPr>
              <w:fldChar w:fldCharType="separate"/>
            </w:r>
            <w:r w:rsidRPr="00BF3C37">
              <w:rPr>
                <w:rStyle w:val="Hyperlink"/>
                <w:noProof/>
              </w:rPr>
              <w:t>2.4</w:t>
            </w:r>
            <w:r>
              <w:rPr>
                <w:rFonts w:asciiTheme="minorHAnsi" w:eastAsiaTheme="minorEastAsia" w:hAnsiTheme="minorHAnsi" w:cstheme="minorBidi"/>
                <w:noProof/>
                <w:sz w:val="22"/>
              </w:rPr>
              <w:tab/>
            </w:r>
            <w:r w:rsidRPr="00BF3C37">
              <w:rPr>
                <w:rStyle w:val="Hyperlink"/>
                <w:noProof/>
              </w:rPr>
              <w:t>Motores</w:t>
            </w:r>
            <w:r>
              <w:rPr>
                <w:noProof/>
                <w:webHidden/>
              </w:rPr>
              <w:tab/>
            </w:r>
            <w:r>
              <w:rPr>
                <w:noProof/>
                <w:webHidden/>
              </w:rPr>
              <w:fldChar w:fldCharType="begin"/>
            </w:r>
            <w:r>
              <w:rPr>
                <w:noProof/>
                <w:webHidden/>
              </w:rPr>
              <w:instrText xml:space="preserve"> PAGEREF _Toc468184173 \h </w:instrText>
            </w:r>
          </w:ins>
          <w:r>
            <w:rPr>
              <w:noProof/>
              <w:webHidden/>
            </w:rPr>
          </w:r>
          <w:r>
            <w:rPr>
              <w:noProof/>
              <w:webHidden/>
            </w:rPr>
            <w:fldChar w:fldCharType="separate"/>
          </w:r>
          <w:ins w:id="204" w:author="Adam" w:date="2016-11-29T12:00:00Z">
            <w:r>
              <w:rPr>
                <w:noProof/>
                <w:webHidden/>
              </w:rPr>
              <w:t>12</w:t>
            </w:r>
            <w:r>
              <w:rPr>
                <w:noProof/>
                <w:webHidden/>
              </w:rPr>
              <w:fldChar w:fldCharType="end"/>
            </w:r>
            <w:r w:rsidRPr="00BF3C37">
              <w:rPr>
                <w:rStyle w:val="Hyperlink"/>
                <w:noProof/>
              </w:rPr>
              <w:fldChar w:fldCharType="end"/>
            </w:r>
          </w:ins>
        </w:p>
        <w:p w:rsidR="0015699D" w:rsidRDefault="0015699D">
          <w:pPr>
            <w:pStyle w:val="Sumrio2"/>
            <w:tabs>
              <w:tab w:val="right" w:leader="dot" w:pos="9062"/>
            </w:tabs>
            <w:rPr>
              <w:ins w:id="205" w:author="Adam" w:date="2016-11-29T12:00:00Z"/>
              <w:rFonts w:asciiTheme="minorHAnsi" w:eastAsiaTheme="minorEastAsia" w:hAnsiTheme="minorHAnsi" w:cstheme="minorBidi"/>
              <w:noProof/>
              <w:sz w:val="22"/>
            </w:rPr>
          </w:pPr>
          <w:ins w:id="206"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"_Toc468184174"</w:instrText>
            </w:r>
            <w:r w:rsidRPr="00BF3C37">
              <w:rPr>
                <w:rStyle w:val="Hyperlink"/>
                <w:noProof/>
              </w:rPr>
              <w:instrText xml:space="preserve"> </w:instrText>
            </w:r>
            <w:r w:rsidRPr="00BF3C37">
              <w:rPr>
                <w:rStyle w:val="Hyperlink"/>
                <w:noProof/>
              </w:rPr>
              <w:fldChar w:fldCharType="separate"/>
            </w:r>
            <w:r w:rsidRPr="00BF3C37">
              <w:rPr>
                <w:rStyle w:val="Hyperlink"/>
                <w:noProof/>
              </w:rPr>
              <w:t>1.7</w:t>
            </w:r>
            <w:r>
              <w:rPr>
                <w:noProof/>
                <w:webHidden/>
              </w:rPr>
              <w:tab/>
            </w:r>
            <w:r>
              <w:rPr>
                <w:noProof/>
                <w:webHidden/>
              </w:rPr>
              <w:fldChar w:fldCharType="begin"/>
            </w:r>
            <w:r>
              <w:rPr>
                <w:noProof/>
                <w:webHidden/>
              </w:rPr>
              <w:instrText xml:space="preserve"> PAGEREF _Toc468184174 \h </w:instrText>
            </w:r>
          </w:ins>
          <w:r>
            <w:rPr>
              <w:noProof/>
              <w:webHidden/>
            </w:rPr>
          </w:r>
          <w:r>
            <w:rPr>
              <w:noProof/>
              <w:webHidden/>
            </w:rPr>
            <w:fldChar w:fldCharType="separate"/>
          </w:r>
          <w:ins w:id="207" w:author="Adam" w:date="2016-11-29T12:00:00Z">
            <w:r>
              <w:rPr>
                <w:noProof/>
                <w:webHidden/>
              </w:rPr>
              <w:t>15</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08" w:author="Adam" w:date="2016-11-29T12:00:00Z"/>
              <w:rFonts w:asciiTheme="minorHAnsi" w:eastAsiaTheme="minorEastAsia" w:hAnsiTheme="minorHAnsi" w:cstheme="minorBidi"/>
              <w:noProof/>
              <w:sz w:val="22"/>
            </w:rPr>
          </w:pPr>
          <w:ins w:id="209"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"_Toc468184175"</w:instrText>
            </w:r>
            <w:r w:rsidRPr="00BF3C37">
              <w:rPr>
                <w:rStyle w:val="Hyperlink"/>
                <w:noProof/>
              </w:rPr>
              <w:instrText xml:space="preserve"> </w:instrText>
            </w:r>
            <w:r w:rsidRPr="00BF3C37">
              <w:rPr>
                <w:rStyle w:val="Hyperlink"/>
                <w:noProof/>
              </w:rPr>
              <w:fldChar w:fldCharType="separate"/>
            </w:r>
            <w:r w:rsidRPr="00BF3C37">
              <w:rPr>
                <w:rStyle w:val="Hyperlink"/>
                <w:noProof/>
              </w:rPr>
              <w:t>1.8</w:t>
            </w:r>
            <w:r>
              <w:rPr>
                <w:rFonts w:asciiTheme="minorHAnsi" w:eastAsiaTheme="minorEastAsia" w:hAnsiTheme="minorHAnsi" w:cstheme="minorBidi"/>
                <w:noProof/>
                <w:sz w:val="22"/>
              </w:rPr>
              <w:tab/>
            </w:r>
            <w:r w:rsidRPr="00BF3C37">
              <w:rPr>
                <w:rStyle w:val="Hyperlink"/>
                <w:noProof/>
              </w:rPr>
              <w:t>2.5 Regulador de Tensão</w:t>
            </w:r>
            <w:r>
              <w:rPr>
                <w:noProof/>
                <w:webHidden/>
              </w:rPr>
              <w:tab/>
            </w:r>
            <w:r>
              <w:rPr>
                <w:noProof/>
                <w:webHidden/>
              </w:rPr>
              <w:fldChar w:fldCharType="begin"/>
            </w:r>
            <w:r>
              <w:rPr>
                <w:noProof/>
                <w:webHidden/>
              </w:rPr>
              <w:instrText xml:space="preserve"> PAGEREF _Toc468184175 \h </w:instrText>
            </w:r>
          </w:ins>
          <w:r>
            <w:rPr>
              <w:noProof/>
              <w:webHidden/>
            </w:rPr>
          </w:r>
          <w:r>
            <w:rPr>
              <w:noProof/>
              <w:webHidden/>
            </w:rPr>
            <w:fldChar w:fldCharType="separate"/>
          </w:r>
          <w:ins w:id="210" w:author="Adam" w:date="2016-11-29T12:00:00Z">
            <w:r>
              <w:rPr>
                <w:noProof/>
                <w:webHidden/>
              </w:rPr>
              <w:t>15</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211" w:author="Adam" w:date="2016-11-29T12:00:00Z"/>
              <w:rFonts w:asciiTheme="minorHAnsi" w:eastAsiaTheme="minorEastAsia" w:hAnsiTheme="minorHAnsi" w:cstheme="minorBidi"/>
              <w:noProof/>
              <w:sz w:val="22"/>
            </w:rPr>
          </w:pPr>
          <w:ins w:id="212"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"_Toc468184176"</w:instrText>
            </w:r>
            <w:r w:rsidRPr="00BF3C37">
              <w:rPr>
                <w:rStyle w:val="Hyperlink"/>
                <w:noProof/>
              </w:rPr>
              <w:instrText xml:space="preserve"> </w:instrText>
            </w:r>
            <w:r w:rsidRPr="00BF3C37">
              <w:rPr>
                <w:rStyle w:val="Hyperlink"/>
                <w:noProof/>
              </w:rPr>
              <w:fldChar w:fldCharType="separate"/>
            </w:r>
            <w:r w:rsidRPr="00BF3C37">
              <w:rPr>
                <w:rStyle w:val="Hyperlink"/>
                <w:noProof/>
              </w:rPr>
              <w:t>2.5.1</w:t>
            </w:r>
            <w:r>
              <w:rPr>
                <w:rFonts w:asciiTheme="minorHAnsi" w:eastAsiaTheme="minorEastAsia" w:hAnsiTheme="minorHAnsi" w:cstheme="minorBidi"/>
                <w:noProof/>
                <w:sz w:val="22"/>
              </w:rPr>
              <w:tab/>
            </w:r>
            <w:r w:rsidRPr="00BF3C37">
              <w:rPr>
                <w:rStyle w:val="Hyperlink"/>
                <w:noProof/>
              </w:rPr>
              <w:t>Regulação de tensão a transistor</w:t>
            </w:r>
            <w:r>
              <w:rPr>
                <w:noProof/>
                <w:webHidden/>
              </w:rPr>
              <w:tab/>
            </w:r>
            <w:r>
              <w:rPr>
                <w:noProof/>
                <w:webHidden/>
              </w:rPr>
              <w:fldChar w:fldCharType="begin"/>
            </w:r>
            <w:r>
              <w:rPr>
                <w:noProof/>
                <w:webHidden/>
              </w:rPr>
              <w:instrText xml:space="preserve"> PAGEREF _Toc468184176 \h </w:instrText>
            </w:r>
          </w:ins>
          <w:r>
            <w:rPr>
              <w:noProof/>
              <w:webHidden/>
            </w:rPr>
          </w:r>
          <w:r>
            <w:rPr>
              <w:noProof/>
              <w:webHidden/>
            </w:rPr>
            <w:fldChar w:fldCharType="separate"/>
          </w:r>
          <w:ins w:id="213" w:author="Adam" w:date="2016-11-29T12:00:00Z">
            <w:r>
              <w:rPr>
                <w:noProof/>
                <w:webHidden/>
              </w:rPr>
              <w:t>16</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214" w:author="Adam" w:date="2016-11-29T12:00:00Z"/>
              <w:rFonts w:asciiTheme="minorHAnsi" w:eastAsiaTheme="minorEastAsia" w:hAnsiTheme="minorHAnsi" w:cstheme="minorBidi"/>
              <w:noProof/>
              <w:sz w:val="22"/>
            </w:rPr>
          </w:pPr>
          <w:ins w:id="215"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"_Toc468184177"</w:instrText>
            </w:r>
            <w:r w:rsidRPr="00BF3C37">
              <w:rPr>
                <w:rStyle w:val="Hyperlink"/>
                <w:noProof/>
              </w:rPr>
              <w:instrText xml:space="preserve"> </w:instrText>
            </w:r>
            <w:r w:rsidRPr="00BF3C37">
              <w:rPr>
                <w:rStyle w:val="Hyperlink"/>
                <w:noProof/>
              </w:rPr>
              <w:fldChar w:fldCharType="separate"/>
            </w:r>
            <w:r w:rsidRPr="00BF3C37">
              <w:rPr>
                <w:rStyle w:val="Hyperlink"/>
                <w:noProof/>
              </w:rPr>
              <w:t>2.5.2</w:t>
            </w:r>
            <w:r>
              <w:rPr>
                <w:rFonts w:asciiTheme="minorHAnsi" w:eastAsiaTheme="minorEastAsia" w:hAnsiTheme="minorHAnsi" w:cstheme="minorBidi"/>
                <w:noProof/>
                <w:sz w:val="22"/>
              </w:rPr>
              <w:tab/>
            </w:r>
            <w:r w:rsidRPr="00BF3C37">
              <w:rPr>
                <w:rStyle w:val="Hyperlink"/>
                <w:noProof/>
              </w:rPr>
              <w:t>Circuitos integrados reguladores de tensão</w:t>
            </w:r>
            <w:r>
              <w:rPr>
                <w:noProof/>
                <w:webHidden/>
              </w:rPr>
              <w:tab/>
            </w:r>
            <w:r>
              <w:rPr>
                <w:noProof/>
                <w:webHidden/>
              </w:rPr>
              <w:fldChar w:fldCharType="begin"/>
            </w:r>
            <w:r>
              <w:rPr>
                <w:noProof/>
                <w:webHidden/>
              </w:rPr>
              <w:instrText xml:space="preserve"> PAGEREF _Toc468184177 \h </w:instrText>
            </w:r>
          </w:ins>
          <w:r>
            <w:rPr>
              <w:noProof/>
              <w:webHidden/>
            </w:rPr>
          </w:r>
          <w:r>
            <w:rPr>
              <w:noProof/>
              <w:webHidden/>
            </w:rPr>
            <w:fldChar w:fldCharType="separate"/>
          </w:r>
          <w:ins w:id="216" w:author="Adam" w:date="2016-11-29T12:00:00Z">
            <w:r>
              <w:rPr>
                <w:noProof/>
                <w:webHidden/>
              </w:rPr>
              <w:t>17</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17" w:author="Adam" w:date="2016-11-29T12:00:00Z"/>
              <w:rFonts w:asciiTheme="minorHAnsi" w:eastAsiaTheme="minorEastAsia" w:hAnsiTheme="minorHAnsi" w:cstheme="minorBidi"/>
              <w:noProof/>
              <w:sz w:val="22"/>
            </w:rPr>
          </w:pPr>
          <w:ins w:id="218"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"_Toc468184181"</w:instrText>
            </w:r>
            <w:r w:rsidRPr="00BF3C37">
              <w:rPr>
                <w:rStyle w:val="Hyperlink"/>
                <w:noProof/>
              </w:rPr>
              <w:instrText xml:space="preserve"> </w:instrText>
            </w:r>
            <w:r w:rsidRPr="00BF3C37">
              <w:rPr>
                <w:rStyle w:val="Hyperlink"/>
                <w:noProof/>
              </w:rPr>
              <w:fldChar w:fldCharType="separate"/>
            </w:r>
            <w:r w:rsidRPr="00BF3C37">
              <w:rPr>
                <w:rStyle w:val="Hyperlink"/>
                <w:noProof/>
              </w:rPr>
              <w:t>1.9</w:t>
            </w:r>
            <w:r>
              <w:rPr>
                <w:rFonts w:asciiTheme="minorHAnsi" w:eastAsiaTheme="minorEastAsia" w:hAnsiTheme="minorHAnsi" w:cstheme="minorBidi"/>
                <w:noProof/>
                <w:sz w:val="22"/>
              </w:rPr>
              <w:tab/>
            </w:r>
            <w:r w:rsidRPr="00BF3C37">
              <w:rPr>
                <w:rStyle w:val="Hyperlink"/>
                <w:noProof/>
              </w:rPr>
              <w:t>2.6 Ponte H</w:t>
            </w:r>
            <w:r>
              <w:rPr>
                <w:noProof/>
                <w:webHidden/>
              </w:rPr>
              <w:tab/>
            </w:r>
            <w:r>
              <w:rPr>
                <w:noProof/>
                <w:webHidden/>
              </w:rPr>
              <w:fldChar w:fldCharType="begin"/>
            </w:r>
            <w:r>
              <w:rPr>
                <w:noProof/>
                <w:webHidden/>
              </w:rPr>
              <w:instrText xml:space="preserve"> PAGEREF _Toc468184181 \h </w:instrText>
            </w:r>
          </w:ins>
          <w:r>
            <w:rPr>
              <w:noProof/>
              <w:webHidden/>
            </w:rPr>
          </w:r>
          <w:r>
            <w:rPr>
              <w:noProof/>
              <w:webHidden/>
            </w:rPr>
            <w:fldChar w:fldCharType="separate"/>
          </w:r>
          <w:ins w:id="219" w:author="Adam" w:date="2016-11-29T12:00:00Z">
            <w:r>
              <w:rPr>
                <w:noProof/>
                <w:webHidden/>
              </w:rPr>
              <w:t>19</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220" w:author="Adam" w:date="2016-11-29T12:00:00Z"/>
              <w:rFonts w:asciiTheme="minorHAnsi" w:eastAsiaTheme="minorEastAsia" w:hAnsiTheme="minorHAnsi" w:cstheme="minorBidi"/>
              <w:noProof/>
              <w:sz w:val="22"/>
            </w:rPr>
          </w:pPr>
          <w:ins w:id="221"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"_Toc468184182"</w:instrText>
            </w:r>
            <w:r w:rsidRPr="00BF3C37">
              <w:rPr>
                <w:rStyle w:val="Hyperlink"/>
                <w:noProof/>
              </w:rPr>
              <w:instrText xml:space="preserve"> </w:instrText>
            </w:r>
            <w:r w:rsidRPr="00BF3C37">
              <w:rPr>
                <w:rStyle w:val="Hyperlink"/>
                <w:noProof/>
              </w:rPr>
              <w:fldChar w:fldCharType="separate"/>
            </w:r>
            <w:r w:rsidRPr="00BF3C37">
              <w:rPr>
                <w:rStyle w:val="Hyperlink"/>
                <w:noProof/>
              </w:rPr>
              <w:t>2.6.1</w:t>
            </w:r>
            <w:r>
              <w:rPr>
                <w:rFonts w:asciiTheme="minorHAnsi" w:eastAsiaTheme="minorEastAsia" w:hAnsiTheme="minorHAnsi" w:cstheme="minorBidi"/>
                <w:noProof/>
                <w:sz w:val="22"/>
              </w:rPr>
              <w:tab/>
            </w:r>
            <w:r w:rsidRPr="00BF3C37">
              <w:rPr>
                <w:rStyle w:val="Hyperlink"/>
                <w:noProof/>
              </w:rPr>
              <w:t>Circuito Integrado L293D</w:t>
            </w:r>
            <w:r>
              <w:rPr>
                <w:noProof/>
                <w:webHidden/>
              </w:rPr>
              <w:tab/>
            </w:r>
            <w:r>
              <w:rPr>
                <w:noProof/>
                <w:webHidden/>
              </w:rPr>
              <w:fldChar w:fldCharType="begin"/>
            </w:r>
            <w:r>
              <w:rPr>
                <w:noProof/>
                <w:webHidden/>
              </w:rPr>
              <w:instrText xml:space="preserve"> PAGEREF _Toc468184182 \h </w:instrText>
            </w:r>
          </w:ins>
          <w:r>
            <w:rPr>
              <w:noProof/>
              <w:webHidden/>
            </w:rPr>
          </w:r>
          <w:r>
            <w:rPr>
              <w:noProof/>
              <w:webHidden/>
            </w:rPr>
            <w:fldChar w:fldCharType="separate"/>
          </w:r>
          <w:ins w:id="222" w:author="Adam" w:date="2016-11-29T12:00:00Z">
            <w:r>
              <w:rPr>
                <w:noProof/>
                <w:webHidden/>
              </w:rPr>
              <w:t>20</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223" w:author="Adam" w:date="2016-11-29T12:00:00Z"/>
              <w:rFonts w:asciiTheme="minorHAnsi" w:eastAsiaTheme="minorEastAsia" w:hAnsiTheme="minorHAnsi" w:cstheme="minorBidi"/>
              <w:noProof/>
              <w:sz w:val="22"/>
            </w:rPr>
          </w:pPr>
          <w:ins w:id="224"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"_Toc468184183"</w:instrText>
            </w:r>
            <w:r w:rsidRPr="00BF3C37">
              <w:rPr>
                <w:rStyle w:val="Hyperlink"/>
                <w:noProof/>
              </w:rPr>
              <w:instrText xml:space="preserve"> </w:instrText>
            </w:r>
            <w:r w:rsidRPr="00BF3C37">
              <w:rPr>
                <w:rStyle w:val="Hyperlink"/>
                <w:noProof/>
              </w:rPr>
              <w:fldChar w:fldCharType="separate"/>
            </w:r>
            <w:r w:rsidRPr="00BF3C37">
              <w:rPr>
                <w:rStyle w:val="Hyperlink"/>
                <w:noProof/>
                <w:highlight w:val="yellow"/>
              </w:rPr>
              <w:t>2.6.2</w:t>
            </w:r>
            <w:r>
              <w:rPr>
                <w:rFonts w:asciiTheme="minorHAnsi" w:eastAsiaTheme="minorEastAsia" w:hAnsiTheme="minorHAnsi" w:cstheme="minorBidi"/>
                <w:noProof/>
                <w:sz w:val="22"/>
              </w:rPr>
              <w:tab/>
            </w:r>
            <w:r w:rsidRPr="00BF3C37">
              <w:rPr>
                <w:rStyle w:val="Hyperlink"/>
                <w:noProof/>
                <w:highlight w:val="yellow"/>
              </w:rPr>
              <w:t>Módulo de ponte H com CI L298N</w:t>
            </w:r>
            <w:r>
              <w:rPr>
                <w:noProof/>
                <w:webHidden/>
              </w:rPr>
              <w:tab/>
            </w:r>
            <w:r>
              <w:rPr>
                <w:noProof/>
                <w:webHidden/>
              </w:rPr>
              <w:fldChar w:fldCharType="begin"/>
            </w:r>
            <w:r>
              <w:rPr>
                <w:noProof/>
                <w:webHidden/>
              </w:rPr>
              <w:instrText xml:space="preserve"> PAGEREF _Toc468184183 \h </w:instrText>
            </w:r>
          </w:ins>
          <w:r>
            <w:rPr>
              <w:noProof/>
              <w:webHidden/>
            </w:rPr>
          </w:r>
          <w:r>
            <w:rPr>
              <w:noProof/>
              <w:webHidden/>
            </w:rPr>
            <w:fldChar w:fldCharType="separate"/>
          </w:r>
          <w:ins w:id="225" w:author="Adam" w:date="2016-11-29T12:00:00Z">
            <w:r>
              <w:rPr>
                <w:noProof/>
                <w:webHidden/>
              </w:rPr>
              <w:t>12</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26" w:author="Adam" w:date="2016-11-29T12:00:00Z"/>
              <w:rFonts w:asciiTheme="minorHAnsi" w:eastAsiaTheme="minorEastAsia" w:hAnsiTheme="minorHAnsi" w:cstheme="minorBidi"/>
              <w:noProof/>
              <w:sz w:val="22"/>
            </w:rPr>
          </w:pPr>
          <w:ins w:id="227"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"_Toc468184184"</w:instrText>
            </w:r>
            <w:r w:rsidRPr="00BF3C37">
              <w:rPr>
                <w:rStyle w:val="Hyperlink"/>
                <w:noProof/>
              </w:rPr>
              <w:instrText xml:space="preserve"> </w:instrText>
            </w:r>
            <w:r w:rsidRPr="00BF3C37">
              <w:rPr>
                <w:rStyle w:val="Hyperlink"/>
                <w:noProof/>
              </w:rPr>
              <w:fldChar w:fldCharType="separate"/>
            </w:r>
            <w:r w:rsidRPr="00BF3C37">
              <w:rPr>
                <w:rStyle w:val="Hyperlink"/>
                <w:noProof/>
                <w:highlight w:val="yellow"/>
              </w:rPr>
              <w:t>1.10</w:t>
            </w:r>
            <w:r>
              <w:rPr>
                <w:rFonts w:asciiTheme="minorHAnsi" w:eastAsiaTheme="minorEastAsia" w:hAnsiTheme="minorHAnsi" w:cstheme="minorBidi"/>
                <w:noProof/>
                <w:sz w:val="22"/>
              </w:rPr>
              <w:tab/>
            </w:r>
            <w:r w:rsidRPr="00BF3C37">
              <w:rPr>
                <w:rStyle w:val="Hyperlink"/>
                <w:noProof/>
                <w:highlight w:val="yellow"/>
              </w:rPr>
              <w:t>2.7 Sensores</w:t>
            </w:r>
            <w:r>
              <w:rPr>
                <w:noProof/>
                <w:webHidden/>
              </w:rPr>
              <w:tab/>
            </w:r>
            <w:r>
              <w:rPr>
                <w:noProof/>
                <w:webHidden/>
              </w:rPr>
              <w:fldChar w:fldCharType="begin"/>
            </w:r>
            <w:r>
              <w:rPr>
                <w:noProof/>
                <w:webHidden/>
              </w:rPr>
              <w:instrText xml:space="preserve"> PAGEREF _Toc468184184 \h </w:instrText>
            </w:r>
          </w:ins>
          <w:r>
            <w:rPr>
              <w:noProof/>
              <w:webHidden/>
            </w:rPr>
          </w:r>
          <w:r>
            <w:rPr>
              <w:noProof/>
              <w:webHidden/>
            </w:rPr>
            <w:fldChar w:fldCharType="separate"/>
          </w:r>
          <w:ins w:id="228" w:author="Adam" w:date="2016-11-29T12:00:00Z">
            <w:r>
              <w:rPr>
                <w:noProof/>
                <w:webHidden/>
              </w:rPr>
              <w:t>13</w:t>
            </w:r>
            <w:r>
              <w:rPr>
                <w:noProof/>
                <w:webHidden/>
              </w:rPr>
              <w:fldChar w:fldCharType="end"/>
            </w:r>
            <w:r w:rsidRPr="00BF3C37">
              <w:rPr>
                <w:rStyle w:val="Hyperlink"/>
                <w:noProof/>
              </w:rPr>
              <w:fldChar w:fldCharType="end"/>
            </w:r>
          </w:ins>
        </w:p>
        <w:p w:rsidR="0015699D" w:rsidRDefault="0015699D">
          <w:pPr>
            <w:pStyle w:val="Sumrio2"/>
            <w:tabs>
              <w:tab w:val="right" w:leader="dot" w:pos="9062"/>
            </w:tabs>
            <w:rPr>
              <w:ins w:id="229" w:author="Adam" w:date="2016-11-29T12:00:00Z"/>
              <w:rFonts w:asciiTheme="minorHAnsi" w:eastAsiaTheme="minorEastAsia" w:hAnsiTheme="minorHAnsi" w:cstheme="minorBidi"/>
              <w:noProof/>
              <w:sz w:val="22"/>
            </w:rPr>
          </w:pPr>
          <w:ins w:id="230"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"_Toc468184185"</w:instrText>
            </w:r>
            <w:r w:rsidRPr="00BF3C37">
              <w:rPr>
                <w:rStyle w:val="Hyperlink"/>
                <w:noProof/>
              </w:rPr>
              <w:instrText xml:space="preserve"> </w:instrText>
            </w:r>
            <w:r w:rsidRPr="00BF3C37">
              <w:rPr>
                <w:rStyle w:val="Hyperlink"/>
                <w:noProof/>
              </w:rPr>
              <w:fldChar w:fldCharType="separate"/>
            </w:r>
            <w:r w:rsidRPr="00BF3C37">
              <w:rPr>
                <w:rStyle w:val="Hyperlink"/>
                <w:noProof/>
                <w:highlight w:val="yellow"/>
              </w:rPr>
              <w:t>1.11</w:t>
            </w:r>
            <w:r>
              <w:rPr>
                <w:noProof/>
                <w:webHidden/>
              </w:rPr>
              <w:tab/>
            </w:r>
            <w:r>
              <w:rPr>
                <w:noProof/>
                <w:webHidden/>
              </w:rPr>
              <w:fldChar w:fldCharType="begin"/>
            </w:r>
            <w:r>
              <w:rPr>
                <w:noProof/>
                <w:webHidden/>
              </w:rPr>
              <w:instrText xml:space="preserve"> PAGEREF _Toc468184185 \h </w:instrText>
            </w:r>
          </w:ins>
          <w:r>
            <w:rPr>
              <w:noProof/>
              <w:webHidden/>
            </w:rPr>
          </w:r>
          <w:r>
            <w:rPr>
              <w:noProof/>
              <w:webHidden/>
            </w:rPr>
            <w:fldChar w:fldCharType="separate"/>
          </w:r>
          <w:ins w:id="231" w:author="Adam" w:date="2016-11-29T12:00:00Z">
            <w:r>
              <w:rPr>
                <w:noProof/>
                <w:webHidden/>
              </w:rPr>
              <w:t>13</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32" w:author="Adam" w:date="2016-11-29T12:00:00Z"/>
              <w:rFonts w:asciiTheme="minorHAnsi" w:eastAsiaTheme="minorEastAsia" w:hAnsiTheme="minorHAnsi" w:cstheme="minorBidi"/>
              <w:noProof/>
              <w:sz w:val="22"/>
            </w:rPr>
          </w:pPr>
          <w:ins w:id="233"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"_Toc468184186"</w:instrText>
            </w:r>
            <w:r w:rsidRPr="00BF3C37">
              <w:rPr>
                <w:rStyle w:val="Hyperlink"/>
                <w:noProof/>
              </w:rPr>
              <w:instrText xml:space="preserve"> </w:instrText>
            </w:r>
            <w:r w:rsidRPr="00BF3C37">
              <w:rPr>
                <w:rStyle w:val="Hyperlink"/>
                <w:noProof/>
              </w:rPr>
              <w:fldChar w:fldCharType="separate"/>
            </w:r>
            <w:r w:rsidRPr="00BF3C37">
              <w:rPr>
                <w:rStyle w:val="Hyperlink"/>
                <w:noProof/>
              </w:rPr>
              <w:t>1.12</w:t>
            </w:r>
            <w:r>
              <w:rPr>
                <w:rFonts w:asciiTheme="minorHAnsi" w:eastAsiaTheme="minorEastAsia" w:hAnsiTheme="minorHAnsi" w:cstheme="minorBidi"/>
                <w:noProof/>
                <w:sz w:val="22"/>
              </w:rPr>
              <w:tab/>
            </w:r>
            <w:r w:rsidRPr="00BF3C37">
              <w:rPr>
                <w:rStyle w:val="Hyperlink"/>
                <w:noProof/>
                <w:highlight w:val="yellow"/>
              </w:rPr>
              <w:t>Os sensores são muito úteis e bastante utilizados na realização de projetos seja eles de pequeno ou grande porte. Um dos sensores mais utilizados na mecatrônica é o Micro switch, que apesar de ter o significado de micro interruptor e ser mais conhecido como chave fim de curso é definido como tal, pois tem como função indicar a posição de um objeto.</w:t>
            </w:r>
            <w:r>
              <w:rPr>
                <w:noProof/>
                <w:webHidden/>
              </w:rPr>
              <w:tab/>
            </w:r>
            <w:r>
              <w:rPr>
                <w:noProof/>
                <w:webHidden/>
              </w:rPr>
              <w:fldChar w:fldCharType="begin"/>
            </w:r>
            <w:r>
              <w:rPr>
                <w:noProof/>
                <w:webHidden/>
              </w:rPr>
              <w:instrText xml:space="preserve"> PAGEREF _Toc468184186 \h </w:instrText>
            </w:r>
          </w:ins>
          <w:r>
            <w:rPr>
              <w:noProof/>
              <w:webHidden/>
            </w:rPr>
          </w:r>
          <w:r>
            <w:rPr>
              <w:noProof/>
              <w:webHidden/>
            </w:rPr>
            <w:fldChar w:fldCharType="separate"/>
          </w:r>
          <w:ins w:id="234" w:author="Adam" w:date="2016-11-29T12:00:00Z">
            <w:r>
              <w:rPr>
                <w:noProof/>
                <w:webHidden/>
              </w:rPr>
              <w:t>13</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35" w:author="Adam" w:date="2016-11-29T12:00:00Z"/>
              <w:rFonts w:asciiTheme="minorHAnsi" w:eastAsiaTheme="minorEastAsia" w:hAnsiTheme="minorHAnsi" w:cstheme="minorBidi"/>
              <w:noProof/>
              <w:sz w:val="22"/>
            </w:rPr>
          </w:pPr>
          <w:ins w:id="236"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"_Toc468184187"</w:instrText>
            </w:r>
            <w:r w:rsidRPr="00BF3C37">
              <w:rPr>
                <w:rStyle w:val="Hyperlink"/>
                <w:noProof/>
              </w:rPr>
              <w:instrText xml:space="preserve"> </w:instrText>
            </w:r>
            <w:r w:rsidRPr="00BF3C37">
              <w:rPr>
                <w:rStyle w:val="Hyperlink"/>
                <w:noProof/>
              </w:rPr>
              <w:fldChar w:fldCharType="separate"/>
            </w:r>
            <w:r w:rsidRPr="00BF3C37">
              <w:rPr>
                <w:rStyle w:val="Hyperlink"/>
                <w:noProof/>
              </w:rPr>
              <w:t>1.13</w:t>
            </w:r>
            <w:r>
              <w:rPr>
                <w:rFonts w:asciiTheme="minorHAnsi" w:eastAsiaTheme="minorEastAsia" w:hAnsiTheme="minorHAnsi" w:cstheme="minorBidi"/>
                <w:noProof/>
                <w:sz w:val="22"/>
              </w:rPr>
              <w:tab/>
            </w:r>
            <w:r w:rsidRPr="00BF3C37">
              <w:rPr>
                <w:rStyle w:val="Hyperlink"/>
                <w:noProof/>
              </w:rPr>
              <w:t>2.7.1 Características da chave fim-de-curso</w:t>
            </w:r>
            <w:r>
              <w:rPr>
                <w:noProof/>
                <w:webHidden/>
              </w:rPr>
              <w:tab/>
            </w:r>
            <w:r>
              <w:rPr>
                <w:noProof/>
                <w:webHidden/>
              </w:rPr>
              <w:fldChar w:fldCharType="begin"/>
            </w:r>
            <w:r>
              <w:rPr>
                <w:noProof/>
                <w:webHidden/>
              </w:rPr>
              <w:instrText xml:space="preserve"> PAGEREF _Toc468184187 \h </w:instrText>
            </w:r>
          </w:ins>
          <w:r>
            <w:rPr>
              <w:noProof/>
              <w:webHidden/>
            </w:rPr>
          </w:r>
          <w:r>
            <w:rPr>
              <w:noProof/>
              <w:webHidden/>
            </w:rPr>
            <w:fldChar w:fldCharType="separate"/>
          </w:r>
          <w:ins w:id="237" w:author="Adam" w:date="2016-11-29T12:00:00Z">
            <w:r>
              <w:rPr>
                <w:noProof/>
                <w:webHidden/>
              </w:rPr>
              <w:t>13</w:t>
            </w:r>
            <w:r>
              <w:rPr>
                <w:noProof/>
                <w:webHidden/>
              </w:rPr>
              <w:fldChar w:fldCharType="end"/>
            </w:r>
            <w:r w:rsidRPr="00BF3C37">
              <w:rPr>
                <w:rStyle w:val="Hyperlink"/>
                <w:noProof/>
              </w:rPr>
              <w:fldChar w:fldCharType="end"/>
            </w:r>
          </w:ins>
        </w:p>
        <w:p w:rsidR="0015699D" w:rsidRDefault="0015699D">
          <w:pPr>
            <w:pStyle w:val="Sumrio2"/>
            <w:tabs>
              <w:tab w:val="right" w:leader="dot" w:pos="9062"/>
            </w:tabs>
            <w:rPr>
              <w:ins w:id="238" w:author="Adam" w:date="2016-11-29T12:00:00Z"/>
              <w:rFonts w:asciiTheme="minorHAnsi" w:eastAsiaTheme="minorEastAsia" w:hAnsiTheme="minorHAnsi" w:cstheme="minorBidi"/>
              <w:noProof/>
              <w:sz w:val="22"/>
            </w:rPr>
          </w:pPr>
          <w:ins w:id="239"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"_Toc468184188"</w:instrText>
            </w:r>
            <w:r w:rsidRPr="00BF3C37">
              <w:rPr>
                <w:rStyle w:val="Hyperlink"/>
                <w:noProof/>
              </w:rPr>
              <w:instrText xml:space="preserve"> </w:instrText>
            </w:r>
            <w:r w:rsidRPr="00BF3C37">
              <w:rPr>
                <w:rStyle w:val="Hyperlink"/>
                <w:noProof/>
              </w:rPr>
              <w:fldChar w:fldCharType="separate"/>
            </w:r>
            <w:r w:rsidRPr="00BF3C37">
              <w:rPr>
                <w:rStyle w:val="Hyperlink"/>
                <w:noProof/>
              </w:rPr>
              <w:t>1.14</w:t>
            </w:r>
            <w:r>
              <w:rPr>
                <w:noProof/>
                <w:webHidden/>
              </w:rPr>
              <w:tab/>
            </w:r>
            <w:r>
              <w:rPr>
                <w:noProof/>
                <w:webHidden/>
              </w:rPr>
              <w:fldChar w:fldCharType="begin"/>
            </w:r>
            <w:r>
              <w:rPr>
                <w:noProof/>
                <w:webHidden/>
              </w:rPr>
              <w:instrText xml:space="preserve"> PAGEREF _Toc468184188 \h </w:instrText>
            </w:r>
          </w:ins>
          <w:r>
            <w:rPr>
              <w:noProof/>
              <w:webHidden/>
            </w:rPr>
          </w:r>
          <w:r>
            <w:rPr>
              <w:noProof/>
              <w:webHidden/>
            </w:rPr>
            <w:fldChar w:fldCharType="separate"/>
          </w:r>
          <w:ins w:id="240" w:author="Adam" w:date="2016-11-29T12:00:00Z">
            <w:r>
              <w:rPr>
                <w:noProof/>
                <w:webHidden/>
              </w:rPr>
              <w:t>14</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41" w:author="Adam" w:date="2016-11-29T12:00:00Z"/>
              <w:rFonts w:asciiTheme="minorHAnsi" w:eastAsiaTheme="minorEastAsia" w:hAnsiTheme="minorHAnsi" w:cstheme="minorBidi"/>
              <w:noProof/>
              <w:sz w:val="22"/>
            </w:rPr>
          </w:pPr>
          <w:ins w:id="242"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"_Toc468184189"</w:instrText>
            </w:r>
            <w:r w:rsidRPr="00BF3C37">
              <w:rPr>
                <w:rStyle w:val="Hyperlink"/>
                <w:noProof/>
              </w:rPr>
              <w:instrText xml:space="preserve"> </w:instrText>
            </w:r>
            <w:r w:rsidRPr="00BF3C37">
              <w:rPr>
                <w:rStyle w:val="Hyperlink"/>
                <w:noProof/>
              </w:rPr>
              <w:fldChar w:fldCharType="separate"/>
            </w:r>
            <w:r w:rsidRPr="00BF3C37">
              <w:rPr>
                <w:rStyle w:val="Hyperlink"/>
                <w:noProof/>
              </w:rPr>
              <w:t>1.15</w:t>
            </w:r>
            <w:r>
              <w:rPr>
                <w:rFonts w:asciiTheme="minorHAnsi" w:eastAsiaTheme="minorEastAsia" w:hAnsiTheme="minorHAnsi" w:cstheme="minorBidi"/>
                <w:noProof/>
                <w:sz w:val="22"/>
              </w:rPr>
              <w:tab/>
            </w:r>
            <w:r w:rsidRPr="00BF3C37">
              <w:rPr>
                <w:rStyle w:val="Hyperlink"/>
                <w:noProof/>
              </w:rPr>
              <w:t>2.8 Botoeiras</w:t>
            </w:r>
            <w:r>
              <w:rPr>
                <w:noProof/>
                <w:webHidden/>
              </w:rPr>
              <w:tab/>
            </w:r>
            <w:r>
              <w:rPr>
                <w:noProof/>
                <w:webHidden/>
              </w:rPr>
              <w:fldChar w:fldCharType="begin"/>
            </w:r>
            <w:r>
              <w:rPr>
                <w:noProof/>
                <w:webHidden/>
              </w:rPr>
              <w:instrText xml:space="preserve"> PAGEREF _Toc468184189 \h </w:instrText>
            </w:r>
          </w:ins>
          <w:r>
            <w:rPr>
              <w:noProof/>
              <w:webHidden/>
            </w:rPr>
          </w:r>
          <w:r>
            <w:rPr>
              <w:noProof/>
              <w:webHidden/>
            </w:rPr>
            <w:fldChar w:fldCharType="separate"/>
          </w:r>
          <w:ins w:id="243" w:author="Adam" w:date="2016-11-29T12:00:00Z">
            <w:r>
              <w:rPr>
                <w:noProof/>
                <w:webHidden/>
              </w:rPr>
              <w:t>14</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44" w:author="Adam" w:date="2016-11-29T12:00:00Z"/>
              <w:rFonts w:asciiTheme="minorHAnsi" w:eastAsiaTheme="minorEastAsia" w:hAnsiTheme="minorHAnsi" w:cstheme="minorBidi"/>
              <w:noProof/>
              <w:sz w:val="22"/>
            </w:rPr>
          </w:pPr>
          <w:ins w:id="245"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"_Toc468184190"</w:instrText>
            </w:r>
            <w:r w:rsidRPr="00BF3C37">
              <w:rPr>
                <w:rStyle w:val="Hyperlink"/>
                <w:noProof/>
              </w:rPr>
              <w:instrText xml:space="preserve"> </w:instrText>
            </w:r>
            <w:r w:rsidRPr="00BF3C37">
              <w:rPr>
                <w:rStyle w:val="Hyperlink"/>
                <w:noProof/>
              </w:rPr>
              <w:fldChar w:fldCharType="separate"/>
            </w:r>
            <w:r w:rsidRPr="00BF3C37">
              <w:rPr>
                <w:rStyle w:val="Hyperlink"/>
                <w:noProof/>
              </w:rPr>
              <w:t>1.16</w:t>
            </w:r>
            <w:r>
              <w:rPr>
                <w:rFonts w:asciiTheme="minorHAnsi" w:eastAsiaTheme="minorEastAsia" w:hAnsiTheme="minorHAnsi" w:cstheme="minorBidi"/>
                <w:noProof/>
                <w:sz w:val="22"/>
              </w:rPr>
              <w:tab/>
            </w:r>
            <w:r w:rsidRPr="00BF3C37">
              <w:rPr>
                <w:rStyle w:val="Hyperlink"/>
                <w:noProof/>
              </w:rPr>
              <w:t>2.8.1 Botoeiras Pulsadoras</w:t>
            </w:r>
            <w:r>
              <w:rPr>
                <w:noProof/>
                <w:webHidden/>
              </w:rPr>
              <w:tab/>
            </w:r>
            <w:r>
              <w:rPr>
                <w:noProof/>
                <w:webHidden/>
              </w:rPr>
              <w:fldChar w:fldCharType="begin"/>
            </w:r>
            <w:r>
              <w:rPr>
                <w:noProof/>
                <w:webHidden/>
              </w:rPr>
              <w:instrText xml:space="preserve"> PAGEREF _Toc468184190 \h </w:instrText>
            </w:r>
          </w:ins>
          <w:r>
            <w:rPr>
              <w:noProof/>
              <w:webHidden/>
            </w:rPr>
          </w:r>
          <w:r>
            <w:rPr>
              <w:noProof/>
              <w:webHidden/>
            </w:rPr>
            <w:fldChar w:fldCharType="separate"/>
          </w:r>
          <w:ins w:id="246" w:author="Adam" w:date="2016-11-29T12:00:00Z">
            <w:r>
              <w:rPr>
                <w:noProof/>
                <w:webHidden/>
              </w:rPr>
              <w:t>14</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47" w:author="Adam" w:date="2016-11-29T12:00:00Z"/>
              <w:rFonts w:asciiTheme="minorHAnsi" w:eastAsiaTheme="minorEastAsia" w:hAnsiTheme="minorHAnsi" w:cstheme="minorBidi"/>
              <w:noProof/>
              <w:sz w:val="22"/>
            </w:rPr>
          </w:pPr>
          <w:ins w:id="248"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"_Toc468184191"</w:instrText>
            </w:r>
            <w:r w:rsidRPr="00BF3C37">
              <w:rPr>
                <w:rStyle w:val="Hyperlink"/>
                <w:noProof/>
              </w:rPr>
              <w:instrText xml:space="preserve"> </w:instrText>
            </w:r>
            <w:r w:rsidRPr="00BF3C37">
              <w:rPr>
                <w:rStyle w:val="Hyperlink"/>
                <w:noProof/>
              </w:rPr>
              <w:fldChar w:fldCharType="separate"/>
            </w:r>
            <w:r w:rsidRPr="00BF3C37">
              <w:rPr>
                <w:rStyle w:val="Hyperlink"/>
                <w:noProof/>
              </w:rPr>
              <w:t>1.17</w:t>
            </w:r>
            <w:r>
              <w:rPr>
                <w:rFonts w:asciiTheme="minorHAnsi" w:eastAsiaTheme="minorEastAsia" w:hAnsiTheme="minorHAnsi" w:cstheme="minorBidi"/>
                <w:noProof/>
                <w:sz w:val="22"/>
              </w:rPr>
              <w:tab/>
            </w:r>
            <w:r w:rsidRPr="00BF3C37">
              <w:rPr>
                <w:rStyle w:val="Hyperlink"/>
                <w:noProof/>
              </w:rPr>
              <w:t>2.8.2 Botoeiras com trava</w:t>
            </w:r>
            <w:r>
              <w:rPr>
                <w:noProof/>
                <w:webHidden/>
              </w:rPr>
              <w:tab/>
            </w:r>
            <w:r>
              <w:rPr>
                <w:noProof/>
                <w:webHidden/>
              </w:rPr>
              <w:fldChar w:fldCharType="begin"/>
            </w:r>
            <w:r>
              <w:rPr>
                <w:noProof/>
                <w:webHidden/>
              </w:rPr>
              <w:instrText xml:space="preserve"> PAGEREF _Toc468184191 \h </w:instrText>
            </w:r>
          </w:ins>
          <w:r>
            <w:rPr>
              <w:noProof/>
              <w:webHidden/>
            </w:rPr>
          </w:r>
          <w:r>
            <w:rPr>
              <w:noProof/>
              <w:webHidden/>
            </w:rPr>
            <w:fldChar w:fldCharType="separate"/>
          </w:r>
          <w:ins w:id="249" w:author="Adam" w:date="2016-11-29T12:00:00Z">
            <w:r>
              <w:rPr>
                <w:noProof/>
                <w:webHidden/>
              </w:rPr>
              <w:t>14</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50" w:author="Adam" w:date="2016-11-29T12:00:00Z"/>
              <w:rFonts w:asciiTheme="minorHAnsi" w:eastAsiaTheme="minorEastAsia" w:hAnsiTheme="minorHAnsi" w:cstheme="minorBidi"/>
              <w:noProof/>
              <w:sz w:val="22"/>
            </w:rPr>
          </w:pPr>
          <w:ins w:id="251"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"_Toc468184192"</w:instrText>
            </w:r>
            <w:r w:rsidRPr="00BF3C37">
              <w:rPr>
                <w:rStyle w:val="Hyperlink"/>
                <w:noProof/>
              </w:rPr>
              <w:instrText xml:space="preserve"> </w:instrText>
            </w:r>
            <w:r w:rsidRPr="00BF3C37">
              <w:rPr>
                <w:rStyle w:val="Hyperlink"/>
                <w:noProof/>
              </w:rPr>
              <w:fldChar w:fldCharType="separate"/>
            </w:r>
            <w:r w:rsidRPr="00BF3C37">
              <w:rPr>
                <w:rStyle w:val="Hyperlink"/>
                <w:noProof/>
              </w:rPr>
              <w:t>1.18</w:t>
            </w:r>
            <w:r>
              <w:rPr>
                <w:rFonts w:asciiTheme="minorHAnsi" w:eastAsiaTheme="minorEastAsia" w:hAnsiTheme="minorHAnsi" w:cstheme="minorBidi"/>
                <w:noProof/>
                <w:sz w:val="22"/>
              </w:rPr>
              <w:tab/>
            </w:r>
            <w:r w:rsidRPr="00BF3C37">
              <w:rPr>
                <w:rStyle w:val="Hyperlink"/>
                <w:noProof/>
              </w:rPr>
              <w:t>2.8.3 Chave Seletora</w:t>
            </w:r>
            <w:r>
              <w:rPr>
                <w:noProof/>
                <w:webHidden/>
              </w:rPr>
              <w:tab/>
            </w:r>
            <w:r>
              <w:rPr>
                <w:noProof/>
                <w:webHidden/>
              </w:rPr>
              <w:fldChar w:fldCharType="begin"/>
            </w:r>
            <w:r>
              <w:rPr>
                <w:noProof/>
                <w:webHidden/>
              </w:rPr>
              <w:instrText xml:space="preserve"> PAGEREF _Toc468184192 \h </w:instrText>
            </w:r>
          </w:ins>
          <w:r>
            <w:rPr>
              <w:noProof/>
              <w:webHidden/>
            </w:rPr>
          </w:r>
          <w:r>
            <w:rPr>
              <w:noProof/>
              <w:webHidden/>
            </w:rPr>
            <w:fldChar w:fldCharType="separate"/>
          </w:r>
          <w:ins w:id="252" w:author="Adam" w:date="2016-11-29T12:00:00Z">
            <w:r>
              <w:rPr>
                <w:noProof/>
                <w:webHidden/>
              </w:rPr>
              <w:t>14</w:t>
            </w:r>
            <w:r>
              <w:rPr>
                <w:noProof/>
                <w:webHidden/>
              </w:rPr>
              <w:fldChar w:fldCharType="end"/>
            </w:r>
            <w:r w:rsidRPr="00BF3C37">
              <w:rPr>
                <w:rStyle w:val="Hyperlink"/>
                <w:noProof/>
              </w:rPr>
              <w:fldChar w:fldCharType="end"/>
            </w:r>
          </w:ins>
        </w:p>
        <w:p w:rsidR="0015699D" w:rsidRDefault="0015699D">
          <w:pPr>
            <w:pStyle w:val="Sumrio1"/>
            <w:rPr>
              <w:ins w:id="253" w:author="Adam" w:date="2016-11-29T12:00:00Z"/>
              <w:rFonts w:asciiTheme="minorHAnsi" w:eastAsiaTheme="minorEastAsia" w:hAnsiTheme="minorHAnsi" w:cstheme="minorBidi"/>
              <w:noProof/>
              <w:sz w:val="22"/>
            </w:rPr>
          </w:pPr>
          <w:ins w:id="254"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"_Toc468184193"</w:instrText>
            </w:r>
            <w:r w:rsidRPr="00BF3C37">
              <w:rPr>
                <w:rStyle w:val="Hyperlink"/>
                <w:noProof/>
              </w:rPr>
              <w:instrText xml:space="preserve"> </w:instrText>
            </w:r>
            <w:r w:rsidRPr="00BF3C37">
              <w:rPr>
                <w:rStyle w:val="Hyperlink"/>
                <w:noProof/>
              </w:rPr>
              <w:fldChar w:fldCharType="separate"/>
            </w:r>
            <w:r w:rsidRPr="00BF3C37">
              <w:rPr>
                <w:rStyle w:val="Hyperlink"/>
                <w:noProof/>
              </w:rPr>
              <w:t>3</w:t>
            </w:r>
            <w:r>
              <w:rPr>
                <w:rFonts w:asciiTheme="minorHAnsi" w:eastAsiaTheme="minorEastAsia" w:hAnsiTheme="minorHAnsi" w:cstheme="minorBidi"/>
                <w:noProof/>
                <w:sz w:val="22"/>
              </w:rPr>
              <w:tab/>
            </w:r>
            <w:r w:rsidRPr="00BF3C37">
              <w:rPr>
                <w:rStyle w:val="Hyperlink"/>
                <w:noProof/>
              </w:rPr>
              <w:t>PROJETO DO ELEVADOR</w:t>
            </w:r>
            <w:r>
              <w:rPr>
                <w:noProof/>
                <w:webHidden/>
              </w:rPr>
              <w:tab/>
            </w:r>
            <w:r>
              <w:rPr>
                <w:noProof/>
                <w:webHidden/>
              </w:rPr>
              <w:fldChar w:fldCharType="begin"/>
            </w:r>
            <w:r>
              <w:rPr>
                <w:noProof/>
                <w:webHidden/>
              </w:rPr>
              <w:instrText xml:space="preserve"> PAGEREF _Toc468184193 \h </w:instrText>
            </w:r>
          </w:ins>
          <w:r>
            <w:rPr>
              <w:noProof/>
              <w:webHidden/>
            </w:rPr>
          </w:r>
          <w:r>
            <w:rPr>
              <w:noProof/>
              <w:webHidden/>
            </w:rPr>
            <w:fldChar w:fldCharType="separate"/>
          </w:r>
          <w:ins w:id="255" w:author="Adam" w:date="2016-11-29T12:00:00Z">
            <w:r>
              <w:rPr>
                <w:noProof/>
                <w:webHidden/>
              </w:rPr>
              <w:t>16</w:t>
            </w:r>
            <w:r>
              <w:rPr>
                <w:noProof/>
                <w:webHidden/>
              </w:rPr>
              <w:fldChar w:fldCharType="end"/>
            </w:r>
            <w:r w:rsidRPr="00BF3C37">
              <w:rPr>
                <w:rStyle w:val="Hyperlink"/>
                <w:noProof/>
              </w:rPr>
              <w:fldChar w:fldCharType="end"/>
            </w:r>
          </w:ins>
        </w:p>
        <w:p w:rsidR="0015699D" w:rsidRDefault="0015699D">
          <w:pPr>
            <w:pStyle w:val="Sumrio2"/>
            <w:tabs>
              <w:tab w:val="right" w:leader="dot" w:pos="9062"/>
            </w:tabs>
            <w:rPr>
              <w:ins w:id="256" w:author="Adam" w:date="2016-11-29T12:00:00Z"/>
              <w:rFonts w:asciiTheme="minorHAnsi" w:eastAsiaTheme="minorEastAsia" w:hAnsiTheme="minorHAnsi" w:cstheme="minorBidi"/>
              <w:noProof/>
              <w:sz w:val="22"/>
            </w:rPr>
          </w:pPr>
          <w:ins w:id="257"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"_Toc468184194"</w:instrText>
            </w:r>
            <w:r w:rsidRPr="00BF3C37">
              <w:rPr>
                <w:rStyle w:val="Hyperlink"/>
                <w:noProof/>
              </w:rPr>
              <w:instrText xml:space="preserve"> </w:instrText>
            </w:r>
            <w:r w:rsidRPr="00BF3C37">
              <w:rPr>
                <w:rStyle w:val="Hyperlink"/>
                <w:noProof/>
              </w:rPr>
              <w:fldChar w:fldCharType="separate"/>
            </w:r>
            <w:r w:rsidRPr="00BF3C37">
              <w:rPr>
                <w:rStyle w:val="Hyperlink"/>
                <w:noProof/>
              </w:rPr>
              <w:t>1.19</w:t>
            </w:r>
            <w:r>
              <w:rPr>
                <w:noProof/>
                <w:webHidden/>
              </w:rPr>
              <w:tab/>
            </w:r>
            <w:r>
              <w:rPr>
                <w:noProof/>
                <w:webHidden/>
              </w:rPr>
              <w:fldChar w:fldCharType="begin"/>
            </w:r>
            <w:r>
              <w:rPr>
                <w:noProof/>
                <w:webHidden/>
              </w:rPr>
              <w:instrText xml:space="preserve"> PAGEREF _Toc468184194 \h </w:instrText>
            </w:r>
          </w:ins>
          <w:r>
            <w:rPr>
              <w:noProof/>
              <w:webHidden/>
            </w:rPr>
          </w:r>
          <w:r>
            <w:rPr>
              <w:noProof/>
              <w:webHidden/>
            </w:rPr>
            <w:fldChar w:fldCharType="separate"/>
          </w:r>
          <w:ins w:id="258" w:author="Adam" w:date="2016-11-29T12:00:00Z">
            <w:r>
              <w:rPr>
                <w:noProof/>
                <w:webHidden/>
              </w:rPr>
              <w:t>16</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59" w:author="Adam" w:date="2016-11-29T12:00:00Z"/>
              <w:rFonts w:asciiTheme="minorHAnsi" w:eastAsiaTheme="minorEastAsia" w:hAnsiTheme="minorHAnsi" w:cstheme="minorBidi"/>
              <w:noProof/>
              <w:sz w:val="22"/>
            </w:rPr>
          </w:pPr>
          <w:ins w:id="260" w:author="Adam" w:date="2016-11-29T12:00:00Z">
            <w:r w:rsidRPr="00BF3C37">
              <w:rPr>
                <w:rStyle w:val="Hyperlink"/>
                <w:noProof/>
              </w:rPr>
              <w:lastRenderedPageBreak/>
              <w:fldChar w:fldCharType="begin"/>
            </w:r>
            <w:r w:rsidRPr="00BF3C37">
              <w:rPr>
                <w:rStyle w:val="Hyperlink"/>
                <w:noProof/>
              </w:rPr>
              <w:instrText xml:space="preserve"> </w:instrText>
            </w:r>
            <w:r>
              <w:rPr>
                <w:noProof/>
              </w:rPr>
              <w:instrText>HYPERLINK \l "_Toc468184195"</w:instrText>
            </w:r>
            <w:r w:rsidRPr="00BF3C37">
              <w:rPr>
                <w:rStyle w:val="Hyperlink"/>
                <w:noProof/>
              </w:rPr>
              <w:instrText xml:space="preserve"> </w:instrText>
            </w:r>
            <w:r w:rsidRPr="00BF3C37">
              <w:rPr>
                <w:rStyle w:val="Hyperlink"/>
                <w:noProof/>
              </w:rPr>
              <w:fldChar w:fldCharType="separate"/>
            </w:r>
            <w:r w:rsidRPr="00BF3C37">
              <w:rPr>
                <w:rStyle w:val="Hyperlink"/>
                <w:noProof/>
              </w:rPr>
              <w:t>1.20</w:t>
            </w:r>
            <w:r>
              <w:rPr>
                <w:rFonts w:asciiTheme="minorHAnsi" w:eastAsiaTheme="minorEastAsia" w:hAnsiTheme="minorHAnsi" w:cstheme="minorBidi"/>
                <w:noProof/>
                <w:sz w:val="22"/>
              </w:rPr>
              <w:tab/>
            </w:r>
            <w:r w:rsidRPr="00BF3C37">
              <w:rPr>
                <w:rStyle w:val="Hyperlink"/>
                <w:noProof/>
              </w:rPr>
              <w:t>3.1 Estrutura Geral</w:t>
            </w:r>
            <w:r>
              <w:rPr>
                <w:noProof/>
                <w:webHidden/>
              </w:rPr>
              <w:tab/>
            </w:r>
            <w:r>
              <w:rPr>
                <w:noProof/>
                <w:webHidden/>
              </w:rPr>
              <w:fldChar w:fldCharType="begin"/>
            </w:r>
            <w:r>
              <w:rPr>
                <w:noProof/>
                <w:webHidden/>
              </w:rPr>
              <w:instrText xml:space="preserve"> PAGEREF _Toc468184195 \h </w:instrText>
            </w:r>
          </w:ins>
          <w:r>
            <w:rPr>
              <w:noProof/>
              <w:webHidden/>
            </w:rPr>
          </w:r>
          <w:r>
            <w:rPr>
              <w:noProof/>
              <w:webHidden/>
            </w:rPr>
            <w:fldChar w:fldCharType="separate"/>
          </w:r>
          <w:ins w:id="261" w:author="Adam" w:date="2016-11-29T12:00:00Z">
            <w:r>
              <w:rPr>
                <w:noProof/>
                <w:webHidden/>
              </w:rPr>
              <w:t>16</w:t>
            </w:r>
            <w:r>
              <w:rPr>
                <w:noProof/>
                <w:webHidden/>
              </w:rPr>
              <w:fldChar w:fldCharType="end"/>
            </w:r>
            <w:r w:rsidRPr="00BF3C37">
              <w:rPr>
                <w:rStyle w:val="Hyperlink"/>
                <w:noProof/>
              </w:rPr>
              <w:fldChar w:fldCharType="end"/>
            </w:r>
          </w:ins>
        </w:p>
        <w:p w:rsidR="0015699D" w:rsidRDefault="0015699D">
          <w:pPr>
            <w:pStyle w:val="Sumrio3"/>
            <w:tabs>
              <w:tab w:val="right" w:leader="dot" w:pos="9062"/>
            </w:tabs>
            <w:rPr>
              <w:ins w:id="262" w:author="Adam" w:date="2016-11-29T12:00:00Z"/>
              <w:rFonts w:asciiTheme="minorHAnsi" w:eastAsiaTheme="minorEastAsia" w:hAnsiTheme="minorHAnsi" w:cstheme="minorBidi"/>
              <w:noProof/>
              <w:sz w:val="22"/>
            </w:rPr>
          </w:pPr>
          <w:ins w:id="263"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"_Toc468184196"</w:instrText>
            </w:r>
            <w:r w:rsidRPr="00BF3C37">
              <w:rPr>
                <w:rStyle w:val="Hyperlink"/>
                <w:noProof/>
              </w:rPr>
              <w:instrText xml:space="preserve"> </w:instrText>
            </w:r>
            <w:r w:rsidRPr="00BF3C37">
              <w:rPr>
                <w:rStyle w:val="Hyperlink"/>
                <w:noProof/>
              </w:rPr>
              <w:fldChar w:fldCharType="separate"/>
            </w:r>
            <w:r w:rsidRPr="00BF3C37">
              <w:rPr>
                <w:rStyle w:val="Hyperlink"/>
                <w:noProof/>
              </w:rPr>
              <w:t>Em construção</w:t>
            </w:r>
            <w:r>
              <w:rPr>
                <w:noProof/>
                <w:webHidden/>
              </w:rPr>
              <w:tab/>
            </w:r>
            <w:r>
              <w:rPr>
                <w:noProof/>
                <w:webHidden/>
              </w:rPr>
              <w:fldChar w:fldCharType="begin"/>
            </w:r>
            <w:r>
              <w:rPr>
                <w:noProof/>
                <w:webHidden/>
              </w:rPr>
              <w:instrText xml:space="preserve"> PAGEREF _Toc468184196 \h </w:instrText>
            </w:r>
          </w:ins>
          <w:r>
            <w:rPr>
              <w:noProof/>
              <w:webHidden/>
            </w:rPr>
          </w:r>
          <w:r>
            <w:rPr>
              <w:noProof/>
              <w:webHidden/>
            </w:rPr>
            <w:fldChar w:fldCharType="separate"/>
          </w:r>
          <w:ins w:id="264" w:author="Adam" w:date="2016-11-29T12:00:00Z">
            <w:r>
              <w:rPr>
                <w:noProof/>
                <w:webHidden/>
              </w:rPr>
              <w:t>16</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265" w:author="Adam" w:date="2016-11-29T12:00:00Z"/>
              <w:rFonts w:asciiTheme="minorHAnsi" w:eastAsiaTheme="minorEastAsia" w:hAnsiTheme="minorHAnsi" w:cstheme="minorBidi"/>
              <w:noProof/>
              <w:sz w:val="22"/>
            </w:rPr>
          </w:pPr>
          <w:ins w:id="266"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"_Toc468184197"</w:instrText>
            </w:r>
            <w:r w:rsidRPr="00BF3C37">
              <w:rPr>
                <w:rStyle w:val="Hyperlink"/>
                <w:noProof/>
              </w:rPr>
              <w:instrText xml:space="preserve"> </w:instrText>
            </w:r>
            <w:r w:rsidRPr="00BF3C37">
              <w:rPr>
                <w:rStyle w:val="Hyperlink"/>
                <w:noProof/>
              </w:rPr>
              <w:fldChar w:fldCharType="separate"/>
            </w:r>
            <w:r w:rsidRPr="00BF3C37">
              <w:rPr>
                <w:rStyle w:val="Hyperlink"/>
                <w:noProof/>
              </w:rPr>
              <w:t>3.1.1</w:t>
            </w:r>
            <w:r>
              <w:rPr>
                <w:rFonts w:asciiTheme="minorHAnsi" w:eastAsiaTheme="minorEastAsia" w:hAnsiTheme="minorHAnsi" w:cstheme="minorBidi"/>
                <w:noProof/>
                <w:sz w:val="22"/>
              </w:rPr>
              <w:tab/>
            </w:r>
            <w:r w:rsidRPr="00BF3C37">
              <w:rPr>
                <w:rStyle w:val="Hyperlink"/>
                <w:noProof/>
              </w:rPr>
              <w:t>Máquina de Tração</w:t>
            </w:r>
            <w:r>
              <w:rPr>
                <w:noProof/>
                <w:webHidden/>
              </w:rPr>
              <w:tab/>
            </w:r>
            <w:r>
              <w:rPr>
                <w:noProof/>
                <w:webHidden/>
              </w:rPr>
              <w:fldChar w:fldCharType="begin"/>
            </w:r>
            <w:r>
              <w:rPr>
                <w:noProof/>
                <w:webHidden/>
              </w:rPr>
              <w:instrText xml:space="preserve"> PAGEREF _Toc468184197 \h </w:instrText>
            </w:r>
          </w:ins>
          <w:r>
            <w:rPr>
              <w:noProof/>
              <w:webHidden/>
            </w:rPr>
          </w:r>
          <w:r>
            <w:rPr>
              <w:noProof/>
              <w:webHidden/>
            </w:rPr>
            <w:fldChar w:fldCharType="separate"/>
          </w:r>
          <w:ins w:id="267" w:author="Adam" w:date="2016-11-29T12:00:00Z">
            <w:r>
              <w:rPr>
                <w:noProof/>
                <w:webHidden/>
              </w:rPr>
              <w:t>16</w:t>
            </w:r>
            <w:r>
              <w:rPr>
                <w:noProof/>
                <w:webHidden/>
              </w:rPr>
              <w:fldChar w:fldCharType="end"/>
            </w:r>
            <w:r w:rsidRPr="00BF3C37">
              <w:rPr>
                <w:rStyle w:val="Hyperlink"/>
                <w:noProof/>
              </w:rPr>
              <w:fldChar w:fldCharType="end"/>
            </w:r>
          </w:ins>
        </w:p>
        <w:p w:rsidR="0015699D" w:rsidRDefault="0015699D">
          <w:pPr>
            <w:pStyle w:val="Sumrio3"/>
            <w:tabs>
              <w:tab w:val="right" w:leader="dot" w:pos="9062"/>
            </w:tabs>
            <w:rPr>
              <w:ins w:id="268" w:author="Adam" w:date="2016-11-29T12:00:00Z"/>
              <w:rFonts w:asciiTheme="minorHAnsi" w:eastAsiaTheme="minorEastAsia" w:hAnsiTheme="minorHAnsi" w:cstheme="minorBidi"/>
              <w:noProof/>
              <w:sz w:val="22"/>
            </w:rPr>
          </w:pPr>
          <w:ins w:id="269"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"_Toc468184198"</w:instrText>
            </w:r>
            <w:r w:rsidRPr="00BF3C37">
              <w:rPr>
                <w:rStyle w:val="Hyperlink"/>
                <w:noProof/>
              </w:rPr>
              <w:instrText xml:space="preserve"> </w:instrText>
            </w:r>
            <w:r w:rsidRPr="00BF3C37">
              <w:rPr>
                <w:rStyle w:val="Hyperlink"/>
                <w:noProof/>
              </w:rPr>
              <w:fldChar w:fldCharType="separate"/>
            </w:r>
            <w:r w:rsidRPr="00BF3C37">
              <w:rPr>
                <w:rStyle w:val="Hyperlink"/>
                <w:noProof/>
              </w:rPr>
              <w:t>Em construção</w:t>
            </w:r>
            <w:r>
              <w:rPr>
                <w:noProof/>
                <w:webHidden/>
              </w:rPr>
              <w:tab/>
            </w:r>
            <w:r>
              <w:rPr>
                <w:noProof/>
                <w:webHidden/>
              </w:rPr>
              <w:fldChar w:fldCharType="begin"/>
            </w:r>
            <w:r>
              <w:rPr>
                <w:noProof/>
                <w:webHidden/>
              </w:rPr>
              <w:instrText xml:space="preserve"> PAGEREF _Toc468184198 \h </w:instrText>
            </w:r>
          </w:ins>
          <w:r>
            <w:rPr>
              <w:noProof/>
              <w:webHidden/>
            </w:rPr>
          </w:r>
          <w:r>
            <w:rPr>
              <w:noProof/>
              <w:webHidden/>
            </w:rPr>
            <w:fldChar w:fldCharType="separate"/>
          </w:r>
          <w:ins w:id="270" w:author="Adam" w:date="2016-11-29T12:00:00Z">
            <w:r>
              <w:rPr>
                <w:noProof/>
                <w:webHidden/>
              </w:rPr>
              <w:t>16</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271" w:author="Adam" w:date="2016-11-29T12:00:00Z"/>
              <w:rFonts w:asciiTheme="minorHAnsi" w:eastAsiaTheme="minorEastAsia" w:hAnsiTheme="minorHAnsi" w:cstheme="minorBidi"/>
              <w:noProof/>
              <w:sz w:val="22"/>
            </w:rPr>
          </w:pPr>
          <w:ins w:id="272"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"_Toc468184199"</w:instrText>
            </w:r>
            <w:r w:rsidRPr="00BF3C37">
              <w:rPr>
                <w:rStyle w:val="Hyperlink"/>
                <w:noProof/>
              </w:rPr>
              <w:instrText xml:space="preserve"> </w:instrText>
            </w:r>
            <w:r w:rsidRPr="00BF3C37">
              <w:rPr>
                <w:rStyle w:val="Hyperlink"/>
                <w:noProof/>
              </w:rPr>
              <w:fldChar w:fldCharType="separate"/>
            </w:r>
            <w:r w:rsidRPr="00BF3C37">
              <w:rPr>
                <w:rStyle w:val="Hyperlink"/>
                <w:noProof/>
              </w:rPr>
              <w:t>3.1.2</w:t>
            </w:r>
            <w:r>
              <w:rPr>
                <w:rFonts w:asciiTheme="minorHAnsi" w:eastAsiaTheme="minorEastAsia" w:hAnsiTheme="minorHAnsi" w:cstheme="minorBidi"/>
                <w:noProof/>
                <w:sz w:val="22"/>
              </w:rPr>
              <w:tab/>
            </w:r>
            <w:r w:rsidRPr="00BF3C37">
              <w:rPr>
                <w:rStyle w:val="Hyperlink"/>
                <w:noProof/>
              </w:rPr>
              <w:t>Sistema de Freio</w:t>
            </w:r>
            <w:r>
              <w:rPr>
                <w:noProof/>
                <w:webHidden/>
              </w:rPr>
              <w:tab/>
            </w:r>
            <w:r>
              <w:rPr>
                <w:noProof/>
                <w:webHidden/>
              </w:rPr>
              <w:fldChar w:fldCharType="begin"/>
            </w:r>
            <w:r>
              <w:rPr>
                <w:noProof/>
                <w:webHidden/>
              </w:rPr>
              <w:instrText xml:space="preserve"> PAGEREF _Toc468184199 \h </w:instrText>
            </w:r>
          </w:ins>
          <w:r>
            <w:rPr>
              <w:noProof/>
              <w:webHidden/>
            </w:rPr>
          </w:r>
          <w:r>
            <w:rPr>
              <w:noProof/>
              <w:webHidden/>
            </w:rPr>
            <w:fldChar w:fldCharType="separate"/>
          </w:r>
          <w:ins w:id="273" w:author="Adam" w:date="2016-11-29T12:00:00Z">
            <w:r>
              <w:rPr>
                <w:noProof/>
                <w:webHidden/>
              </w:rPr>
              <w:t>16</w:t>
            </w:r>
            <w:r>
              <w:rPr>
                <w:noProof/>
                <w:webHidden/>
              </w:rPr>
              <w:fldChar w:fldCharType="end"/>
            </w:r>
            <w:r w:rsidRPr="00BF3C37">
              <w:rPr>
                <w:rStyle w:val="Hyperlink"/>
                <w:noProof/>
              </w:rPr>
              <w:fldChar w:fldCharType="end"/>
            </w:r>
          </w:ins>
        </w:p>
        <w:p w:rsidR="0015699D" w:rsidRDefault="0015699D">
          <w:pPr>
            <w:pStyle w:val="Sumrio3"/>
            <w:tabs>
              <w:tab w:val="right" w:leader="dot" w:pos="9062"/>
            </w:tabs>
            <w:rPr>
              <w:ins w:id="274" w:author="Adam" w:date="2016-11-29T12:00:00Z"/>
              <w:rFonts w:asciiTheme="minorHAnsi" w:eastAsiaTheme="minorEastAsia" w:hAnsiTheme="minorHAnsi" w:cstheme="minorBidi"/>
              <w:noProof/>
              <w:sz w:val="22"/>
            </w:rPr>
          </w:pPr>
          <w:ins w:id="275"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"_Toc468184200"</w:instrText>
            </w:r>
            <w:r w:rsidRPr="00BF3C37">
              <w:rPr>
                <w:rStyle w:val="Hyperlink"/>
                <w:noProof/>
              </w:rPr>
              <w:instrText xml:space="preserve"> </w:instrText>
            </w:r>
            <w:r w:rsidRPr="00BF3C37">
              <w:rPr>
                <w:rStyle w:val="Hyperlink"/>
                <w:noProof/>
              </w:rPr>
              <w:fldChar w:fldCharType="separate"/>
            </w:r>
            <w:r w:rsidRPr="00BF3C37">
              <w:rPr>
                <w:rStyle w:val="Hyperlink"/>
                <w:noProof/>
              </w:rPr>
              <w:t>Em construção</w:t>
            </w:r>
            <w:r>
              <w:rPr>
                <w:noProof/>
                <w:webHidden/>
              </w:rPr>
              <w:tab/>
            </w:r>
            <w:r>
              <w:rPr>
                <w:noProof/>
                <w:webHidden/>
              </w:rPr>
              <w:fldChar w:fldCharType="begin"/>
            </w:r>
            <w:r>
              <w:rPr>
                <w:noProof/>
                <w:webHidden/>
              </w:rPr>
              <w:instrText xml:space="preserve"> PAGEREF _Toc468184200 \h </w:instrText>
            </w:r>
          </w:ins>
          <w:r>
            <w:rPr>
              <w:noProof/>
              <w:webHidden/>
            </w:rPr>
          </w:r>
          <w:r>
            <w:rPr>
              <w:noProof/>
              <w:webHidden/>
            </w:rPr>
            <w:fldChar w:fldCharType="separate"/>
          </w:r>
          <w:ins w:id="276" w:author="Adam" w:date="2016-11-29T12:00:00Z">
            <w:r>
              <w:rPr>
                <w:noProof/>
                <w:webHidden/>
              </w:rPr>
              <w:t>16</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277" w:author="Adam" w:date="2016-11-29T12:00:00Z"/>
              <w:rFonts w:asciiTheme="minorHAnsi" w:eastAsiaTheme="minorEastAsia" w:hAnsiTheme="minorHAnsi" w:cstheme="minorBidi"/>
              <w:noProof/>
              <w:sz w:val="22"/>
            </w:rPr>
          </w:pPr>
          <w:ins w:id="278"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"_Toc468184201"</w:instrText>
            </w:r>
            <w:r w:rsidRPr="00BF3C37">
              <w:rPr>
                <w:rStyle w:val="Hyperlink"/>
                <w:noProof/>
              </w:rPr>
              <w:instrText xml:space="preserve"> </w:instrText>
            </w:r>
            <w:r w:rsidRPr="00BF3C37">
              <w:rPr>
                <w:rStyle w:val="Hyperlink"/>
                <w:noProof/>
              </w:rPr>
              <w:fldChar w:fldCharType="separate"/>
            </w:r>
            <w:r w:rsidRPr="00BF3C37">
              <w:rPr>
                <w:rStyle w:val="Hyperlink"/>
                <w:noProof/>
              </w:rPr>
              <w:t>3.1.3</w:t>
            </w:r>
            <w:r>
              <w:rPr>
                <w:rFonts w:asciiTheme="minorHAnsi" w:eastAsiaTheme="minorEastAsia" w:hAnsiTheme="minorHAnsi" w:cstheme="minorBidi"/>
                <w:noProof/>
                <w:sz w:val="22"/>
              </w:rPr>
              <w:tab/>
            </w:r>
            <w:r w:rsidRPr="00BF3C37">
              <w:rPr>
                <w:rStyle w:val="Hyperlink"/>
                <w:noProof/>
              </w:rPr>
              <w:t>Portas e Vão da Cabine</w:t>
            </w:r>
            <w:r>
              <w:rPr>
                <w:noProof/>
                <w:webHidden/>
              </w:rPr>
              <w:tab/>
            </w:r>
            <w:r>
              <w:rPr>
                <w:noProof/>
                <w:webHidden/>
              </w:rPr>
              <w:fldChar w:fldCharType="begin"/>
            </w:r>
            <w:r>
              <w:rPr>
                <w:noProof/>
                <w:webHidden/>
              </w:rPr>
              <w:instrText xml:space="preserve"> PAGEREF _Toc468184201 \h </w:instrText>
            </w:r>
          </w:ins>
          <w:r>
            <w:rPr>
              <w:noProof/>
              <w:webHidden/>
            </w:rPr>
          </w:r>
          <w:r>
            <w:rPr>
              <w:noProof/>
              <w:webHidden/>
            </w:rPr>
            <w:fldChar w:fldCharType="separate"/>
          </w:r>
          <w:ins w:id="279" w:author="Adam" w:date="2016-11-29T12:00:00Z">
            <w:r>
              <w:rPr>
                <w:noProof/>
                <w:webHidden/>
              </w:rPr>
              <w:t>16</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280" w:author="Adam" w:date="2016-11-29T12:00:00Z"/>
              <w:rFonts w:asciiTheme="minorHAnsi" w:eastAsiaTheme="minorEastAsia" w:hAnsiTheme="minorHAnsi" w:cstheme="minorBidi"/>
              <w:noProof/>
              <w:sz w:val="22"/>
            </w:rPr>
          </w:pPr>
          <w:ins w:id="281"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"_Toc468184202"</w:instrText>
            </w:r>
            <w:r w:rsidRPr="00BF3C37">
              <w:rPr>
                <w:rStyle w:val="Hyperlink"/>
                <w:noProof/>
              </w:rPr>
              <w:instrText xml:space="preserve"> </w:instrText>
            </w:r>
            <w:r w:rsidRPr="00BF3C37">
              <w:rPr>
                <w:rStyle w:val="Hyperlink"/>
                <w:noProof/>
              </w:rPr>
              <w:fldChar w:fldCharType="separate"/>
            </w:r>
            <w:r w:rsidRPr="00BF3C37">
              <w:rPr>
                <w:rStyle w:val="Hyperlink"/>
                <w:noProof/>
              </w:rPr>
              <w:t>3.1.4</w:t>
            </w:r>
            <w:r>
              <w:rPr>
                <w:rFonts w:asciiTheme="minorHAnsi" w:eastAsiaTheme="minorEastAsia" w:hAnsiTheme="minorHAnsi" w:cstheme="minorBidi"/>
                <w:noProof/>
                <w:sz w:val="22"/>
              </w:rPr>
              <w:tab/>
            </w:r>
            <w:r w:rsidRPr="00BF3C37">
              <w:rPr>
                <w:rStyle w:val="Hyperlink"/>
                <w:noProof/>
              </w:rPr>
              <w:t>Sistema de Segurança</w:t>
            </w:r>
            <w:r>
              <w:rPr>
                <w:noProof/>
                <w:webHidden/>
              </w:rPr>
              <w:tab/>
            </w:r>
            <w:r>
              <w:rPr>
                <w:noProof/>
                <w:webHidden/>
              </w:rPr>
              <w:fldChar w:fldCharType="begin"/>
            </w:r>
            <w:r>
              <w:rPr>
                <w:noProof/>
                <w:webHidden/>
              </w:rPr>
              <w:instrText xml:space="preserve"> PAGEREF _Toc468184202 \h </w:instrText>
            </w:r>
          </w:ins>
          <w:r>
            <w:rPr>
              <w:noProof/>
              <w:webHidden/>
            </w:rPr>
          </w:r>
          <w:r>
            <w:rPr>
              <w:noProof/>
              <w:webHidden/>
            </w:rPr>
            <w:fldChar w:fldCharType="separate"/>
          </w:r>
          <w:ins w:id="282" w:author="Adam" w:date="2016-11-29T12:00:00Z">
            <w:r>
              <w:rPr>
                <w:noProof/>
                <w:webHidden/>
              </w:rPr>
              <w:t>19</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83" w:author="Adam" w:date="2016-11-29T12:00:00Z"/>
              <w:rFonts w:asciiTheme="minorHAnsi" w:eastAsiaTheme="minorEastAsia" w:hAnsiTheme="minorHAnsi" w:cstheme="minorBidi"/>
              <w:noProof/>
              <w:sz w:val="22"/>
            </w:rPr>
          </w:pPr>
          <w:ins w:id="284"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"_Toc468184203"</w:instrText>
            </w:r>
            <w:r w:rsidRPr="00BF3C37">
              <w:rPr>
                <w:rStyle w:val="Hyperlink"/>
                <w:noProof/>
              </w:rPr>
              <w:instrText xml:space="preserve"> </w:instrText>
            </w:r>
            <w:r w:rsidRPr="00BF3C37">
              <w:rPr>
                <w:rStyle w:val="Hyperlink"/>
                <w:noProof/>
              </w:rPr>
              <w:fldChar w:fldCharType="separate"/>
            </w:r>
            <w:r w:rsidRPr="00BF3C37">
              <w:rPr>
                <w:rStyle w:val="Hyperlink"/>
                <w:noProof/>
              </w:rPr>
              <w:t>1.21</w:t>
            </w:r>
            <w:r>
              <w:rPr>
                <w:rFonts w:asciiTheme="minorHAnsi" w:eastAsiaTheme="minorEastAsia" w:hAnsiTheme="minorHAnsi" w:cstheme="minorBidi"/>
                <w:noProof/>
                <w:sz w:val="22"/>
              </w:rPr>
              <w:tab/>
            </w:r>
            <w:r w:rsidRPr="00BF3C37">
              <w:rPr>
                <w:rStyle w:val="Hyperlink"/>
                <w:noProof/>
              </w:rPr>
              <w:t>3.2 Automação</w:t>
            </w:r>
            <w:r>
              <w:rPr>
                <w:noProof/>
                <w:webHidden/>
              </w:rPr>
              <w:tab/>
            </w:r>
            <w:r>
              <w:rPr>
                <w:noProof/>
                <w:webHidden/>
              </w:rPr>
              <w:fldChar w:fldCharType="begin"/>
            </w:r>
            <w:r>
              <w:rPr>
                <w:noProof/>
                <w:webHidden/>
              </w:rPr>
              <w:instrText xml:space="preserve"> PAGEREF _Toc468184203 \h </w:instrText>
            </w:r>
          </w:ins>
          <w:r>
            <w:rPr>
              <w:noProof/>
              <w:webHidden/>
            </w:rPr>
          </w:r>
          <w:r>
            <w:rPr>
              <w:noProof/>
              <w:webHidden/>
            </w:rPr>
            <w:fldChar w:fldCharType="separate"/>
          </w:r>
          <w:ins w:id="285" w:author="Adam" w:date="2016-11-29T12:00:00Z">
            <w:r>
              <w:rPr>
                <w:noProof/>
                <w:webHidden/>
              </w:rPr>
              <w:t>19</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286" w:author="Adam" w:date="2016-11-29T12:00:00Z"/>
              <w:rFonts w:asciiTheme="minorHAnsi" w:eastAsiaTheme="minorEastAsia" w:hAnsiTheme="minorHAnsi" w:cstheme="minorBidi"/>
              <w:noProof/>
              <w:sz w:val="22"/>
            </w:rPr>
          </w:pPr>
          <w:ins w:id="287"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"_Toc468184204"</w:instrText>
            </w:r>
            <w:r w:rsidRPr="00BF3C37">
              <w:rPr>
                <w:rStyle w:val="Hyperlink"/>
                <w:noProof/>
              </w:rPr>
              <w:instrText xml:space="preserve"> </w:instrText>
            </w:r>
            <w:r w:rsidRPr="00BF3C37">
              <w:rPr>
                <w:rStyle w:val="Hyperlink"/>
                <w:noProof/>
              </w:rPr>
              <w:fldChar w:fldCharType="separate"/>
            </w:r>
            <w:r w:rsidRPr="00BF3C37">
              <w:rPr>
                <w:rStyle w:val="Hyperlink"/>
                <w:noProof/>
              </w:rPr>
              <w:t>3.2.1</w:t>
            </w:r>
            <w:r>
              <w:rPr>
                <w:rFonts w:asciiTheme="minorHAnsi" w:eastAsiaTheme="minorEastAsia" w:hAnsiTheme="minorHAnsi" w:cstheme="minorBidi"/>
                <w:noProof/>
                <w:sz w:val="22"/>
              </w:rPr>
              <w:tab/>
            </w:r>
            <w:r w:rsidRPr="00BF3C37">
              <w:rPr>
                <w:rStyle w:val="Hyperlink"/>
                <w:noProof/>
              </w:rPr>
              <w:t>Sensores</w:t>
            </w:r>
            <w:r>
              <w:rPr>
                <w:noProof/>
                <w:webHidden/>
              </w:rPr>
              <w:tab/>
            </w:r>
            <w:r>
              <w:rPr>
                <w:noProof/>
                <w:webHidden/>
              </w:rPr>
              <w:fldChar w:fldCharType="begin"/>
            </w:r>
            <w:r>
              <w:rPr>
                <w:noProof/>
                <w:webHidden/>
              </w:rPr>
              <w:instrText xml:space="preserve"> PAGEREF _Toc468184204 \h </w:instrText>
            </w:r>
          </w:ins>
          <w:r>
            <w:rPr>
              <w:noProof/>
              <w:webHidden/>
            </w:rPr>
          </w:r>
          <w:r>
            <w:rPr>
              <w:noProof/>
              <w:webHidden/>
            </w:rPr>
            <w:fldChar w:fldCharType="separate"/>
          </w:r>
          <w:ins w:id="288" w:author="Adam" w:date="2016-11-29T12:00:00Z">
            <w:r>
              <w:rPr>
                <w:noProof/>
                <w:webHidden/>
              </w:rPr>
              <w:t>20</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89" w:author="Adam" w:date="2016-11-29T12:00:00Z"/>
              <w:rFonts w:asciiTheme="minorHAnsi" w:eastAsiaTheme="minorEastAsia" w:hAnsiTheme="minorHAnsi" w:cstheme="minorBidi"/>
              <w:noProof/>
              <w:sz w:val="22"/>
            </w:rPr>
          </w:pPr>
          <w:ins w:id="290"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"_Toc468184205"</w:instrText>
            </w:r>
            <w:r w:rsidRPr="00BF3C37">
              <w:rPr>
                <w:rStyle w:val="Hyperlink"/>
                <w:noProof/>
              </w:rPr>
              <w:instrText xml:space="preserve"> </w:instrText>
            </w:r>
            <w:r w:rsidRPr="00BF3C37">
              <w:rPr>
                <w:rStyle w:val="Hyperlink"/>
                <w:noProof/>
              </w:rPr>
              <w:fldChar w:fldCharType="separate"/>
            </w:r>
            <w:r w:rsidRPr="00BF3C37">
              <w:rPr>
                <w:rStyle w:val="Hyperlink"/>
                <w:noProof/>
              </w:rPr>
              <w:t>1.22</w:t>
            </w:r>
            <w:r>
              <w:rPr>
                <w:rFonts w:asciiTheme="minorHAnsi" w:eastAsiaTheme="minorEastAsia" w:hAnsiTheme="minorHAnsi" w:cstheme="minorBidi"/>
                <w:noProof/>
                <w:sz w:val="22"/>
              </w:rPr>
              <w:tab/>
            </w:r>
            <w:r w:rsidRPr="00BF3C37">
              <w:rPr>
                <w:rStyle w:val="Hyperlink"/>
                <w:noProof/>
              </w:rPr>
              <w:t>3.2.1.1 Descrição</w:t>
            </w:r>
            <w:r>
              <w:rPr>
                <w:noProof/>
                <w:webHidden/>
              </w:rPr>
              <w:tab/>
            </w:r>
            <w:r>
              <w:rPr>
                <w:noProof/>
                <w:webHidden/>
              </w:rPr>
              <w:fldChar w:fldCharType="begin"/>
            </w:r>
            <w:r>
              <w:rPr>
                <w:noProof/>
                <w:webHidden/>
              </w:rPr>
              <w:instrText xml:space="preserve"> PAGEREF _Toc468184205 \h </w:instrText>
            </w:r>
          </w:ins>
          <w:r>
            <w:rPr>
              <w:noProof/>
              <w:webHidden/>
            </w:rPr>
          </w:r>
          <w:r>
            <w:rPr>
              <w:noProof/>
              <w:webHidden/>
            </w:rPr>
            <w:fldChar w:fldCharType="separate"/>
          </w:r>
          <w:ins w:id="291" w:author="Adam" w:date="2016-11-29T12:00:00Z">
            <w:r>
              <w:rPr>
                <w:noProof/>
                <w:webHidden/>
              </w:rPr>
              <w:t>20</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92" w:author="Adam" w:date="2016-11-29T12:00:00Z"/>
              <w:rFonts w:asciiTheme="minorHAnsi" w:eastAsiaTheme="minorEastAsia" w:hAnsiTheme="minorHAnsi" w:cstheme="minorBidi"/>
              <w:noProof/>
              <w:sz w:val="22"/>
            </w:rPr>
          </w:pPr>
          <w:ins w:id="293"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"_Toc468184206"</w:instrText>
            </w:r>
            <w:r w:rsidRPr="00BF3C37">
              <w:rPr>
                <w:rStyle w:val="Hyperlink"/>
                <w:noProof/>
              </w:rPr>
              <w:instrText xml:space="preserve"> </w:instrText>
            </w:r>
            <w:r w:rsidRPr="00BF3C37">
              <w:rPr>
                <w:rStyle w:val="Hyperlink"/>
                <w:noProof/>
              </w:rPr>
              <w:fldChar w:fldCharType="separate"/>
            </w:r>
            <w:r w:rsidRPr="00BF3C37">
              <w:rPr>
                <w:rStyle w:val="Hyperlink"/>
                <w:noProof/>
              </w:rPr>
              <w:t>1.23</w:t>
            </w:r>
            <w:r>
              <w:rPr>
                <w:rFonts w:asciiTheme="minorHAnsi" w:eastAsiaTheme="minorEastAsia" w:hAnsiTheme="minorHAnsi" w:cstheme="minorBidi"/>
                <w:noProof/>
                <w:sz w:val="22"/>
              </w:rPr>
              <w:tab/>
            </w:r>
            <w:r w:rsidRPr="00BF3C37">
              <w:rPr>
                <w:rStyle w:val="Hyperlink"/>
                <w:noProof/>
              </w:rPr>
              <w:t>3.2.1.2 Segurança</w:t>
            </w:r>
            <w:r>
              <w:rPr>
                <w:noProof/>
                <w:webHidden/>
              </w:rPr>
              <w:tab/>
            </w:r>
            <w:r>
              <w:rPr>
                <w:noProof/>
                <w:webHidden/>
              </w:rPr>
              <w:fldChar w:fldCharType="begin"/>
            </w:r>
            <w:r>
              <w:rPr>
                <w:noProof/>
                <w:webHidden/>
              </w:rPr>
              <w:instrText xml:space="preserve"> PAGEREF _Toc468184206 \h </w:instrText>
            </w:r>
          </w:ins>
          <w:r>
            <w:rPr>
              <w:noProof/>
              <w:webHidden/>
            </w:rPr>
          </w:r>
          <w:r>
            <w:rPr>
              <w:noProof/>
              <w:webHidden/>
            </w:rPr>
            <w:fldChar w:fldCharType="separate"/>
          </w:r>
          <w:ins w:id="294" w:author="Adam" w:date="2016-11-29T12:00:00Z">
            <w:r>
              <w:rPr>
                <w:noProof/>
                <w:webHidden/>
              </w:rPr>
              <w:t>20</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95" w:author="Adam" w:date="2016-11-29T12:00:00Z"/>
              <w:rFonts w:asciiTheme="minorHAnsi" w:eastAsiaTheme="minorEastAsia" w:hAnsiTheme="minorHAnsi" w:cstheme="minorBidi"/>
              <w:noProof/>
              <w:sz w:val="22"/>
            </w:rPr>
          </w:pPr>
          <w:ins w:id="296"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"_Toc468184207"</w:instrText>
            </w:r>
            <w:r w:rsidRPr="00BF3C37">
              <w:rPr>
                <w:rStyle w:val="Hyperlink"/>
                <w:noProof/>
              </w:rPr>
              <w:instrText xml:space="preserve"> </w:instrText>
            </w:r>
            <w:r w:rsidRPr="00BF3C37">
              <w:rPr>
                <w:rStyle w:val="Hyperlink"/>
                <w:noProof/>
              </w:rPr>
              <w:fldChar w:fldCharType="separate"/>
            </w:r>
            <w:r w:rsidRPr="00BF3C37">
              <w:rPr>
                <w:rStyle w:val="Hyperlink"/>
                <w:noProof/>
              </w:rPr>
              <w:t>1.24</w:t>
            </w:r>
            <w:r>
              <w:rPr>
                <w:rFonts w:asciiTheme="minorHAnsi" w:eastAsiaTheme="minorEastAsia" w:hAnsiTheme="minorHAnsi" w:cstheme="minorBidi"/>
                <w:noProof/>
                <w:sz w:val="22"/>
              </w:rPr>
              <w:tab/>
            </w:r>
            <w:r w:rsidRPr="00BF3C37">
              <w:rPr>
                <w:rStyle w:val="Hyperlink"/>
                <w:noProof/>
              </w:rPr>
              <w:t>3.2.1.3 Funcionamento</w:t>
            </w:r>
            <w:r>
              <w:rPr>
                <w:noProof/>
                <w:webHidden/>
              </w:rPr>
              <w:tab/>
            </w:r>
            <w:r>
              <w:rPr>
                <w:noProof/>
                <w:webHidden/>
              </w:rPr>
              <w:fldChar w:fldCharType="begin"/>
            </w:r>
            <w:r>
              <w:rPr>
                <w:noProof/>
                <w:webHidden/>
              </w:rPr>
              <w:instrText xml:space="preserve"> PAGEREF _Toc468184207 \h </w:instrText>
            </w:r>
          </w:ins>
          <w:r>
            <w:rPr>
              <w:noProof/>
              <w:webHidden/>
            </w:rPr>
          </w:r>
          <w:r>
            <w:rPr>
              <w:noProof/>
              <w:webHidden/>
            </w:rPr>
            <w:fldChar w:fldCharType="separate"/>
          </w:r>
          <w:ins w:id="297" w:author="Adam" w:date="2016-11-29T12:00:00Z">
            <w:r>
              <w:rPr>
                <w:noProof/>
                <w:webHidden/>
              </w:rPr>
              <w:t>20</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98" w:author="Adam" w:date="2016-11-29T12:00:00Z"/>
              <w:rFonts w:asciiTheme="minorHAnsi" w:eastAsiaTheme="minorEastAsia" w:hAnsiTheme="minorHAnsi" w:cstheme="minorBidi"/>
              <w:noProof/>
              <w:sz w:val="22"/>
            </w:rPr>
          </w:pPr>
          <w:ins w:id="299"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"_Toc468184208"</w:instrText>
            </w:r>
            <w:r w:rsidRPr="00BF3C37">
              <w:rPr>
                <w:rStyle w:val="Hyperlink"/>
                <w:noProof/>
              </w:rPr>
              <w:instrText xml:space="preserve"> </w:instrText>
            </w:r>
            <w:r w:rsidRPr="00BF3C37">
              <w:rPr>
                <w:rStyle w:val="Hyperlink"/>
                <w:noProof/>
              </w:rPr>
              <w:fldChar w:fldCharType="separate"/>
            </w:r>
            <w:r w:rsidRPr="00BF3C37">
              <w:rPr>
                <w:rStyle w:val="Hyperlink"/>
                <w:noProof/>
              </w:rPr>
              <w:t>1.25</w:t>
            </w:r>
            <w:r>
              <w:rPr>
                <w:rFonts w:asciiTheme="minorHAnsi" w:eastAsiaTheme="minorEastAsia" w:hAnsiTheme="minorHAnsi" w:cstheme="minorBidi"/>
                <w:noProof/>
                <w:sz w:val="22"/>
              </w:rPr>
              <w:tab/>
            </w:r>
            <w:r w:rsidRPr="00BF3C37">
              <w:rPr>
                <w:rStyle w:val="Hyperlink"/>
                <w:noProof/>
              </w:rPr>
              <w:t>3.2.1.4 Matriz de causa e efeito</w:t>
            </w:r>
            <w:r>
              <w:rPr>
                <w:noProof/>
                <w:webHidden/>
              </w:rPr>
              <w:tab/>
            </w:r>
            <w:r>
              <w:rPr>
                <w:noProof/>
                <w:webHidden/>
              </w:rPr>
              <w:fldChar w:fldCharType="begin"/>
            </w:r>
            <w:r>
              <w:rPr>
                <w:noProof/>
                <w:webHidden/>
              </w:rPr>
              <w:instrText xml:space="preserve"> PAGEREF _Toc468184208 \h </w:instrText>
            </w:r>
          </w:ins>
          <w:r>
            <w:rPr>
              <w:noProof/>
              <w:webHidden/>
            </w:rPr>
          </w:r>
          <w:r>
            <w:rPr>
              <w:noProof/>
              <w:webHidden/>
            </w:rPr>
            <w:fldChar w:fldCharType="separate"/>
          </w:r>
          <w:ins w:id="300" w:author="Adam" w:date="2016-11-29T12:00:00Z">
            <w:r>
              <w:rPr>
                <w:noProof/>
                <w:webHidden/>
              </w:rPr>
              <w:t>22</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301" w:author="Adam" w:date="2016-11-29T12:00:00Z"/>
              <w:rFonts w:asciiTheme="minorHAnsi" w:eastAsiaTheme="minorEastAsia" w:hAnsiTheme="minorHAnsi" w:cstheme="minorBidi"/>
              <w:noProof/>
              <w:sz w:val="22"/>
            </w:rPr>
          </w:pPr>
          <w:ins w:id="302"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"_Toc468184209"</w:instrText>
            </w:r>
            <w:r w:rsidRPr="00BF3C37">
              <w:rPr>
                <w:rStyle w:val="Hyperlink"/>
                <w:noProof/>
              </w:rPr>
              <w:instrText xml:space="preserve"> </w:instrText>
            </w:r>
            <w:r w:rsidRPr="00BF3C37">
              <w:rPr>
                <w:rStyle w:val="Hyperlink"/>
                <w:noProof/>
              </w:rPr>
              <w:fldChar w:fldCharType="separate"/>
            </w:r>
            <w:r w:rsidRPr="00BF3C37">
              <w:rPr>
                <w:rStyle w:val="Hyperlink"/>
                <w:noProof/>
              </w:rPr>
              <w:t>3.2.2</w:t>
            </w:r>
            <w:r>
              <w:rPr>
                <w:rFonts w:asciiTheme="minorHAnsi" w:eastAsiaTheme="minorEastAsia" w:hAnsiTheme="minorHAnsi" w:cstheme="minorBidi"/>
                <w:noProof/>
                <w:sz w:val="22"/>
              </w:rPr>
              <w:tab/>
            </w:r>
            <w:r w:rsidRPr="00BF3C37">
              <w:rPr>
                <w:rStyle w:val="Hyperlink"/>
                <w:noProof/>
              </w:rPr>
              <w:t>Lógica de Atendimento de Chamada</w:t>
            </w:r>
            <w:r>
              <w:rPr>
                <w:noProof/>
                <w:webHidden/>
              </w:rPr>
              <w:tab/>
            </w:r>
            <w:r>
              <w:rPr>
                <w:noProof/>
                <w:webHidden/>
              </w:rPr>
              <w:fldChar w:fldCharType="begin"/>
            </w:r>
            <w:r>
              <w:rPr>
                <w:noProof/>
                <w:webHidden/>
              </w:rPr>
              <w:instrText xml:space="preserve"> PAGEREF _Toc468184209 \h </w:instrText>
            </w:r>
          </w:ins>
          <w:r>
            <w:rPr>
              <w:noProof/>
              <w:webHidden/>
            </w:rPr>
          </w:r>
          <w:r>
            <w:rPr>
              <w:noProof/>
              <w:webHidden/>
            </w:rPr>
            <w:fldChar w:fldCharType="separate"/>
          </w:r>
          <w:ins w:id="303" w:author="Adam" w:date="2016-11-29T12:00:00Z">
            <w:r>
              <w:rPr>
                <w:noProof/>
                <w:webHidden/>
              </w:rPr>
              <w:t>23</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304" w:author="Adam" w:date="2016-11-29T12:00:00Z"/>
              <w:rFonts w:asciiTheme="minorHAnsi" w:eastAsiaTheme="minorEastAsia" w:hAnsiTheme="minorHAnsi" w:cstheme="minorBidi"/>
              <w:noProof/>
              <w:sz w:val="22"/>
            </w:rPr>
          </w:pPr>
          <w:ins w:id="305"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"_Toc468184210"</w:instrText>
            </w:r>
            <w:r w:rsidRPr="00BF3C37">
              <w:rPr>
                <w:rStyle w:val="Hyperlink"/>
                <w:noProof/>
              </w:rPr>
              <w:instrText xml:space="preserve"> </w:instrText>
            </w:r>
            <w:r w:rsidRPr="00BF3C37">
              <w:rPr>
                <w:rStyle w:val="Hyperlink"/>
                <w:noProof/>
              </w:rPr>
              <w:fldChar w:fldCharType="separate"/>
            </w:r>
            <w:r w:rsidRPr="00BF3C37">
              <w:rPr>
                <w:rStyle w:val="Hyperlink"/>
                <w:noProof/>
              </w:rPr>
              <w:t>3.2.3</w:t>
            </w:r>
            <w:r>
              <w:rPr>
                <w:rFonts w:asciiTheme="minorHAnsi" w:eastAsiaTheme="minorEastAsia" w:hAnsiTheme="minorHAnsi" w:cstheme="minorBidi"/>
                <w:noProof/>
                <w:sz w:val="22"/>
              </w:rPr>
              <w:tab/>
            </w:r>
            <w:r w:rsidRPr="00BF3C37">
              <w:rPr>
                <w:rStyle w:val="Hyperlink"/>
                <w:noProof/>
              </w:rPr>
              <w:t>Comando Seletivo para Subida</w:t>
            </w:r>
            <w:r>
              <w:rPr>
                <w:noProof/>
                <w:webHidden/>
              </w:rPr>
              <w:tab/>
            </w:r>
            <w:r>
              <w:rPr>
                <w:noProof/>
                <w:webHidden/>
              </w:rPr>
              <w:fldChar w:fldCharType="begin"/>
            </w:r>
            <w:r>
              <w:rPr>
                <w:noProof/>
                <w:webHidden/>
              </w:rPr>
              <w:instrText xml:space="preserve"> PAGEREF _Toc468184210 \h </w:instrText>
            </w:r>
          </w:ins>
          <w:r>
            <w:rPr>
              <w:noProof/>
              <w:webHidden/>
            </w:rPr>
          </w:r>
          <w:r>
            <w:rPr>
              <w:noProof/>
              <w:webHidden/>
            </w:rPr>
            <w:fldChar w:fldCharType="separate"/>
          </w:r>
          <w:ins w:id="306" w:author="Adam" w:date="2016-11-29T12:00:00Z">
            <w:r>
              <w:rPr>
                <w:noProof/>
                <w:webHidden/>
              </w:rPr>
              <w:t>23</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307" w:author="Adam" w:date="2016-11-29T12:00:00Z"/>
              <w:rFonts w:asciiTheme="minorHAnsi" w:eastAsiaTheme="minorEastAsia" w:hAnsiTheme="minorHAnsi" w:cstheme="minorBidi"/>
              <w:noProof/>
              <w:sz w:val="22"/>
            </w:rPr>
          </w:pPr>
          <w:ins w:id="308"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"_Toc468184211"</w:instrText>
            </w:r>
            <w:r w:rsidRPr="00BF3C37">
              <w:rPr>
                <w:rStyle w:val="Hyperlink"/>
                <w:noProof/>
              </w:rPr>
              <w:instrText xml:space="preserve"> </w:instrText>
            </w:r>
            <w:r w:rsidRPr="00BF3C37">
              <w:rPr>
                <w:rStyle w:val="Hyperlink"/>
                <w:noProof/>
              </w:rPr>
              <w:fldChar w:fldCharType="separate"/>
            </w:r>
            <w:r w:rsidRPr="00BF3C37">
              <w:rPr>
                <w:rStyle w:val="Hyperlink"/>
                <w:noProof/>
              </w:rPr>
              <w:t>3.2.4</w:t>
            </w:r>
            <w:r>
              <w:rPr>
                <w:rFonts w:asciiTheme="minorHAnsi" w:eastAsiaTheme="minorEastAsia" w:hAnsiTheme="minorHAnsi" w:cstheme="minorBidi"/>
                <w:noProof/>
                <w:sz w:val="22"/>
              </w:rPr>
              <w:tab/>
            </w:r>
            <w:r w:rsidRPr="00BF3C37">
              <w:rPr>
                <w:rStyle w:val="Hyperlink"/>
                <w:noProof/>
              </w:rPr>
              <w:t>Comando Seletivo para Descida</w:t>
            </w:r>
            <w:r>
              <w:rPr>
                <w:noProof/>
                <w:webHidden/>
              </w:rPr>
              <w:tab/>
            </w:r>
            <w:r>
              <w:rPr>
                <w:noProof/>
                <w:webHidden/>
              </w:rPr>
              <w:fldChar w:fldCharType="begin"/>
            </w:r>
            <w:r>
              <w:rPr>
                <w:noProof/>
                <w:webHidden/>
              </w:rPr>
              <w:instrText xml:space="preserve"> PAGEREF _Toc468184211 \h </w:instrText>
            </w:r>
          </w:ins>
          <w:r>
            <w:rPr>
              <w:noProof/>
              <w:webHidden/>
            </w:rPr>
          </w:r>
          <w:r>
            <w:rPr>
              <w:noProof/>
              <w:webHidden/>
            </w:rPr>
            <w:fldChar w:fldCharType="separate"/>
          </w:r>
          <w:ins w:id="309" w:author="Adam" w:date="2016-11-29T12:00:00Z">
            <w:r>
              <w:rPr>
                <w:noProof/>
                <w:webHidden/>
              </w:rPr>
              <w:t>23</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310" w:author="Adam" w:date="2016-11-29T12:00:00Z"/>
              <w:rFonts w:asciiTheme="minorHAnsi" w:eastAsiaTheme="minorEastAsia" w:hAnsiTheme="minorHAnsi" w:cstheme="minorBidi"/>
              <w:noProof/>
              <w:sz w:val="22"/>
            </w:rPr>
          </w:pPr>
          <w:ins w:id="311"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"_Toc468184212"</w:instrText>
            </w:r>
            <w:r w:rsidRPr="00BF3C37">
              <w:rPr>
                <w:rStyle w:val="Hyperlink"/>
                <w:noProof/>
              </w:rPr>
              <w:instrText xml:space="preserve"> </w:instrText>
            </w:r>
            <w:r w:rsidRPr="00BF3C37">
              <w:rPr>
                <w:rStyle w:val="Hyperlink"/>
                <w:noProof/>
              </w:rPr>
              <w:fldChar w:fldCharType="separate"/>
            </w:r>
            <w:r w:rsidRPr="00BF3C37">
              <w:rPr>
                <w:rStyle w:val="Hyperlink"/>
                <w:noProof/>
              </w:rPr>
              <w:t>3.2.5</w:t>
            </w:r>
            <w:r>
              <w:rPr>
                <w:rFonts w:asciiTheme="minorHAnsi" w:eastAsiaTheme="minorEastAsia" w:hAnsiTheme="minorHAnsi" w:cstheme="minorBidi"/>
                <w:noProof/>
                <w:sz w:val="22"/>
              </w:rPr>
              <w:tab/>
            </w:r>
            <w:r w:rsidRPr="00BF3C37">
              <w:rPr>
                <w:rStyle w:val="Hyperlink"/>
                <w:noProof/>
              </w:rPr>
              <w:t>Circuito eletrônico dos motores das portas da cabine</w:t>
            </w:r>
            <w:r>
              <w:rPr>
                <w:noProof/>
                <w:webHidden/>
              </w:rPr>
              <w:tab/>
            </w:r>
            <w:r>
              <w:rPr>
                <w:noProof/>
                <w:webHidden/>
              </w:rPr>
              <w:fldChar w:fldCharType="begin"/>
            </w:r>
            <w:r>
              <w:rPr>
                <w:noProof/>
                <w:webHidden/>
              </w:rPr>
              <w:instrText xml:space="preserve"> PAGEREF _Toc468184212 \h </w:instrText>
            </w:r>
          </w:ins>
          <w:r>
            <w:rPr>
              <w:noProof/>
              <w:webHidden/>
            </w:rPr>
          </w:r>
          <w:r>
            <w:rPr>
              <w:noProof/>
              <w:webHidden/>
            </w:rPr>
            <w:fldChar w:fldCharType="separate"/>
          </w:r>
          <w:ins w:id="312" w:author="Adam" w:date="2016-11-29T12:00:00Z">
            <w:r>
              <w:rPr>
                <w:noProof/>
                <w:webHidden/>
              </w:rPr>
              <w:t>24</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313" w:author="Adam" w:date="2016-11-29T12:00:00Z"/>
              <w:rFonts w:asciiTheme="minorHAnsi" w:eastAsiaTheme="minorEastAsia" w:hAnsiTheme="minorHAnsi" w:cstheme="minorBidi"/>
              <w:noProof/>
              <w:sz w:val="22"/>
            </w:rPr>
          </w:pPr>
          <w:ins w:id="314"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"_Toc468184213"</w:instrText>
            </w:r>
            <w:r w:rsidRPr="00BF3C37">
              <w:rPr>
                <w:rStyle w:val="Hyperlink"/>
                <w:noProof/>
              </w:rPr>
              <w:instrText xml:space="preserve"> </w:instrText>
            </w:r>
            <w:r w:rsidRPr="00BF3C37">
              <w:rPr>
                <w:rStyle w:val="Hyperlink"/>
                <w:noProof/>
              </w:rPr>
              <w:fldChar w:fldCharType="separate"/>
            </w:r>
            <w:r w:rsidRPr="00BF3C37">
              <w:rPr>
                <w:rStyle w:val="Hyperlink"/>
                <w:noProof/>
              </w:rPr>
              <w:t>3.2.6</w:t>
            </w:r>
            <w:r>
              <w:rPr>
                <w:rFonts w:asciiTheme="minorHAnsi" w:eastAsiaTheme="minorEastAsia" w:hAnsiTheme="minorHAnsi" w:cstheme="minorBidi"/>
                <w:noProof/>
                <w:sz w:val="22"/>
              </w:rPr>
              <w:tab/>
            </w:r>
            <w:r w:rsidRPr="00BF3C37">
              <w:rPr>
                <w:rStyle w:val="Hyperlink"/>
                <w:noProof/>
              </w:rPr>
              <w:t>Botão de Emergência</w:t>
            </w:r>
            <w:r>
              <w:rPr>
                <w:noProof/>
                <w:webHidden/>
              </w:rPr>
              <w:tab/>
            </w:r>
            <w:r>
              <w:rPr>
                <w:noProof/>
                <w:webHidden/>
              </w:rPr>
              <w:fldChar w:fldCharType="begin"/>
            </w:r>
            <w:r>
              <w:rPr>
                <w:noProof/>
                <w:webHidden/>
              </w:rPr>
              <w:instrText xml:space="preserve"> PAGEREF _Toc468184213 \h </w:instrText>
            </w:r>
          </w:ins>
          <w:r>
            <w:rPr>
              <w:noProof/>
              <w:webHidden/>
            </w:rPr>
          </w:r>
          <w:r>
            <w:rPr>
              <w:noProof/>
              <w:webHidden/>
            </w:rPr>
            <w:fldChar w:fldCharType="separate"/>
          </w:r>
          <w:ins w:id="315" w:author="Adam" w:date="2016-11-29T12:00:00Z">
            <w:r>
              <w:rPr>
                <w:noProof/>
                <w:webHidden/>
              </w:rPr>
              <w:t>27</w:t>
            </w:r>
            <w:r>
              <w:rPr>
                <w:noProof/>
                <w:webHidden/>
              </w:rPr>
              <w:fldChar w:fldCharType="end"/>
            </w:r>
            <w:r w:rsidRPr="00BF3C37">
              <w:rPr>
                <w:rStyle w:val="Hyperlink"/>
                <w:noProof/>
              </w:rPr>
              <w:fldChar w:fldCharType="end"/>
            </w:r>
          </w:ins>
        </w:p>
        <w:p w:rsidR="0015699D" w:rsidRDefault="0015699D">
          <w:pPr>
            <w:pStyle w:val="Sumrio1"/>
            <w:rPr>
              <w:ins w:id="316" w:author="Adam" w:date="2016-11-29T12:00:00Z"/>
              <w:rFonts w:asciiTheme="minorHAnsi" w:eastAsiaTheme="minorEastAsia" w:hAnsiTheme="minorHAnsi" w:cstheme="minorBidi"/>
              <w:noProof/>
              <w:sz w:val="22"/>
            </w:rPr>
          </w:pPr>
          <w:ins w:id="317"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"_Toc468184214"</w:instrText>
            </w:r>
            <w:r w:rsidRPr="00BF3C37">
              <w:rPr>
                <w:rStyle w:val="Hyperlink"/>
                <w:noProof/>
              </w:rPr>
              <w:instrText xml:space="preserve"> </w:instrText>
            </w:r>
            <w:r w:rsidRPr="00BF3C37">
              <w:rPr>
                <w:rStyle w:val="Hyperlink"/>
                <w:noProof/>
              </w:rPr>
              <w:fldChar w:fldCharType="separate"/>
            </w:r>
            <w:r w:rsidRPr="00BF3C37">
              <w:rPr>
                <w:rStyle w:val="Hyperlink"/>
                <w:noProof/>
              </w:rPr>
              <w:t>4</w:t>
            </w:r>
            <w:r>
              <w:rPr>
                <w:rFonts w:asciiTheme="minorHAnsi" w:eastAsiaTheme="minorEastAsia" w:hAnsiTheme="minorHAnsi" w:cstheme="minorBidi"/>
                <w:noProof/>
                <w:sz w:val="22"/>
              </w:rPr>
              <w:tab/>
            </w:r>
            <w:r w:rsidRPr="00BF3C37">
              <w:rPr>
                <w:rStyle w:val="Hyperlink"/>
                <w:noProof/>
              </w:rPr>
              <w:t>CONCLUSÃO</w:t>
            </w:r>
            <w:r>
              <w:rPr>
                <w:noProof/>
                <w:webHidden/>
              </w:rPr>
              <w:tab/>
            </w:r>
            <w:r>
              <w:rPr>
                <w:noProof/>
                <w:webHidden/>
              </w:rPr>
              <w:fldChar w:fldCharType="begin"/>
            </w:r>
            <w:r>
              <w:rPr>
                <w:noProof/>
                <w:webHidden/>
              </w:rPr>
              <w:instrText xml:space="preserve"> PAGEREF _Toc468184214 \h </w:instrText>
            </w:r>
          </w:ins>
          <w:r>
            <w:rPr>
              <w:noProof/>
              <w:webHidden/>
            </w:rPr>
          </w:r>
          <w:r>
            <w:rPr>
              <w:noProof/>
              <w:webHidden/>
            </w:rPr>
            <w:fldChar w:fldCharType="separate"/>
          </w:r>
          <w:ins w:id="318" w:author="Adam" w:date="2016-11-29T12:00:00Z">
            <w:r>
              <w:rPr>
                <w:noProof/>
                <w:webHidden/>
              </w:rPr>
              <w:t>28</w:t>
            </w:r>
            <w:r>
              <w:rPr>
                <w:noProof/>
                <w:webHidden/>
              </w:rPr>
              <w:fldChar w:fldCharType="end"/>
            </w:r>
            <w:r w:rsidRPr="00BF3C37">
              <w:rPr>
                <w:rStyle w:val="Hyperlink"/>
                <w:noProof/>
              </w:rPr>
              <w:fldChar w:fldCharType="end"/>
            </w:r>
          </w:ins>
        </w:p>
        <w:p w:rsidR="0015699D" w:rsidRDefault="0015699D">
          <w:pPr>
            <w:pStyle w:val="Sumrio1"/>
            <w:rPr>
              <w:ins w:id="319" w:author="Adam" w:date="2016-11-29T12:00:00Z"/>
              <w:rFonts w:asciiTheme="minorHAnsi" w:eastAsiaTheme="minorEastAsia" w:hAnsiTheme="minorHAnsi" w:cstheme="minorBidi"/>
              <w:noProof/>
              <w:sz w:val="22"/>
            </w:rPr>
          </w:pPr>
          <w:ins w:id="320"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"_Toc468184215"</w:instrText>
            </w:r>
            <w:r w:rsidRPr="00BF3C37">
              <w:rPr>
                <w:rStyle w:val="Hyperlink"/>
                <w:noProof/>
              </w:rPr>
              <w:instrText xml:space="preserve"> </w:instrText>
            </w:r>
            <w:r w:rsidRPr="00BF3C37">
              <w:rPr>
                <w:rStyle w:val="Hyperlink"/>
                <w:noProof/>
              </w:rPr>
              <w:fldChar w:fldCharType="separate"/>
            </w:r>
            <w:r w:rsidRPr="00BF3C37">
              <w:rPr>
                <w:rStyle w:val="Hyperlink"/>
                <w:noProof/>
              </w:rPr>
              <w:t>5</w:t>
            </w:r>
            <w:r>
              <w:rPr>
                <w:rFonts w:asciiTheme="minorHAnsi" w:eastAsiaTheme="minorEastAsia" w:hAnsiTheme="minorHAnsi" w:cstheme="minorBidi"/>
                <w:noProof/>
                <w:sz w:val="22"/>
              </w:rPr>
              <w:tab/>
            </w:r>
            <w:r w:rsidRPr="00BF3C37">
              <w:rPr>
                <w:rStyle w:val="Hyperlink"/>
                <w:noProof/>
              </w:rPr>
              <w:t>REFERÊNCIAS</w:t>
            </w:r>
            <w:r>
              <w:rPr>
                <w:noProof/>
                <w:webHidden/>
              </w:rPr>
              <w:tab/>
            </w:r>
            <w:r>
              <w:rPr>
                <w:noProof/>
                <w:webHidden/>
              </w:rPr>
              <w:fldChar w:fldCharType="begin"/>
            </w:r>
            <w:r>
              <w:rPr>
                <w:noProof/>
                <w:webHidden/>
              </w:rPr>
              <w:instrText xml:space="preserve"> PAGEREF _Toc468184215 \h </w:instrText>
            </w:r>
          </w:ins>
          <w:r>
            <w:rPr>
              <w:noProof/>
              <w:webHidden/>
            </w:rPr>
          </w:r>
          <w:r>
            <w:rPr>
              <w:noProof/>
              <w:webHidden/>
            </w:rPr>
            <w:fldChar w:fldCharType="separate"/>
          </w:r>
          <w:ins w:id="321" w:author="Adam" w:date="2016-11-29T12:00:00Z">
            <w:r>
              <w:rPr>
                <w:noProof/>
                <w:webHidden/>
              </w:rPr>
              <w:t>29</w:t>
            </w:r>
            <w:r>
              <w:rPr>
                <w:noProof/>
                <w:webHidden/>
              </w:rPr>
              <w:fldChar w:fldCharType="end"/>
            </w:r>
            <w:r w:rsidRPr="00BF3C37">
              <w:rPr>
                <w:rStyle w:val="Hyperlink"/>
                <w:noProof/>
              </w:rPr>
              <w:fldChar w:fldCharType="end"/>
            </w:r>
          </w:ins>
        </w:p>
        <w:p w:rsidR="006B2A20" w:rsidRDefault="006B2A20">
          <w:pPr>
            <w:rPr>
              <w:ins w:id="322" w:author="Adam" w:date="2016-11-29T11:57:00Z"/>
            </w:rPr>
          </w:pPr>
          <w:ins w:id="323" w:author="Adam" w:date="2016-11-29T11:58:00Z">
            <w:r>
              <w:rPr>
                <w:rFonts w:ascii="Arial" w:eastAsia="Times New Roman" w:hAnsi="Arial"/>
                <w:sz w:val="20"/>
                <w:lang w:eastAsia="pt-BR"/>
              </w:rPr>
              <w:fldChar w:fldCharType="end"/>
            </w:r>
          </w:ins>
        </w:p>
        <w:customXmlInsRangeStart w:id="324" w:author="Adam" w:date="2016-11-29T11:57:00Z"/>
      </w:sdtContent>
    </w:sdt>
    <w:customXmlInsRangeEnd w:id="324"/>
    <w:p w:rsidR="009E19D1" w:rsidRDefault="009E19D1" w:rsidP="003B68F7">
      <w:pPr>
        <w:autoSpaceDE w:val="0"/>
        <w:autoSpaceDN w:val="0"/>
        <w:adjustRightInd w:val="0"/>
        <w:jc w:val="center"/>
        <w:rPr>
          <w:rFonts w:ascii="Arial" w:hAnsi="Arial" w:cs="Arial"/>
          <w:b/>
          <w:bCs/>
          <w:sz w:val="24"/>
          <w:szCs w:val="24"/>
        </w:rPr>
      </w:pPr>
    </w:p>
    <w:p w:rsidR="00E44B52" w:rsidDel="009E19D1" w:rsidRDefault="0080656C" w:rsidP="00E44B52">
      <w:pPr>
        <w:pStyle w:val="Sumrio1"/>
        <w:rPr>
          <w:del w:id="325" w:author="Adam" w:date="2016-11-29T11:55:00Z"/>
          <w:rFonts w:cs="Arial"/>
          <w:b/>
          <w:bCs/>
          <w:szCs w:val="24"/>
        </w:rPr>
      </w:pPr>
      <w:del w:id="326" w:author="Adam" w:date="2016-11-29T11:55:00Z">
        <w:r w:rsidRPr="002F217B" w:rsidDel="009E19D1">
          <w:rPr>
            <w:rFonts w:cs="Arial"/>
            <w:b/>
            <w:bCs/>
            <w:sz w:val="24"/>
            <w:szCs w:val="24"/>
          </w:rPr>
          <w:fldChar w:fldCharType="begin"/>
        </w:r>
        <w:r w:rsidR="0009147F" w:rsidRPr="002F217B" w:rsidDel="009E19D1">
          <w:rPr>
            <w:rFonts w:cs="Arial"/>
            <w:b/>
            <w:bCs/>
            <w:szCs w:val="24"/>
          </w:rPr>
          <w:delInstrText xml:space="preserve"> TOC \o "1-4" \h \z \u </w:delInstrText>
        </w:r>
        <w:r w:rsidRPr="002F217B" w:rsidDel="009E19D1">
          <w:rPr>
            <w:rFonts w:cs="Arial"/>
            <w:b/>
            <w:bCs/>
            <w:sz w:val="24"/>
            <w:szCs w:val="24"/>
          </w:rPr>
          <w:fldChar w:fldCharType="separate"/>
        </w:r>
      </w:del>
    </w:p>
    <w:p w:rsidR="00E44B52" w:rsidDel="009E19D1" w:rsidRDefault="00E44B52" w:rsidP="00E44B52">
      <w:pPr>
        <w:rPr>
          <w:del w:id="327" w:author="Adam" w:date="2016-11-29T11:55:00Z"/>
          <w:lang w:eastAsia="pt-BR"/>
        </w:rPr>
      </w:pPr>
    </w:p>
    <w:p w:rsidR="00E44B52" w:rsidDel="009E19D1" w:rsidRDefault="00946675" w:rsidP="00E44B52">
      <w:pPr>
        <w:rPr>
          <w:del w:id="328" w:author="Adam" w:date="2016-11-29T11:55:00Z"/>
          <w:lang w:eastAsia="pt-BR"/>
        </w:rPr>
      </w:pPr>
      <w:del w:id="329" w:author="Adam" w:date="2016-11-29T11:55:00Z">
        <w:r w:rsidRPr="00946675" w:rsidDel="009E19D1">
          <w:rPr>
            <w:rFonts w:ascii="Arial" w:hAnsi="Arial" w:cs="Arial"/>
            <w:b/>
            <w:bCs/>
            <w:color w:val="FF0000"/>
            <w:sz w:val="24"/>
            <w:szCs w:val="24"/>
          </w:rPr>
          <w:delText>F</w:delText>
        </w:r>
        <w:r w:rsidDel="009E19D1">
          <w:rPr>
            <w:rFonts w:ascii="Arial" w:hAnsi="Arial" w:cs="Arial"/>
            <w:b/>
            <w:bCs/>
            <w:color w:val="FF0000"/>
            <w:sz w:val="24"/>
            <w:szCs w:val="24"/>
          </w:rPr>
          <w:delText>ALTA FAZER TOMAR CUIDADO COM A TABULAÇÃO</w:delText>
        </w:r>
      </w:del>
    </w:p>
    <w:p w:rsidR="00E44B52" w:rsidDel="009E19D1" w:rsidRDefault="00E44B52" w:rsidP="00E44B52">
      <w:pPr>
        <w:rPr>
          <w:del w:id="330" w:author="Adam" w:date="2016-11-29T11:55:00Z"/>
          <w:lang w:eastAsia="pt-BR"/>
        </w:rPr>
      </w:pPr>
    </w:p>
    <w:p w:rsidR="00E44B52" w:rsidDel="009E19D1" w:rsidRDefault="00E44B52" w:rsidP="00E44B52">
      <w:pPr>
        <w:rPr>
          <w:del w:id="331" w:author="Adam" w:date="2016-11-29T11:55:00Z"/>
          <w:lang w:eastAsia="pt-BR"/>
        </w:rPr>
      </w:pPr>
    </w:p>
    <w:p w:rsidR="00E44B52" w:rsidDel="009E19D1" w:rsidRDefault="00E44B52" w:rsidP="00E44B52">
      <w:pPr>
        <w:rPr>
          <w:del w:id="332" w:author="Adam" w:date="2016-11-29T11:55:00Z"/>
          <w:lang w:eastAsia="pt-BR"/>
        </w:rPr>
      </w:pPr>
    </w:p>
    <w:p w:rsidR="00E44B52" w:rsidDel="009E19D1" w:rsidRDefault="00E44B52" w:rsidP="00E44B52">
      <w:pPr>
        <w:rPr>
          <w:del w:id="333" w:author="Adam" w:date="2016-11-29T11:55:00Z"/>
          <w:lang w:eastAsia="pt-BR"/>
        </w:rPr>
      </w:pPr>
    </w:p>
    <w:p w:rsidR="00E44B52" w:rsidDel="009E19D1" w:rsidRDefault="00E44B52" w:rsidP="00E44B52">
      <w:pPr>
        <w:rPr>
          <w:del w:id="334" w:author="Adam" w:date="2016-11-29T11:55:00Z"/>
          <w:lang w:eastAsia="pt-BR"/>
        </w:rPr>
      </w:pPr>
    </w:p>
    <w:p w:rsidR="00E44B52" w:rsidDel="009E19D1" w:rsidRDefault="00E44B52" w:rsidP="00E44B52">
      <w:pPr>
        <w:rPr>
          <w:del w:id="335" w:author="Adam" w:date="2016-11-29T11:55:00Z"/>
          <w:lang w:eastAsia="pt-BR"/>
        </w:rPr>
      </w:pPr>
    </w:p>
    <w:p w:rsidR="00E44B52" w:rsidRPr="00E44B52" w:rsidDel="009E19D1" w:rsidRDefault="00E44B52" w:rsidP="00E44B52">
      <w:pPr>
        <w:rPr>
          <w:del w:id="336" w:author="Adam" w:date="2016-11-29T11:55:00Z"/>
          <w:lang w:eastAsia="pt-BR"/>
        </w:rPr>
      </w:pPr>
    </w:p>
    <w:p w:rsidR="0009147F" w:rsidDel="009E19D1" w:rsidRDefault="0009147F">
      <w:pPr>
        <w:pStyle w:val="Sumrio1"/>
        <w:rPr>
          <w:del w:id="337" w:author="Adam" w:date="2016-11-29T11:55:00Z"/>
          <w:rFonts w:ascii="Times New Roman" w:hAnsi="Times New Roman"/>
          <w:noProof/>
          <w:szCs w:val="24"/>
        </w:rPr>
      </w:pPr>
    </w:p>
    <w:p w:rsidR="0009147F" w:rsidRPr="002F217B" w:rsidDel="009E19D1" w:rsidRDefault="0080656C" w:rsidP="003B68F7">
      <w:pPr>
        <w:autoSpaceDE w:val="0"/>
        <w:autoSpaceDN w:val="0"/>
        <w:adjustRightInd w:val="0"/>
        <w:rPr>
          <w:del w:id="338" w:author="Adam" w:date="2016-11-29T11:55:00Z"/>
          <w:rFonts w:ascii="Arial" w:hAnsi="Arial" w:cs="Arial"/>
          <w:b/>
          <w:bCs/>
          <w:sz w:val="24"/>
          <w:szCs w:val="24"/>
        </w:rPr>
      </w:pPr>
      <w:del w:id="339" w:author="Adam" w:date="2016-11-29T11:55:00Z">
        <w:r w:rsidRPr="002F217B" w:rsidDel="009E19D1">
          <w:rPr>
            <w:rFonts w:cs="Arial"/>
            <w:b/>
            <w:bCs/>
            <w:szCs w:val="24"/>
          </w:rPr>
          <w:fldChar w:fldCharType="end"/>
        </w:r>
      </w:del>
    </w:p>
    <w:p w:rsidR="0009147F" w:rsidDel="009E19D1" w:rsidRDefault="0009147F" w:rsidP="003B68F7">
      <w:pPr>
        <w:autoSpaceDE w:val="0"/>
        <w:autoSpaceDN w:val="0"/>
        <w:adjustRightInd w:val="0"/>
        <w:rPr>
          <w:del w:id="340" w:author="Adam" w:date="2016-11-29T11:55:00Z"/>
          <w:rFonts w:ascii="Arial" w:hAnsi="Arial" w:cs="Arial"/>
          <w:b/>
          <w:bCs/>
          <w:sz w:val="24"/>
          <w:szCs w:val="24"/>
        </w:rPr>
      </w:pPr>
    </w:p>
    <w:p w:rsidR="0009147F" w:rsidDel="009E19D1" w:rsidRDefault="0009147F" w:rsidP="003B68F7">
      <w:pPr>
        <w:autoSpaceDE w:val="0"/>
        <w:autoSpaceDN w:val="0"/>
        <w:adjustRightInd w:val="0"/>
        <w:rPr>
          <w:del w:id="341" w:author="Adam" w:date="2016-11-29T11:55:00Z"/>
          <w:rFonts w:ascii="Arial" w:hAnsi="Arial" w:cs="Arial"/>
          <w:b/>
          <w:bCs/>
          <w:sz w:val="24"/>
          <w:szCs w:val="24"/>
        </w:rPr>
      </w:pPr>
    </w:p>
    <w:p w:rsidR="0009147F" w:rsidDel="009E19D1" w:rsidRDefault="0009147F" w:rsidP="003B68F7">
      <w:pPr>
        <w:autoSpaceDE w:val="0"/>
        <w:autoSpaceDN w:val="0"/>
        <w:adjustRightInd w:val="0"/>
        <w:rPr>
          <w:del w:id="342" w:author="Adam" w:date="2016-11-29T11:55:00Z"/>
          <w:rFonts w:ascii="Arial" w:hAnsi="Arial" w:cs="Arial"/>
          <w:b/>
          <w:bCs/>
          <w:sz w:val="24"/>
          <w:szCs w:val="24"/>
        </w:rPr>
      </w:pPr>
    </w:p>
    <w:p w:rsidR="0009147F" w:rsidDel="009E19D1" w:rsidRDefault="0009147F" w:rsidP="003B68F7">
      <w:pPr>
        <w:autoSpaceDE w:val="0"/>
        <w:autoSpaceDN w:val="0"/>
        <w:adjustRightInd w:val="0"/>
        <w:rPr>
          <w:del w:id="343" w:author="Adam" w:date="2016-11-29T11:55:00Z"/>
          <w:rFonts w:ascii="Arial" w:hAnsi="Arial" w:cs="Arial"/>
          <w:b/>
          <w:bCs/>
          <w:sz w:val="24"/>
          <w:szCs w:val="24"/>
        </w:rPr>
      </w:pPr>
    </w:p>
    <w:p w:rsidR="0009147F" w:rsidDel="009E19D1" w:rsidRDefault="0009147F" w:rsidP="003B68F7">
      <w:pPr>
        <w:autoSpaceDE w:val="0"/>
        <w:autoSpaceDN w:val="0"/>
        <w:adjustRightInd w:val="0"/>
        <w:rPr>
          <w:del w:id="344" w:author="Adam" w:date="2016-11-29T11:55:00Z"/>
          <w:rFonts w:ascii="Arial" w:hAnsi="Arial" w:cs="Arial"/>
          <w:b/>
          <w:bCs/>
          <w:sz w:val="24"/>
          <w:szCs w:val="24"/>
        </w:rPr>
      </w:pPr>
    </w:p>
    <w:p w:rsidR="0009147F" w:rsidDel="009E19D1" w:rsidRDefault="0009147F" w:rsidP="003B68F7">
      <w:pPr>
        <w:autoSpaceDE w:val="0"/>
        <w:autoSpaceDN w:val="0"/>
        <w:adjustRightInd w:val="0"/>
        <w:rPr>
          <w:del w:id="345" w:author="Adam" w:date="2016-11-29T11:55:00Z"/>
          <w:rFonts w:ascii="Arial" w:hAnsi="Arial" w:cs="Arial"/>
          <w:b/>
          <w:bCs/>
          <w:sz w:val="24"/>
          <w:szCs w:val="24"/>
        </w:rPr>
      </w:pPr>
    </w:p>
    <w:p w:rsidR="0009147F" w:rsidDel="009E19D1" w:rsidRDefault="0009147F" w:rsidP="003B68F7">
      <w:pPr>
        <w:autoSpaceDE w:val="0"/>
        <w:autoSpaceDN w:val="0"/>
        <w:adjustRightInd w:val="0"/>
        <w:rPr>
          <w:del w:id="346" w:author="Adam" w:date="2016-11-29T11:55:00Z"/>
          <w:rFonts w:ascii="Arial" w:hAnsi="Arial" w:cs="Arial"/>
          <w:b/>
          <w:bCs/>
          <w:sz w:val="24"/>
          <w:szCs w:val="24"/>
        </w:rPr>
      </w:pPr>
    </w:p>
    <w:p w:rsidR="0009147F" w:rsidDel="009E19D1" w:rsidRDefault="0009147F" w:rsidP="003B68F7">
      <w:pPr>
        <w:autoSpaceDE w:val="0"/>
        <w:autoSpaceDN w:val="0"/>
        <w:adjustRightInd w:val="0"/>
        <w:rPr>
          <w:del w:id="347" w:author="Adam" w:date="2016-11-29T11:55:00Z"/>
          <w:rFonts w:ascii="Arial" w:hAnsi="Arial" w:cs="Arial"/>
          <w:b/>
          <w:bCs/>
          <w:sz w:val="24"/>
          <w:szCs w:val="24"/>
        </w:rPr>
      </w:pPr>
    </w:p>
    <w:p w:rsidR="0009147F" w:rsidDel="009E19D1" w:rsidRDefault="0009147F" w:rsidP="003B68F7">
      <w:pPr>
        <w:autoSpaceDE w:val="0"/>
        <w:autoSpaceDN w:val="0"/>
        <w:adjustRightInd w:val="0"/>
        <w:rPr>
          <w:del w:id="348" w:author="Adam" w:date="2016-11-29T11:55:00Z"/>
          <w:rFonts w:ascii="Arial" w:hAnsi="Arial" w:cs="Arial"/>
          <w:b/>
          <w:bCs/>
          <w:sz w:val="24"/>
          <w:szCs w:val="24"/>
        </w:rPr>
      </w:pPr>
    </w:p>
    <w:p w:rsidR="0009147F" w:rsidDel="009E19D1" w:rsidRDefault="0009147F" w:rsidP="003B68F7">
      <w:pPr>
        <w:autoSpaceDE w:val="0"/>
        <w:autoSpaceDN w:val="0"/>
        <w:adjustRightInd w:val="0"/>
        <w:rPr>
          <w:del w:id="349" w:author="Adam" w:date="2016-11-29T11:55:00Z"/>
          <w:rFonts w:ascii="Arial" w:hAnsi="Arial" w:cs="Arial"/>
          <w:b/>
          <w:bCs/>
          <w:sz w:val="24"/>
          <w:szCs w:val="24"/>
        </w:rPr>
      </w:pPr>
    </w:p>
    <w:p w:rsidR="0009147F" w:rsidDel="009E19D1" w:rsidRDefault="0009147F" w:rsidP="003B68F7">
      <w:pPr>
        <w:autoSpaceDE w:val="0"/>
        <w:autoSpaceDN w:val="0"/>
        <w:adjustRightInd w:val="0"/>
        <w:rPr>
          <w:del w:id="350" w:author="Adam" w:date="2016-11-29T11:55:00Z"/>
          <w:rFonts w:ascii="Arial" w:hAnsi="Arial" w:cs="Arial"/>
          <w:b/>
          <w:bCs/>
          <w:sz w:val="24"/>
          <w:szCs w:val="24"/>
        </w:rPr>
      </w:pPr>
    </w:p>
    <w:p w:rsidR="00E44B52" w:rsidDel="009E19D1" w:rsidRDefault="00E44B52" w:rsidP="003B68F7">
      <w:pPr>
        <w:autoSpaceDE w:val="0"/>
        <w:autoSpaceDN w:val="0"/>
        <w:adjustRightInd w:val="0"/>
        <w:rPr>
          <w:del w:id="351" w:author="Adam" w:date="2016-11-29T11:55:00Z"/>
          <w:rFonts w:ascii="Arial" w:hAnsi="Arial" w:cs="Arial"/>
          <w:b/>
          <w:bCs/>
          <w:sz w:val="24"/>
          <w:szCs w:val="24"/>
        </w:rPr>
      </w:pPr>
    </w:p>
    <w:p w:rsidR="0009147F" w:rsidDel="009E19D1" w:rsidRDefault="0009147F" w:rsidP="003B68F7">
      <w:pPr>
        <w:autoSpaceDE w:val="0"/>
        <w:autoSpaceDN w:val="0"/>
        <w:adjustRightInd w:val="0"/>
        <w:rPr>
          <w:del w:id="352" w:author="Adam" w:date="2016-11-29T11:55:00Z"/>
          <w:rFonts w:ascii="Arial" w:hAnsi="Arial" w:cs="Arial"/>
          <w:b/>
          <w:bCs/>
          <w:sz w:val="24"/>
          <w:szCs w:val="24"/>
        </w:rPr>
      </w:pPr>
    </w:p>
    <w:p w:rsidR="00946675" w:rsidDel="009E19D1" w:rsidRDefault="00946675" w:rsidP="003B68F7">
      <w:pPr>
        <w:autoSpaceDE w:val="0"/>
        <w:autoSpaceDN w:val="0"/>
        <w:adjustRightInd w:val="0"/>
        <w:rPr>
          <w:del w:id="353" w:author="Adam" w:date="2016-11-29T11:55:00Z"/>
          <w:rFonts w:ascii="Arial" w:hAnsi="Arial" w:cs="Arial"/>
          <w:b/>
          <w:bCs/>
          <w:sz w:val="24"/>
          <w:szCs w:val="24"/>
        </w:rPr>
      </w:pPr>
    </w:p>
    <w:p w:rsidR="009E19D1" w:rsidRDefault="009E19D1">
      <w:pPr>
        <w:spacing w:after="0" w:line="240" w:lineRule="auto"/>
        <w:rPr>
          <w:ins w:id="354" w:author="Adam" w:date="2016-11-29T11:55:00Z"/>
          <w:rFonts w:ascii="Arial" w:hAnsi="Arial" w:cs="Arial"/>
          <w:b/>
          <w:bCs/>
          <w:sz w:val="24"/>
          <w:szCs w:val="24"/>
        </w:rPr>
      </w:pPr>
      <w:ins w:id="355" w:author="Adam" w:date="2016-11-29T11:55:00Z">
        <w:r>
          <w:rPr>
            <w:rFonts w:ascii="Arial" w:hAnsi="Arial" w:cs="Arial"/>
            <w:b/>
            <w:bCs/>
            <w:sz w:val="24"/>
            <w:szCs w:val="24"/>
          </w:rPr>
          <w:br w:type="page"/>
        </w:r>
      </w:ins>
    </w:p>
    <w:p w:rsidR="0009147F" w:rsidRDefault="0009147F" w:rsidP="003B68F7">
      <w:pPr>
        <w:autoSpaceDE w:val="0"/>
        <w:autoSpaceDN w:val="0"/>
        <w:adjustRightInd w:val="0"/>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r>
        <w:rPr>
          <w:rFonts w:ascii="Arial" w:hAnsi="Arial" w:cs="Arial"/>
          <w:b/>
          <w:bCs/>
          <w:sz w:val="24"/>
          <w:szCs w:val="24"/>
        </w:rPr>
        <w:t>LISTA DE FIGURAS</w:t>
      </w:r>
    </w:p>
    <w:p w:rsidR="00E7698F" w:rsidRDefault="00E7698F" w:rsidP="00E7698F">
      <w:pPr>
        <w:spacing w:line="360" w:lineRule="auto"/>
        <w:jc w:val="both"/>
        <w:rPr>
          <w:ins w:id="356" w:author="Adam" w:date="2016-11-29T09:41:00Z"/>
          <w:rFonts w:ascii="Arial" w:hAnsi="Arial" w:cs="Arial"/>
          <w:b/>
          <w:sz w:val="24"/>
          <w:szCs w:val="24"/>
          <w:lang w:eastAsia="pt-BR"/>
        </w:rPr>
      </w:pPr>
      <w:ins w:id="357" w:author="Adam" w:date="2016-11-29T09:41:00Z">
        <w:r w:rsidRPr="00C828A1">
          <w:rPr>
            <w:rFonts w:ascii="Arial" w:hAnsi="Arial" w:cs="Arial"/>
            <w:b/>
            <w:sz w:val="24"/>
            <w:szCs w:val="24"/>
            <w:highlight w:val="yellow"/>
            <w:lang w:eastAsia="pt-BR"/>
            <w:rPrChange w:id="358" w:author="Adam" w:date="2016-11-29T10:10:00Z">
              <w:rPr>
                <w:rFonts w:ascii="Arial" w:hAnsi="Arial" w:cs="Arial"/>
                <w:b/>
                <w:sz w:val="24"/>
                <w:szCs w:val="24"/>
                <w:lang w:eastAsia="pt-BR"/>
              </w:rPr>
            </w:rPrChange>
          </w:rPr>
          <w:t>FIZ O SUMÁRIO AUTOMÁTICO, FALTA ESTILIZAR (FORMATAR E TABULAR)</w:t>
        </w:r>
      </w:ins>
    </w:p>
    <w:p w:rsidR="00C81727" w:rsidRDefault="007C58B1">
      <w:pPr>
        <w:pStyle w:val="ndicedeilustraes"/>
        <w:tabs>
          <w:tab w:val="right" w:leader="dot" w:pos="9062"/>
        </w:tabs>
        <w:rPr>
          <w:ins w:id="359" w:author="Adam" w:date="2016-11-29T10:48:00Z"/>
          <w:rFonts w:asciiTheme="minorHAnsi" w:eastAsiaTheme="minorEastAsia" w:hAnsiTheme="minorHAnsi" w:cstheme="minorBidi"/>
          <w:noProof/>
          <w:lang w:eastAsia="pt-BR"/>
        </w:rPr>
      </w:pPr>
      <w:ins w:id="360" w:author="Adam" w:date="2016-11-29T09:48:00Z">
        <w:r>
          <w:rPr>
            <w:rFonts w:ascii="Arial" w:hAnsi="Arial" w:cs="Arial"/>
            <w:b/>
            <w:bCs/>
            <w:sz w:val="24"/>
            <w:szCs w:val="24"/>
          </w:rPr>
          <w:fldChar w:fldCharType="begin"/>
        </w:r>
        <w:r>
          <w:rPr>
            <w:rFonts w:ascii="Arial" w:hAnsi="Arial" w:cs="Arial"/>
            <w:b/>
            <w:bCs/>
            <w:sz w:val="24"/>
            <w:szCs w:val="24"/>
          </w:rPr>
          <w:instrText xml:space="preserve"> TOC \h \z \c "Figura" </w:instrText>
        </w:r>
      </w:ins>
      <w:r>
        <w:rPr>
          <w:rFonts w:ascii="Arial" w:hAnsi="Arial" w:cs="Arial"/>
          <w:b/>
          <w:bCs/>
          <w:sz w:val="24"/>
          <w:szCs w:val="24"/>
        </w:rPr>
        <w:fldChar w:fldCharType="separate"/>
      </w:r>
      <w:ins w:id="361" w:author="Adam" w:date="2016-11-29T10:48:00Z">
        <w:r w:rsidR="00C81727" w:rsidRPr="00AA6611">
          <w:rPr>
            <w:rStyle w:val="Hyperlink"/>
            <w:noProof/>
          </w:rPr>
          <w:fldChar w:fldCharType="begin"/>
        </w:r>
        <w:r w:rsidR="00C81727" w:rsidRPr="00AA6611">
          <w:rPr>
            <w:rStyle w:val="Hyperlink"/>
            <w:noProof/>
          </w:rPr>
          <w:instrText xml:space="preserve"> </w:instrText>
        </w:r>
        <w:r w:rsidR="00C81727">
          <w:rPr>
            <w:noProof/>
          </w:rPr>
          <w:instrText>HYPERLINK \l "_Toc468179850"</w:instrText>
        </w:r>
        <w:r w:rsidR="00C81727" w:rsidRPr="00AA6611">
          <w:rPr>
            <w:rStyle w:val="Hyperlink"/>
            <w:noProof/>
          </w:rPr>
          <w:instrText xml:space="preserve"> </w:instrText>
        </w:r>
        <w:r w:rsidR="00C81727" w:rsidRPr="00AA6611">
          <w:rPr>
            <w:rStyle w:val="Hyperlink"/>
            <w:noProof/>
          </w:rPr>
          <w:fldChar w:fldCharType="separate"/>
        </w:r>
        <w:r w:rsidR="00C81727" w:rsidRPr="00AA6611">
          <w:rPr>
            <w:rStyle w:val="Hyperlink"/>
            <w:noProof/>
          </w:rPr>
          <w:t>Figura 1 - ArduinoMega 2560 R3</w:t>
        </w:r>
        <w:r w:rsidR="00C81727">
          <w:rPr>
            <w:noProof/>
            <w:webHidden/>
          </w:rPr>
          <w:tab/>
        </w:r>
        <w:r w:rsidR="00C81727">
          <w:rPr>
            <w:noProof/>
            <w:webHidden/>
          </w:rPr>
          <w:fldChar w:fldCharType="begin"/>
        </w:r>
        <w:r w:rsidR="00C81727">
          <w:rPr>
            <w:noProof/>
            <w:webHidden/>
          </w:rPr>
          <w:instrText xml:space="preserve"> PAGEREF _Toc468179850 \h </w:instrText>
        </w:r>
      </w:ins>
      <w:r w:rsidR="00C81727">
        <w:rPr>
          <w:noProof/>
          <w:webHidden/>
        </w:rPr>
      </w:r>
      <w:r w:rsidR="00C81727">
        <w:rPr>
          <w:noProof/>
          <w:webHidden/>
        </w:rPr>
        <w:fldChar w:fldCharType="separate"/>
      </w:r>
      <w:ins w:id="362" w:author="Adam" w:date="2016-11-29T10:48:00Z">
        <w:r w:rsidR="00C81727">
          <w:rPr>
            <w:noProof/>
            <w:webHidden/>
          </w:rPr>
          <w:t>6</w:t>
        </w:r>
        <w:r w:rsidR="00C81727">
          <w:rPr>
            <w:noProof/>
            <w:webHidden/>
          </w:rPr>
          <w:fldChar w:fldCharType="end"/>
        </w:r>
        <w:r w:rsidR="00C81727" w:rsidRPr="00AA6611">
          <w:rPr>
            <w:rStyle w:val="Hyperlink"/>
            <w:noProof/>
          </w:rPr>
          <w:fldChar w:fldCharType="end"/>
        </w:r>
      </w:ins>
    </w:p>
    <w:p w:rsidR="00C81727" w:rsidRDefault="00C81727">
      <w:pPr>
        <w:pStyle w:val="ndicedeilustraes"/>
        <w:tabs>
          <w:tab w:val="right" w:leader="dot" w:pos="9062"/>
        </w:tabs>
        <w:rPr>
          <w:ins w:id="363" w:author="Adam" w:date="2016-11-29T10:48:00Z"/>
          <w:rFonts w:asciiTheme="minorHAnsi" w:eastAsiaTheme="minorEastAsia" w:hAnsiTheme="minorHAnsi" w:cstheme="minorBidi"/>
          <w:noProof/>
          <w:lang w:eastAsia="pt-BR"/>
        </w:rPr>
      </w:pPr>
      <w:ins w:id="364"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"_Toc468179851"</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2 - Alimentação da Placa ArduinoMega 2560 R3</w:t>
        </w:r>
        <w:r>
          <w:rPr>
            <w:noProof/>
            <w:webHidden/>
          </w:rPr>
          <w:tab/>
        </w:r>
        <w:r>
          <w:rPr>
            <w:noProof/>
            <w:webHidden/>
          </w:rPr>
          <w:fldChar w:fldCharType="begin"/>
        </w:r>
        <w:r>
          <w:rPr>
            <w:noProof/>
            <w:webHidden/>
          </w:rPr>
          <w:instrText xml:space="preserve"> PAGEREF _Toc468179851 \h </w:instrText>
        </w:r>
      </w:ins>
      <w:r>
        <w:rPr>
          <w:noProof/>
          <w:webHidden/>
        </w:rPr>
      </w:r>
      <w:r>
        <w:rPr>
          <w:noProof/>
          <w:webHidden/>
        </w:rPr>
        <w:fldChar w:fldCharType="separate"/>
      </w:r>
      <w:ins w:id="365" w:author="Adam" w:date="2016-11-29T10:48:00Z">
        <w:r>
          <w:rPr>
            <w:noProof/>
            <w:webHidden/>
          </w:rPr>
          <w:t>7</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366" w:author="Adam" w:date="2016-11-29T10:48:00Z"/>
          <w:rFonts w:asciiTheme="minorHAnsi" w:eastAsiaTheme="minorEastAsia" w:hAnsiTheme="minorHAnsi" w:cstheme="minorBidi"/>
          <w:noProof/>
          <w:lang w:eastAsia="pt-BR"/>
        </w:rPr>
      </w:pPr>
      <w:ins w:id="367"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"_Toc468179852"</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3 - Regulador de Tensão ArduinoMega 2560 R3</w:t>
        </w:r>
        <w:r>
          <w:rPr>
            <w:noProof/>
            <w:webHidden/>
          </w:rPr>
          <w:tab/>
        </w:r>
        <w:r>
          <w:rPr>
            <w:noProof/>
            <w:webHidden/>
          </w:rPr>
          <w:fldChar w:fldCharType="begin"/>
        </w:r>
        <w:r>
          <w:rPr>
            <w:noProof/>
            <w:webHidden/>
          </w:rPr>
          <w:instrText xml:space="preserve"> PAGEREF _Toc468179852 \h </w:instrText>
        </w:r>
      </w:ins>
      <w:r>
        <w:rPr>
          <w:noProof/>
          <w:webHidden/>
        </w:rPr>
      </w:r>
      <w:r>
        <w:rPr>
          <w:noProof/>
          <w:webHidden/>
        </w:rPr>
        <w:fldChar w:fldCharType="separate"/>
      </w:r>
      <w:ins w:id="368" w:author="Adam" w:date="2016-11-29T10:48:00Z">
        <w:r>
          <w:rPr>
            <w:noProof/>
            <w:webHidden/>
          </w:rPr>
          <w:t>8</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369" w:author="Adam" w:date="2016-11-29T10:48:00Z"/>
          <w:rFonts w:asciiTheme="minorHAnsi" w:eastAsiaTheme="minorEastAsia" w:hAnsiTheme="minorHAnsi" w:cstheme="minorBidi"/>
          <w:noProof/>
          <w:lang w:eastAsia="pt-BR"/>
        </w:rPr>
      </w:pPr>
      <w:ins w:id="370"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"_Toc468179853"</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4 - Conectores de Alimentação Arduino Mega 2560 R3</w:t>
        </w:r>
        <w:r>
          <w:rPr>
            <w:noProof/>
            <w:webHidden/>
          </w:rPr>
          <w:tab/>
        </w:r>
        <w:r>
          <w:rPr>
            <w:noProof/>
            <w:webHidden/>
          </w:rPr>
          <w:fldChar w:fldCharType="begin"/>
        </w:r>
        <w:r>
          <w:rPr>
            <w:noProof/>
            <w:webHidden/>
          </w:rPr>
          <w:instrText xml:space="preserve"> PAGEREF _Toc468179853 \h </w:instrText>
        </w:r>
      </w:ins>
      <w:r>
        <w:rPr>
          <w:noProof/>
          <w:webHidden/>
        </w:rPr>
      </w:r>
      <w:r>
        <w:rPr>
          <w:noProof/>
          <w:webHidden/>
        </w:rPr>
        <w:fldChar w:fldCharType="separate"/>
      </w:r>
      <w:ins w:id="371" w:author="Adam" w:date="2016-11-29T10:48:00Z">
        <w:r>
          <w:rPr>
            <w:noProof/>
            <w:webHidden/>
          </w:rPr>
          <w:t>9</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372" w:author="Adam" w:date="2016-11-29T10:48:00Z"/>
          <w:rFonts w:asciiTheme="minorHAnsi" w:eastAsiaTheme="minorEastAsia" w:hAnsiTheme="minorHAnsi" w:cstheme="minorBidi"/>
          <w:noProof/>
          <w:lang w:eastAsia="pt-BR"/>
        </w:rPr>
      </w:pPr>
      <w:ins w:id="373"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"_Toc468179854"</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5 - Saída PWM</w:t>
        </w:r>
        <w:r>
          <w:rPr>
            <w:noProof/>
            <w:webHidden/>
          </w:rPr>
          <w:tab/>
        </w:r>
        <w:r>
          <w:rPr>
            <w:noProof/>
            <w:webHidden/>
          </w:rPr>
          <w:fldChar w:fldCharType="begin"/>
        </w:r>
        <w:r>
          <w:rPr>
            <w:noProof/>
            <w:webHidden/>
          </w:rPr>
          <w:instrText xml:space="preserve"> PAGEREF _Toc468179854 \h </w:instrText>
        </w:r>
      </w:ins>
      <w:r>
        <w:rPr>
          <w:noProof/>
          <w:webHidden/>
        </w:rPr>
      </w:r>
      <w:r>
        <w:rPr>
          <w:noProof/>
          <w:webHidden/>
        </w:rPr>
        <w:fldChar w:fldCharType="separate"/>
      </w:r>
      <w:ins w:id="374" w:author="Adam" w:date="2016-11-29T10:48:00Z">
        <w:r>
          <w:rPr>
            <w:noProof/>
            <w:webHidden/>
          </w:rPr>
          <w:t>10</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375" w:author="Adam" w:date="2016-11-29T10:48:00Z"/>
          <w:rFonts w:asciiTheme="minorHAnsi" w:eastAsiaTheme="minorEastAsia" w:hAnsiTheme="minorHAnsi" w:cstheme="minorBidi"/>
          <w:noProof/>
          <w:lang w:eastAsia="pt-BR"/>
        </w:rPr>
      </w:pPr>
      <w:ins w:id="376"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"_Toc468179855"</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6 - Componentes da Placa ArduinoMega R3</w:t>
        </w:r>
        <w:r>
          <w:rPr>
            <w:noProof/>
            <w:webHidden/>
          </w:rPr>
          <w:tab/>
        </w:r>
        <w:r>
          <w:rPr>
            <w:noProof/>
            <w:webHidden/>
          </w:rPr>
          <w:fldChar w:fldCharType="begin"/>
        </w:r>
        <w:r>
          <w:rPr>
            <w:noProof/>
            <w:webHidden/>
          </w:rPr>
          <w:instrText xml:space="preserve"> PAGEREF _Toc468179855 \h </w:instrText>
        </w:r>
      </w:ins>
      <w:r>
        <w:rPr>
          <w:noProof/>
          <w:webHidden/>
        </w:rPr>
      </w:r>
      <w:r>
        <w:rPr>
          <w:noProof/>
          <w:webHidden/>
        </w:rPr>
        <w:fldChar w:fldCharType="separate"/>
      </w:r>
      <w:ins w:id="377" w:author="Adam" w:date="2016-11-29T10:48:00Z">
        <w:r>
          <w:rPr>
            <w:noProof/>
            <w:webHidden/>
          </w:rPr>
          <w:t>10</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378" w:author="Adam" w:date="2016-11-29T10:48:00Z"/>
          <w:rFonts w:asciiTheme="minorHAnsi" w:eastAsiaTheme="minorEastAsia" w:hAnsiTheme="minorHAnsi" w:cstheme="minorBidi"/>
          <w:noProof/>
          <w:lang w:eastAsia="pt-BR"/>
        </w:rPr>
      </w:pPr>
      <w:ins w:id="379"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"_Toc468179856"</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7 - Estator com ímã permanente de motor cc</w:t>
        </w:r>
        <w:r>
          <w:rPr>
            <w:noProof/>
            <w:webHidden/>
          </w:rPr>
          <w:tab/>
        </w:r>
        <w:r>
          <w:rPr>
            <w:noProof/>
            <w:webHidden/>
          </w:rPr>
          <w:fldChar w:fldCharType="begin"/>
        </w:r>
        <w:r>
          <w:rPr>
            <w:noProof/>
            <w:webHidden/>
          </w:rPr>
          <w:instrText xml:space="preserve"> PAGEREF _Toc468179856 \h </w:instrText>
        </w:r>
      </w:ins>
      <w:r>
        <w:rPr>
          <w:noProof/>
          <w:webHidden/>
        </w:rPr>
      </w:r>
      <w:r>
        <w:rPr>
          <w:noProof/>
          <w:webHidden/>
        </w:rPr>
        <w:fldChar w:fldCharType="separate"/>
      </w:r>
      <w:ins w:id="380" w:author="Adam" w:date="2016-11-29T10:48:00Z">
        <w:r>
          <w:rPr>
            <w:noProof/>
            <w:webHidden/>
          </w:rPr>
          <w:t>12</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381" w:author="Adam" w:date="2016-11-29T10:48:00Z"/>
          <w:rFonts w:asciiTheme="minorHAnsi" w:eastAsiaTheme="minorEastAsia" w:hAnsiTheme="minorHAnsi" w:cstheme="minorBidi"/>
          <w:noProof/>
          <w:lang w:eastAsia="pt-BR"/>
        </w:rPr>
      </w:pPr>
      <w:ins w:id="382"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"_Toc468179857"</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8 - Armadura de motor cc</w:t>
        </w:r>
        <w:r>
          <w:rPr>
            <w:noProof/>
            <w:webHidden/>
          </w:rPr>
          <w:tab/>
        </w:r>
        <w:r>
          <w:rPr>
            <w:noProof/>
            <w:webHidden/>
          </w:rPr>
          <w:fldChar w:fldCharType="begin"/>
        </w:r>
        <w:r>
          <w:rPr>
            <w:noProof/>
            <w:webHidden/>
          </w:rPr>
          <w:instrText xml:space="preserve"> PAGEREF _Toc468179857 \h </w:instrText>
        </w:r>
      </w:ins>
      <w:r>
        <w:rPr>
          <w:noProof/>
          <w:webHidden/>
        </w:rPr>
      </w:r>
      <w:r>
        <w:rPr>
          <w:noProof/>
          <w:webHidden/>
        </w:rPr>
        <w:fldChar w:fldCharType="separate"/>
      </w:r>
      <w:ins w:id="383" w:author="Adam" w:date="2016-11-29T10:48:00Z">
        <w:r>
          <w:rPr>
            <w:noProof/>
            <w:webHidden/>
          </w:rPr>
          <w:t>13</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384" w:author="Adam" w:date="2016-11-29T10:48:00Z"/>
          <w:rFonts w:asciiTheme="minorHAnsi" w:eastAsiaTheme="minorEastAsia" w:hAnsiTheme="minorHAnsi" w:cstheme="minorBidi"/>
          <w:noProof/>
          <w:lang w:eastAsia="pt-BR"/>
        </w:rPr>
      </w:pPr>
      <w:ins w:id="385"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"_Toc468179858"</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9 - Detalhes Construtivos do Rotor</w:t>
        </w:r>
        <w:r>
          <w:rPr>
            <w:noProof/>
            <w:webHidden/>
          </w:rPr>
          <w:tab/>
        </w:r>
        <w:r>
          <w:rPr>
            <w:noProof/>
            <w:webHidden/>
          </w:rPr>
          <w:fldChar w:fldCharType="begin"/>
        </w:r>
        <w:r>
          <w:rPr>
            <w:noProof/>
            <w:webHidden/>
          </w:rPr>
          <w:instrText xml:space="preserve"> PAGEREF _Toc468179858 \h </w:instrText>
        </w:r>
      </w:ins>
      <w:r>
        <w:rPr>
          <w:noProof/>
          <w:webHidden/>
        </w:rPr>
      </w:r>
      <w:r>
        <w:rPr>
          <w:noProof/>
          <w:webHidden/>
        </w:rPr>
        <w:fldChar w:fldCharType="separate"/>
      </w:r>
      <w:ins w:id="386" w:author="Adam" w:date="2016-11-29T10:48:00Z">
        <w:r>
          <w:rPr>
            <w:noProof/>
            <w:webHidden/>
          </w:rPr>
          <w:t>14</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387" w:author="Adam" w:date="2016-11-29T10:48:00Z"/>
          <w:rFonts w:asciiTheme="minorHAnsi" w:eastAsiaTheme="minorEastAsia" w:hAnsiTheme="minorHAnsi" w:cstheme="minorBidi"/>
          <w:noProof/>
          <w:lang w:eastAsia="pt-BR"/>
        </w:rPr>
      </w:pPr>
      <w:ins w:id="388"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"_Toc468179859"</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10 - Regulador de Tensão Série</w:t>
        </w:r>
        <w:r>
          <w:rPr>
            <w:noProof/>
            <w:webHidden/>
          </w:rPr>
          <w:tab/>
        </w:r>
        <w:r>
          <w:rPr>
            <w:noProof/>
            <w:webHidden/>
          </w:rPr>
          <w:fldChar w:fldCharType="begin"/>
        </w:r>
        <w:r>
          <w:rPr>
            <w:noProof/>
            <w:webHidden/>
          </w:rPr>
          <w:instrText xml:space="preserve"> PAGEREF _Toc468179859 \h </w:instrText>
        </w:r>
      </w:ins>
      <w:r>
        <w:rPr>
          <w:noProof/>
          <w:webHidden/>
        </w:rPr>
      </w:r>
      <w:r>
        <w:rPr>
          <w:noProof/>
          <w:webHidden/>
        </w:rPr>
        <w:fldChar w:fldCharType="separate"/>
      </w:r>
      <w:ins w:id="389" w:author="Adam" w:date="2016-11-29T10:48:00Z">
        <w:r>
          <w:rPr>
            <w:noProof/>
            <w:webHidden/>
          </w:rPr>
          <w:t>16</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390" w:author="Adam" w:date="2016-11-29T10:48:00Z"/>
          <w:rFonts w:asciiTheme="minorHAnsi" w:eastAsiaTheme="minorEastAsia" w:hAnsiTheme="minorHAnsi" w:cstheme="minorBidi"/>
          <w:noProof/>
          <w:lang w:eastAsia="pt-BR"/>
        </w:rPr>
      </w:pPr>
      <w:ins w:id="391"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"_Toc468179860"</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11 - Regulador de Tensão Paralelo</w:t>
        </w:r>
        <w:r>
          <w:rPr>
            <w:noProof/>
            <w:webHidden/>
          </w:rPr>
          <w:tab/>
        </w:r>
        <w:r>
          <w:rPr>
            <w:noProof/>
            <w:webHidden/>
          </w:rPr>
          <w:fldChar w:fldCharType="begin"/>
        </w:r>
        <w:r>
          <w:rPr>
            <w:noProof/>
            <w:webHidden/>
          </w:rPr>
          <w:instrText xml:space="preserve"> PAGEREF _Toc468179860 \h </w:instrText>
        </w:r>
      </w:ins>
      <w:r>
        <w:rPr>
          <w:noProof/>
          <w:webHidden/>
        </w:rPr>
      </w:r>
      <w:r>
        <w:rPr>
          <w:noProof/>
          <w:webHidden/>
        </w:rPr>
        <w:fldChar w:fldCharType="separate"/>
      </w:r>
      <w:ins w:id="392" w:author="Adam" w:date="2016-11-29T10:48:00Z">
        <w:r>
          <w:rPr>
            <w:noProof/>
            <w:webHidden/>
          </w:rPr>
          <w:t>17</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393" w:author="Adam" w:date="2016-11-29T10:48:00Z"/>
          <w:rFonts w:asciiTheme="minorHAnsi" w:eastAsiaTheme="minorEastAsia" w:hAnsiTheme="minorHAnsi" w:cstheme="minorBidi"/>
          <w:noProof/>
          <w:lang w:eastAsia="pt-BR"/>
        </w:rPr>
      </w:pPr>
      <w:ins w:id="394"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"_Toc468179861"</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12 - CI Regulador de Tensão Positiva</w:t>
        </w:r>
        <w:r>
          <w:rPr>
            <w:noProof/>
            <w:webHidden/>
          </w:rPr>
          <w:tab/>
        </w:r>
        <w:r>
          <w:rPr>
            <w:noProof/>
            <w:webHidden/>
          </w:rPr>
          <w:fldChar w:fldCharType="begin"/>
        </w:r>
        <w:r>
          <w:rPr>
            <w:noProof/>
            <w:webHidden/>
          </w:rPr>
          <w:instrText xml:space="preserve"> PAGEREF _Toc468179861 \h </w:instrText>
        </w:r>
      </w:ins>
      <w:r>
        <w:rPr>
          <w:noProof/>
          <w:webHidden/>
        </w:rPr>
      </w:r>
      <w:r>
        <w:rPr>
          <w:noProof/>
          <w:webHidden/>
        </w:rPr>
        <w:fldChar w:fldCharType="separate"/>
      </w:r>
      <w:ins w:id="395" w:author="Adam" w:date="2016-11-29T10:48:00Z">
        <w:r>
          <w:rPr>
            <w:noProof/>
            <w:webHidden/>
          </w:rPr>
          <w:t>18</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396" w:author="Adam" w:date="2016-11-29T10:48:00Z"/>
          <w:rFonts w:asciiTheme="minorHAnsi" w:eastAsiaTheme="minorEastAsia" w:hAnsiTheme="minorHAnsi" w:cstheme="minorBidi"/>
          <w:noProof/>
          <w:lang w:eastAsia="pt-BR"/>
        </w:rPr>
      </w:pPr>
      <w:ins w:id="397"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"_Toc468179862"</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13 - Conexão de um Regulador de Tensão Ajustável</w:t>
        </w:r>
        <w:r>
          <w:rPr>
            <w:noProof/>
            <w:webHidden/>
          </w:rPr>
          <w:tab/>
        </w:r>
        <w:r>
          <w:rPr>
            <w:noProof/>
            <w:webHidden/>
          </w:rPr>
          <w:fldChar w:fldCharType="begin"/>
        </w:r>
        <w:r>
          <w:rPr>
            <w:noProof/>
            <w:webHidden/>
          </w:rPr>
          <w:instrText xml:space="preserve"> PAGEREF _Toc468179862 \h </w:instrText>
        </w:r>
      </w:ins>
      <w:r>
        <w:rPr>
          <w:noProof/>
          <w:webHidden/>
        </w:rPr>
      </w:r>
      <w:r>
        <w:rPr>
          <w:noProof/>
          <w:webHidden/>
        </w:rPr>
        <w:fldChar w:fldCharType="separate"/>
      </w:r>
      <w:ins w:id="398" w:author="Adam" w:date="2016-11-29T10:48:00Z">
        <w:r>
          <w:rPr>
            <w:noProof/>
            <w:webHidden/>
          </w:rPr>
          <w:t>19</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399" w:author="Adam" w:date="2016-11-29T10:48:00Z"/>
          <w:rFonts w:asciiTheme="minorHAnsi" w:eastAsiaTheme="minorEastAsia" w:hAnsiTheme="minorHAnsi" w:cstheme="minorBidi"/>
          <w:noProof/>
          <w:lang w:eastAsia="pt-BR"/>
        </w:rPr>
      </w:pPr>
      <w:ins w:id="400"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"_Toc468179863"</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14 - Circuito Ponte H</w:t>
        </w:r>
        <w:r>
          <w:rPr>
            <w:noProof/>
            <w:webHidden/>
          </w:rPr>
          <w:tab/>
        </w:r>
        <w:r>
          <w:rPr>
            <w:noProof/>
            <w:webHidden/>
          </w:rPr>
          <w:fldChar w:fldCharType="begin"/>
        </w:r>
        <w:r>
          <w:rPr>
            <w:noProof/>
            <w:webHidden/>
          </w:rPr>
          <w:instrText xml:space="preserve"> PAGEREF _Toc468179863 \h </w:instrText>
        </w:r>
      </w:ins>
      <w:r>
        <w:rPr>
          <w:noProof/>
          <w:webHidden/>
        </w:rPr>
      </w:r>
      <w:r>
        <w:rPr>
          <w:noProof/>
          <w:webHidden/>
        </w:rPr>
        <w:fldChar w:fldCharType="separate"/>
      </w:r>
      <w:ins w:id="401" w:author="Adam" w:date="2016-11-29T10:48:00Z">
        <w:r>
          <w:rPr>
            <w:noProof/>
            <w:webHidden/>
          </w:rPr>
          <w:t>20</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402" w:author="Adam" w:date="2016-11-29T10:48:00Z"/>
          <w:rFonts w:asciiTheme="minorHAnsi" w:eastAsiaTheme="minorEastAsia" w:hAnsiTheme="minorHAnsi" w:cstheme="minorBidi"/>
          <w:noProof/>
          <w:lang w:eastAsia="pt-BR"/>
        </w:rPr>
      </w:pPr>
      <w:ins w:id="403"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"_Toc468179864"</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15 - Diagrama esquemático de ligação do driver</w:t>
        </w:r>
        <w:r>
          <w:rPr>
            <w:noProof/>
            <w:webHidden/>
          </w:rPr>
          <w:tab/>
        </w:r>
        <w:r>
          <w:rPr>
            <w:noProof/>
            <w:webHidden/>
          </w:rPr>
          <w:fldChar w:fldCharType="begin"/>
        </w:r>
        <w:r>
          <w:rPr>
            <w:noProof/>
            <w:webHidden/>
          </w:rPr>
          <w:instrText xml:space="preserve"> PAGEREF _Toc468179864 \h </w:instrText>
        </w:r>
      </w:ins>
      <w:r>
        <w:rPr>
          <w:noProof/>
          <w:webHidden/>
        </w:rPr>
      </w:r>
      <w:r>
        <w:rPr>
          <w:noProof/>
          <w:webHidden/>
        </w:rPr>
        <w:fldChar w:fldCharType="separate"/>
      </w:r>
      <w:ins w:id="404" w:author="Adam" w:date="2016-11-29T10:48:00Z">
        <w:r>
          <w:rPr>
            <w:noProof/>
            <w:webHidden/>
          </w:rPr>
          <w:t>12</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405" w:author="Adam" w:date="2016-11-29T10:48:00Z"/>
          <w:rFonts w:asciiTheme="minorHAnsi" w:eastAsiaTheme="minorEastAsia" w:hAnsiTheme="minorHAnsi" w:cstheme="minorBidi"/>
          <w:noProof/>
          <w:lang w:eastAsia="pt-BR"/>
        </w:rPr>
      </w:pPr>
      <w:ins w:id="406"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"_Toc468179865"</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16 - Entradas e Saídas do Módulo</w:t>
        </w:r>
        <w:r>
          <w:rPr>
            <w:noProof/>
            <w:webHidden/>
          </w:rPr>
          <w:tab/>
        </w:r>
        <w:r>
          <w:rPr>
            <w:noProof/>
            <w:webHidden/>
          </w:rPr>
          <w:fldChar w:fldCharType="begin"/>
        </w:r>
        <w:r>
          <w:rPr>
            <w:noProof/>
            <w:webHidden/>
          </w:rPr>
          <w:instrText xml:space="preserve"> PAGEREF _Toc468179865 \h </w:instrText>
        </w:r>
      </w:ins>
      <w:r>
        <w:rPr>
          <w:noProof/>
          <w:webHidden/>
        </w:rPr>
      </w:r>
      <w:r>
        <w:rPr>
          <w:noProof/>
          <w:webHidden/>
        </w:rPr>
        <w:fldChar w:fldCharType="separate"/>
      </w:r>
      <w:ins w:id="407" w:author="Adam" w:date="2016-11-29T10:48:00Z">
        <w:r>
          <w:rPr>
            <w:noProof/>
            <w:webHidden/>
          </w:rPr>
          <w:t>12</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408" w:author="Adam" w:date="2016-11-29T10:48:00Z"/>
          <w:rFonts w:asciiTheme="minorHAnsi" w:eastAsiaTheme="minorEastAsia" w:hAnsiTheme="minorHAnsi" w:cstheme="minorBidi"/>
          <w:noProof/>
          <w:lang w:eastAsia="pt-BR"/>
        </w:rPr>
      </w:pPr>
      <w:ins w:id="409"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"_Toc468179866"</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17 - Combinações de comandos</w:t>
        </w:r>
        <w:r>
          <w:rPr>
            <w:noProof/>
            <w:webHidden/>
          </w:rPr>
          <w:tab/>
        </w:r>
        <w:r>
          <w:rPr>
            <w:noProof/>
            <w:webHidden/>
          </w:rPr>
          <w:fldChar w:fldCharType="begin"/>
        </w:r>
        <w:r>
          <w:rPr>
            <w:noProof/>
            <w:webHidden/>
          </w:rPr>
          <w:instrText xml:space="preserve"> PAGEREF _Toc468179866 \h </w:instrText>
        </w:r>
      </w:ins>
      <w:r>
        <w:rPr>
          <w:noProof/>
          <w:webHidden/>
        </w:rPr>
      </w:r>
      <w:r>
        <w:rPr>
          <w:noProof/>
          <w:webHidden/>
        </w:rPr>
        <w:fldChar w:fldCharType="separate"/>
      </w:r>
      <w:ins w:id="410" w:author="Adam" w:date="2016-11-29T10:48:00Z">
        <w:r>
          <w:rPr>
            <w:noProof/>
            <w:webHidden/>
          </w:rPr>
          <w:t>13</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411" w:author="Adam" w:date="2016-11-29T10:48:00Z"/>
          <w:rFonts w:asciiTheme="minorHAnsi" w:eastAsiaTheme="minorEastAsia" w:hAnsiTheme="minorHAnsi" w:cstheme="minorBidi"/>
          <w:noProof/>
          <w:lang w:eastAsia="pt-BR"/>
        </w:rPr>
      </w:pPr>
      <w:ins w:id="412"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"_Toc468179867"</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18 - Dados da Placa do Motor Polulu</w:t>
        </w:r>
        <w:r>
          <w:rPr>
            <w:noProof/>
            <w:webHidden/>
          </w:rPr>
          <w:tab/>
        </w:r>
        <w:r>
          <w:rPr>
            <w:noProof/>
            <w:webHidden/>
          </w:rPr>
          <w:fldChar w:fldCharType="begin"/>
        </w:r>
        <w:r>
          <w:rPr>
            <w:noProof/>
            <w:webHidden/>
          </w:rPr>
          <w:instrText xml:space="preserve"> PAGEREF _Toc468179867 \h </w:instrText>
        </w:r>
      </w:ins>
      <w:r>
        <w:rPr>
          <w:noProof/>
          <w:webHidden/>
        </w:rPr>
      </w:r>
      <w:r>
        <w:rPr>
          <w:noProof/>
          <w:webHidden/>
        </w:rPr>
        <w:fldChar w:fldCharType="separate"/>
      </w:r>
      <w:ins w:id="413" w:author="Adam" w:date="2016-11-29T10:48:00Z">
        <w:r>
          <w:rPr>
            <w:noProof/>
            <w:webHidden/>
          </w:rPr>
          <w:t>16</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414" w:author="Adam" w:date="2016-11-29T10:48:00Z"/>
          <w:rFonts w:asciiTheme="minorHAnsi" w:eastAsiaTheme="minorEastAsia" w:hAnsiTheme="minorHAnsi" w:cstheme="minorBidi"/>
          <w:noProof/>
          <w:lang w:eastAsia="pt-BR"/>
        </w:rPr>
      </w:pPr>
      <w:ins w:id="415"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"_Toc468179868"</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19 - Dados da Placa do Motor Polulu</w:t>
        </w:r>
        <w:r>
          <w:rPr>
            <w:noProof/>
            <w:webHidden/>
          </w:rPr>
          <w:tab/>
        </w:r>
        <w:r>
          <w:rPr>
            <w:noProof/>
            <w:webHidden/>
          </w:rPr>
          <w:fldChar w:fldCharType="begin"/>
        </w:r>
        <w:r>
          <w:rPr>
            <w:noProof/>
            <w:webHidden/>
          </w:rPr>
          <w:instrText xml:space="preserve"> PAGEREF _Toc468179868 \h </w:instrText>
        </w:r>
      </w:ins>
      <w:r>
        <w:rPr>
          <w:noProof/>
          <w:webHidden/>
        </w:rPr>
      </w:r>
      <w:r>
        <w:rPr>
          <w:noProof/>
          <w:webHidden/>
        </w:rPr>
        <w:fldChar w:fldCharType="separate"/>
      </w:r>
      <w:ins w:id="416" w:author="Adam" w:date="2016-11-29T10:48:00Z">
        <w:r>
          <w:rPr>
            <w:noProof/>
            <w:webHidden/>
          </w:rPr>
          <w:t>17</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417" w:author="Adam" w:date="2016-11-29T10:48:00Z"/>
          <w:rFonts w:asciiTheme="minorHAnsi" w:eastAsiaTheme="minorEastAsia" w:hAnsiTheme="minorHAnsi" w:cstheme="minorBidi"/>
          <w:noProof/>
          <w:lang w:eastAsia="pt-BR"/>
        </w:rPr>
      </w:pPr>
      <w:ins w:id="418"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"_Toc468179869"</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20 - Chave fim-de-curso</w:t>
        </w:r>
        <w:r>
          <w:rPr>
            <w:noProof/>
            <w:webHidden/>
          </w:rPr>
          <w:tab/>
        </w:r>
        <w:r>
          <w:rPr>
            <w:noProof/>
            <w:webHidden/>
          </w:rPr>
          <w:fldChar w:fldCharType="begin"/>
        </w:r>
        <w:r>
          <w:rPr>
            <w:noProof/>
            <w:webHidden/>
          </w:rPr>
          <w:instrText xml:space="preserve"> PAGEREF _Toc468179869 \h </w:instrText>
        </w:r>
      </w:ins>
      <w:r>
        <w:rPr>
          <w:noProof/>
          <w:webHidden/>
        </w:rPr>
      </w:r>
      <w:r>
        <w:rPr>
          <w:noProof/>
          <w:webHidden/>
        </w:rPr>
        <w:fldChar w:fldCharType="separate"/>
      </w:r>
      <w:ins w:id="419" w:author="Adam" w:date="2016-11-29T10:48:00Z">
        <w:r>
          <w:rPr>
            <w:noProof/>
            <w:webHidden/>
          </w:rPr>
          <w:t>20</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420" w:author="Adam" w:date="2016-11-29T10:48:00Z"/>
          <w:rFonts w:asciiTheme="minorHAnsi" w:eastAsiaTheme="minorEastAsia" w:hAnsiTheme="minorHAnsi" w:cstheme="minorBidi"/>
          <w:noProof/>
          <w:lang w:eastAsia="pt-BR"/>
        </w:rPr>
      </w:pPr>
      <w:ins w:id="421"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"_Toc468179870"</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21 - Diagrama de ligação dos sensores de posição das portas da cabine</w:t>
        </w:r>
        <w:r>
          <w:rPr>
            <w:noProof/>
            <w:webHidden/>
          </w:rPr>
          <w:tab/>
        </w:r>
        <w:r>
          <w:rPr>
            <w:noProof/>
            <w:webHidden/>
          </w:rPr>
          <w:fldChar w:fldCharType="begin"/>
        </w:r>
        <w:r>
          <w:rPr>
            <w:noProof/>
            <w:webHidden/>
          </w:rPr>
          <w:instrText xml:space="preserve"> PAGEREF _Toc468179870 \h </w:instrText>
        </w:r>
      </w:ins>
      <w:r>
        <w:rPr>
          <w:noProof/>
          <w:webHidden/>
        </w:rPr>
      </w:r>
      <w:r>
        <w:rPr>
          <w:noProof/>
          <w:webHidden/>
        </w:rPr>
        <w:fldChar w:fldCharType="separate"/>
      </w:r>
      <w:ins w:id="422" w:author="Adam" w:date="2016-11-29T10:48:00Z">
        <w:r>
          <w:rPr>
            <w:noProof/>
            <w:webHidden/>
          </w:rPr>
          <w:t>21</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423" w:author="Adam" w:date="2016-11-29T10:48:00Z"/>
          <w:rFonts w:asciiTheme="minorHAnsi" w:eastAsiaTheme="minorEastAsia" w:hAnsiTheme="minorHAnsi" w:cstheme="minorBidi"/>
          <w:noProof/>
          <w:lang w:eastAsia="pt-BR"/>
        </w:rPr>
      </w:pPr>
      <w:ins w:id="424"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"_Toc468179871"</w:instrText>
        </w:r>
        <w:r w:rsidRPr="00AA6611">
          <w:rPr>
            <w:rStyle w:val="Hyperlink"/>
            <w:noProof/>
          </w:rPr>
          <w:instrText xml:space="preserve"> </w:instrText>
        </w:r>
        <w:r w:rsidRPr="00AA6611">
          <w:rPr>
            <w:rStyle w:val="Hyperlink"/>
            <w:noProof/>
          </w:rPr>
          <w:fldChar w:fldCharType="separate"/>
        </w:r>
        <w:r w:rsidRPr="00AA6611">
          <w:rPr>
            <w:rStyle w:val="Hyperlink"/>
            <w:noProof/>
          </w:rPr>
          <w:t xml:space="preserve">Figura 22 - Matriz de causa </w:t>
        </w:r>
        <m:oMath>
          <m:r>
            <m:rPr>
              <m:sty m:val="p"/>
            </m:rPr>
            <w:rPr>
              <w:rStyle w:val="Hyperlink"/>
              <w:rFonts w:ascii="Cambria Math" w:hAnsi="Cambria Math"/>
              <w:noProof/>
            </w:rPr>
            <m:t>×</m:t>
          </m:r>
        </m:oMath>
        <w:r w:rsidRPr="00AA6611">
          <w:rPr>
            <w:rStyle w:val="Hyperlink"/>
            <w:noProof/>
          </w:rPr>
          <w:t xml:space="preserve"> efeito</w:t>
        </w:r>
        <w:r>
          <w:rPr>
            <w:noProof/>
            <w:webHidden/>
          </w:rPr>
          <w:tab/>
        </w:r>
        <w:r>
          <w:rPr>
            <w:noProof/>
            <w:webHidden/>
          </w:rPr>
          <w:fldChar w:fldCharType="begin"/>
        </w:r>
        <w:r>
          <w:rPr>
            <w:noProof/>
            <w:webHidden/>
          </w:rPr>
          <w:instrText xml:space="preserve"> PAGEREF _Toc468179871 \h </w:instrText>
        </w:r>
      </w:ins>
      <w:r>
        <w:rPr>
          <w:noProof/>
          <w:webHidden/>
        </w:rPr>
      </w:r>
      <w:r>
        <w:rPr>
          <w:noProof/>
          <w:webHidden/>
        </w:rPr>
        <w:fldChar w:fldCharType="separate"/>
      </w:r>
      <w:ins w:id="425" w:author="Adam" w:date="2016-11-29T10:48:00Z">
        <w:r>
          <w:rPr>
            <w:noProof/>
            <w:webHidden/>
          </w:rPr>
          <w:t>22</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426" w:author="Adam" w:date="2016-11-29T10:48:00Z"/>
          <w:rFonts w:asciiTheme="minorHAnsi" w:eastAsiaTheme="minorEastAsia" w:hAnsiTheme="minorHAnsi" w:cstheme="minorBidi"/>
          <w:noProof/>
          <w:lang w:eastAsia="pt-BR"/>
        </w:rPr>
      </w:pPr>
      <w:ins w:id="427"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"_Toc468179872"</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23 - Bloco Funcional</w:t>
        </w:r>
        <w:r>
          <w:rPr>
            <w:noProof/>
            <w:webHidden/>
          </w:rPr>
          <w:tab/>
        </w:r>
        <w:r>
          <w:rPr>
            <w:noProof/>
            <w:webHidden/>
          </w:rPr>
          <w:fldChar w:fldCharType="begin"/>
        </w:r>
        <w:r>
          <w:rPr>
            <w:noProof/>
            <w:webHidden/>
          </w:rPr>
          <w:instrText xml:space="preserve"> PAGEREF _Toc468179872 \h </w:instrText>
        </w:r>
      </w:ins>
      <w:r>
        <w:rPr>
          <w:noProof/>
          <w:webHidden/>
        </w:rPr>
      </w:r>
      <w:r>
        <w:rPr>
          <w:noProof/>
          <w:webHidden/>
        </w:rPr>
        <w:fldChar w:fldCharType="separate"/>
      </w:r>
      <w:ins w:id="428" w:author="Adam" w:date="2016-11-29T10:48:00Z">
        <w:r>
          <w:rPr>
            <w:noProof/>
            <w:webHidden/>
          </w:rPr>
          <w:t>24</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429" w:author="Adam" w:date="2016-11-29T10:48:00Z"/>
          <w:rFonts w:asciiTheme="minorHAnsi" w:eastAsiaTheme="minorEastAsia" w:hAnsiTheme="minorHAnsi" w:cstheme="minorBidi"/>
          <w:noProof/>
          <w:lang w:eastAsia="pt-BR"/>
        </w:rPr>
      </w:pPr>
      <w:ins w:id="430"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"_Toc468179873"</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24 - Reguladores de tensão</w:t>
        </w:r>
        <w:r>
          <w:rPr>
            <w:noProof/>
            <w:webHidden/>
          </w:rPr>
          <w:tab/>
        </w:r>
        <w:r>
          <w:rPr>
            <w:noProof/>
            <w:webHidden/>
          </w:rPr>
          <w:fldChar w:fldCharType="begin"/>
        </w:r>
        <w:r>
          <w:rPr>
            <w:noProof/>
            <w:webHidden/>
          </w:rPr>
          <w:instrText xml:space="preserve"> PAGEREF _Toc468179873 \h </w:instrText>
        </w:r>
      </w:ins>
      <w:r>
        <w:rPr>
          <w:noProof/>
          <w:webHidden/>
        </w:rPr>
      </w:r>
      <w:r>
        <w:rPr>
          <w:noProof/>
          <w:webHidden/>
        </w:rPr>
        <w:fldChar w:fldCharType="separate"/>
      </w:r>
      <w:ins w:id="431" w:author="Adam" w:date="2016-11-29T10:48:00Z">
        <w:r>
          <w:rPr>
            <w:noProof/>
            <w:webHidden/>
          </w:rPr>
          <w:t>26</w:t>
        </w:r>
        <w:r>
          <w:rPr>
            <w:noProof/>
            <w:webHidden/>
          </w:rPr>
          <w:fldChar w:fldCharType="end"/>
        </w:r>
        <w:r w:rsidRPr="00AA6611">
          <w:rPr>
            <w:rStyle w:val="Hyperlink"/>
            <w:noProof/>
          </w:rPr>
          <w:fldChar w:fldCharType="end"/>
        </w:r>
      </w:ins>
    </w:p>
    <w:p w:rsidR="0009147F" w:rsidDel="00E7698F" w:rsidRDefault="007C58B1">
      <w:pPr>
        <w:autoSpaceDE w:val="0"/>
        <w:autoSpaceDN w:val="0"/>
        <w:adjustRightInd w:val="0"/>
        <w:rPr>
          <w:del w:id="432" w:author="Adam" w:date="2016-11-29T09:41:00Z"/>
          <w:rFonts w:ascii="Arial" w:hAnsi="Arial" w:cs="Arial"/>
          <w:b/>
          <w:bCs/>
          <w:sz w:val="24"/>
          <w:szCs w:val="24"/>
        </w:rPr>
        <w:pPrChange w:id="433" w:author="Adam" w:date="2016-11-29T09:48:00Z">
          <w:pPr>
            <w:autoSpaceDE w:val="0"/>
            <w:autoSpaceDN w:val="0"/>
            <w:adjustRightInd w:val="0"/>
            <w:jc w:val="center"/>
          </w:pPr>
        </w:pPrChange>
      </w:pPr>
      <w:ins w:id="434" w:author="Adam" w:date="2016-11-29T09:48:00Z">
        <w:r>
          <w:rPr>
            <w:rFonts w:ascii="Arial" w:hAnsi="Arial" w:cs="Arial"/>
            <w:b/>
            <w:bCs/>
            <w:sz w:val="24"/>
            <w:szCs w:val="24"/>
          </w:rPr>
          <w:fldChar w:fldCharType="end"/>
        </w:r>
      </w:ins>
    </w:p>
    <w:p w:rsidR="0009147F" w:rsidDel="00E7698F" w:rsidRDefault="0009147F" w:rsidP="003B68F7">
      <w:pPr>
        <w:autoSpaceDE w:val="0"/>
        <w:autoSpaceDN w:val="0"/>
        <w:adjustRightInd w:val="0"/>
        <w:jc w:val="center"/>
        <w:rPr>
          <w:del w:id="435" w:author="Adam" w:date="2016-11-29T09:41:00Z"/>
          <w:rFonts w:ascii="Arial" w:hAnsi="Arial" w:cs="Arial"/>
          <w:b/>
          <w:bCs/>
          <w:sz w:val="24"/>
          <w:szCs w:val="24"/>
        </w:rPr>
      </w:pPr>
    </w:p>
    <w:p w:rsidR="00946675" w:rsidDel="00E7698F" w:rsidRDefault="00946675" w:rsidP="00946675">
      <w:pPr>
        <w:rPr>
          <w:del w:id="436" w:author="Adam" w:date="2016-11-29T09:41:00Z"/>
          <w:lang w:eastAsia="pt-BR"/>
        </w:rPr>
      </w:pPr>
      <w:del w:id="437" w:author="Adam" w:date="2016-11-29T09:41:00Z">
        <w:r w:rsidRPr="00946675" w:rsidDel="00E7698F">
          <w:rPr>
            <w:rFonts w:ascii="Arial" w:hAnsi="Arial" w:cs="Arial"/>
            <w:b/>
            <w:bCs/>
            <w:color w:val="FF0000"/>
            <w:sz w:val="24"/>
            <w:szCs w:val="24"/>
          </w:rPr>
          <w:delText>F</w:delText>
        </w:r>
        <w:r w:rsidDel="00E7698F">
          <w:rPr>
            <w:rFonts w:ascii="Arial" w:hAnsi="Arial" w:cs="Arial"/>
            <w:b/>
            <w:bCs/>
            <w:color w:val="FF0000"/>
            <w:sz w:val="24"/>
            <w:szCs w:val="24"/>
          </w:rPr>
          <w:delText>ALTA FAZER TOMAR CUIDADO COM A TABULAÇÃO</w:delText>
        </w:r>
      </w:del>
    </w:p>
    <w:p w:rsidR="0009147F" w:rsidRDefault="0009147F" w:rsidP="003B68F7">
      <w:pPr>
        <w:autoSpaceDE w:val="0"/>
        <w:autoSpaceDN w:val="0"/>
        <w:adjustRightInd w:val="0"/>
        <w:jc w:val="center"/>
        <w:rPr>
          <w:rFonts w:ascii="Arial" w:hAnsi="Arial" w:cs="Arial"/>
          <w:b/>
          <w:bCs/>
          <w:sz w:val="24"/>
          <w:szCs w:val="24"/>
        </w:rPr>
      </w:pPr>
    </w:p>
    <w:p w:rsidR="0009147F" w:rsidDel="00A43466" w:rsidRDefault="0009147F" w:rsidP="003B68F7">
      <w:pPr>
        <w:autoSpaceDE w:val="0"/>
        <w:autoSpaceDN w:val="0"/>
        <w:adjustRightInd w:val="0"/>
        <w:jc w:val="center"/>
        <w:rPr>
          <w:del w:id="438"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39"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40"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41"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42"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43"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44"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45"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46"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47"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48"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49"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50"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51"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52"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53"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54"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55"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56"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57"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58"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59" w:author="Adam" w:date="2016-11-29T10:41:00Z"/>
          <w:rFonts w:ascii="Arial" w:hAnsi="Arial" w:cs="Arial"/>
          <w:b/>
          <w:bCs/>
          <w:sz w:val="24"/>
          <w:szCs w:val="24"/>
        </w:rPr>
      </w:pPr>
    </w:p>
    <w:p w:rsidR="00A43466" w:rsidRDefault="00A43466">
      <w:pPr>
        <w:spacing w:after="0" w:line="240" w:lineRule="auto"/>
        <w:rPr>
          <w:ins w:id="460" w:author="Adam" w:date="2016-11-29T10:41:00Z"/>
          <w:rFonts w:ascii="Arial" w:hAnsi="Arial" w:cs="Arial"/>
          <w:b/>
          <w:bCs/>
          <w:sz w:val="24"/>
          <w:szCs w:val="24"/>
        </w:rPr>
      </w:pPr>
      <w:ins w:id="461" w:author="Adam" w:date="2016-11-29T10:41:00Z">
        <w:r>
          <w:rPr>
            <w:rFonts w:ascii="Arial" w:hAnsi="Arial" w:cs="Arial"/>
            <w:b/>
            <w:bCs/>
            <w:sz w:val="24"/>
            <w:szCs w:val="24"/>
          </w:rPr>
          <w:br w:type="page"/>
        </w:r>
      </w:ins>
    </w:p>
    <w:p w:rsidR="0009147F" w:rsidRDefault="0009147F" w:rsidP="003B68F7">
      <w:pPr>
        <w:autoSpaceDE w:val="0"/>
        <w:autoSpaceDN w:val="0"/>
        <w:adjustRightInd w:val="0"/>
        <w:jc w:val="center"/>
        <w:rPr>
          <w:rFonts w:ascii="Arial" w:hAnsi="Arial" w:cs="Arial"/>
          <w:b/>
          <w:bCs/>
          <w:sz w:val="24"/>
          <w:szCs w:val="24"/>
        </w:rPr>
      </w:pPr>
      <w:r>
        <w:rPr>
          <w:rFonts w:ascii="Arial" w:hAnsi="Arial" w:cs="Arial"/>
          <w:b/>
          <w:bCs/>
          <w:sz w:val="24"/>
          <w:szCs w:val="24"/>
        </w:rPr>
        <w:lastRenderedPageBreak/>
        <w:t xml:space="preserve">LISTA DE TABELAS </w:t>
      </w:r>
    </w:p>
    <w:p w:rsidR="0009147F" w:rsidRDefault="0009147F" w:rsidP="003B68F7">
      <w:pPr>
        <w:spacing w:line="360" w:lineRule="auto"/>
        <w:jc w:val="both"/>
        <w:rPr>
          <w:rFonts w:ascii="Arial" w:hAnsi="Arial" w:cs="Arial"/>
          <w:b/>
          <w:sz w:val="24"/>
          <w:szCs w:val="24"/>
          <w:lang w:eastAsia="pt-BR"/>
        </w:rPr>
      </w:pPr>
    </w:p>
    <w:p w:rsidR="0009147F" w:rsidRDefault="00E7698F" w:rsidP="003B68F7">
      <w:pPr>
        <w:spacing w:line="360" w:lineRule="auto"/>
        <w:jc w:val="both"/>
        <w:rPr>
          <w:rFonts w:ascii="Arial" w:hAnsi="Arial" w:cs="Arial"/>
          <w:b/>
          <w:sz w:val="24"/>
          <w:szCs w:val="24"/>
          <w:lang w:eastAsia="pt-BR"/>
        </w:rPr>
      </w:pPr>
      <w:ins w:id="462" w:author="Adam" w:date="2016-11-29T09:40:00Z">
        <w:r w:rsidRPr="009E19D1">
          <w:rPr>
            <w:rFonts w:ascii="Arial" w:hAnsi="Arial" w:cs="Arial"/>
            <w:b/>
            <w:sz w:val="24"/>
            <w:szCs w:val="24"/>
            <w:highlight w:val="yellow"/>
            <w:lang w:eastAsia="pt-BR"/>
            <w:rPrChange w:id="463" w:author="Adam" w:date="2016-11-29T11:50:00Z">
              <w:rPr>
                <w:rFonts w:ascii="Arial" w:hAnsi="Arial" w:cs="Arial"/>
                <w:b/>
                <w:sz w:val="24"/>
                <w:szCs w:val="24"/>
                <w:lang w:eastAsia="pt-BR"/>
              </w:rPr>
            </w:rPrChange>
          </w:rPr>
          <w:t>FIZ O SUM</w:t>
        </w:r>
      </w:ins>
      <w:ins w:id="464" w:author="Adam" w:date="2016-11-29T09:41:00Z">
        <w:r w:rsidRPr="009E19D1">
          <w:rPr>
            <w:rFonts w:ascii="Arial" w:hAnsi="Arial" w:cs="Arial"/>
            <w:b/>
            <w:sz w:val="24"/>
            <w:szCs w:val="24"/>
            <w:highlight w:val="yellow"/>
            <w:lang w:eastAsia="pt-BR"/>
            <w:rPrChange w:id="465" w:author="Adam" w:date="2016-11-29T11:50:00Z">
              <w:rPr>
                <w:rFonts w:ascii="Arial" w:hAnsi="Arial" w:cs="Arial"/>
                <w:b/>
                <w:sz w:val="24"/>
                <w:szCs w:val="24"/>
                <w:lang w:eastAsia="pt-BR"/>
              </w:rPr>
            </w:rPrChange>
          </w:rPr>
          <w:t>ÁRIO AUTOMÁTICO, FALTA ESTILIZAR (FORMATAR E TABULAR)</w:t>
        </w:r>
      </w:ins>
    </w:p>
    <w:p w:rsidR="0009147F" w:rsidDel="00E7698F" w:rsidRDefault="0009147F" w:rsidP="003B68F7">
      <w:pPr>
        <w:spacing w:line="360" w:lineRule="auto"/>
        <w:jc w:val="both"/>
        <w:rPr>
          <w:del w:id="466" w:author="Adam" w:date="2016-11-29T09:41:00Z"/>
          <w:rFonts w:ascii="Arial" w:hAnsi="Arial" w:cs="Arial"/>
          <w:b/>
          <w:sz w:val="24"/>
          <w:szCs w:val="24"/>
          <w:lang w:eastAsia="pt-BR"/>
        </w:rPr>
      </w:pPr>
    </w:p>
    <w:p w:rsidR="0009147F" w:rsidDel="00E7698F" w:rsidRDefault="0009147F" w:rsidP="003B68F7">
      <w:pPr>
        <w:spacing w:line="360" w:lineRule="auto"/>
        <w:jc w:val="both"/>
        <w:rPr>
          <w:del w:id="467" w:author="Adam" w:date="2016-11-29T09:41:00Z"/>
          <w:rFonts w:ascii="Arial" w:hAnsi="Arial" w:cs="Arial"/>
          <w:b/>
          <w:sz w:val="24"/>
          <w:szCs w:val="24"/>
          <w:lang w:eastAsia="pt-BR"/>
        </w:rPr>
      </w:pPr>
    </w:p>
    <w:p w:rsidR="00946675" w:rsidDel="00E7698F" w:rsidRDefault="00946675" w:rsidP="00946675">
      <w:pPr>
        <w:rPr>
          <w:del w:id="468" w:author="Adam" w:date="2016-11-29T09:41:00Z"/>
          <w:lang w:eastAsia="pt-BR"/>
        </w:rPr>
      </w:pPr>
      <w:del w:id="469" w:author="Adam" w:date="2016-11-29T09:41:00Z">
        <w:r w:rsidRPr="00946675" w:rsidDel="00E7698F">
          <w:rPr>
            <w:rFonts w:ascii="Arial" w:hAnsi="Arial" w:cs="Arial"/>
            <w:b/>
            <w:bCs/>
            <w:color w:val="FF0000"/>
            <w:sz w:val="24"/>
            <w:szCs w:val="24"/>
          </w:rPr>
          <w:delText>F</w:delText>
        </w:r>
        <w:r w:rsidDel="00E7698F">
          <w:rPr>
            <w:rFonts w:ascii="Arial" w:hAnsi="Arial" w:cs="Arial"/>
            <w:b/>
            <w:bCs/>
            <w:color w:val="FF0000"/>
            <w:sz w:val="24"/>
            <w:szCs w:val="24"/>
          </w:rPr>
          <w:delText>ALTA FAZER TOMAR CUIDADO COM A TABULAÇÃO</w:delText>
        </w:r>
      </w:del>
    </w:p>
    <w:p w:rsidR="0009147F" w:rsidDel="00A43466" w:rsidRDefault="0009147F" w:rsidP="003B68F7">
      <w:pPr>
        <w:spacing w:line="360" w:lineRule="auto"/>
        <w:jc w:val="both"/>
        <w:rPr>
          <w:del w:id="470" w:author="Adam" w:date="2016-11-29T10:41:00Z"/>
          <w:rFonts w:ascii="Arial" w:hAnsi="Arial" w:cs="Arial"/>
          <w:b/>
          <w:sz w:val="24"/>
          <w:szCs w:val="24"/>
          <w:lang w:eastAsia="pt-BR"/>
        </w:rPr>
      </w:pPr>
    </w:p>
    <w:p w:rsidR="0009147F" w:rsidDel="00A43466" w:rsidRDefault="0009147F" w:rsidP="003B68F7">
      <w:pPr>
        <w:spacing w:line="360" w:lineRule="auto"/>
        <w:jc w:val="both"/>
        <w:rPr>
          <w:del w:id="471" w:author="Adam" w:date="2016-11-29T10:41:00Z"/>
          <w:rFonts w:ascii="Arial" w:hAnsi="Arial" w:cs="Arial"/>
          <w:b/>
          <w:sz w:val="24"/>
          <w:szCs w:val="24"/>
          <w:lang w:eastAsia="pt-BR"/>
        </w:rPr>
      </w:pPr>
    </w:p>
    <w:p w:rsidR="0009147F" w:rsidDel="00A43466" w:rsidRDefault="0009147F" w:rsidP="003B68F7">
      <w:pPr>
        <w:spacing w:line="360" w:lineRule="auto"/>
        <w:jc w:val="both"/>
        <w:rPr>
          <w:del w:id="472" w:author="Adam" w:date="2016-11-29T10:41:00Z"/>
          <w:rFonts w:ascii="Arial" w:hAnsi="Arial" w:cs="Arial"/>
          <w:b/>
          <w:sz w:val="24"/>
          <w:szCs w:val="24"/>
          <w:lang w:eastAsia="pt-BR"/>
        </w:rPr>
      </w:pPr>
    </w:p>
    <w:p w:rsidR="0009147F" w:rsidDel="00A43466" w:rsidRDefault="0009147F" w:rsidP="003B68F7">
      <w:pPr>
        <w:spacing w:line="360" w:lineRule="auto"/>
        <w:jc w:val="both"/>
        <w:rPr>
          <w:del w:id="473" w:author="Adam" w:date="2016-11-29T10:41:00Z"/>
          <w:rFonts w:ascii="Arial" w:hAnsi="Arial" w:cs="Arial"/>
          <w:b/>
          <w:sz w:val="24"/>
          <w:szCs w:val="24"/>
          <w:lang w:eastAsia="pt-BR"/>
        </w:rPr>
      </w:pPr>
    </w:p>
    <w:p w:rsidR="0009147F" w:rsidDel="00A43466" w:rsidRDefault="0009147F" w:rsidP="003B68F7">
      <w:pPr>
        <w:spacing w:line="360" w:lineRule="auto"/>
        <w:jc w:val="both"/>
        <w:rPr>
          <w:del w:id="474" w:author="Adam" w:date="2016-11-29T10:41:00Z"/>
          <w:rFonts w:ascii="Arial" w:hAnsi="Arial" w:cs="Arial"/>
          <w:b/>
          <w:sz w:val="24"/>
          <w:szCs w:val="24"/>
          <w:lang w:eastAsia="pt-BR"/>
        </w:rPr>
      </w:pPr>
    </w:p>
    <w:p w:rsidR="0009147F" w:rsidDel="00A43466" w:rsidRDefault="0009147F" w:rsidP="003B68F7">
      <w:pPr>
        <w:spacing w:line="360" w:lineRule="auto"/>
        <w:jc w:val="both"/>
        <w:rPr>
          <w:del w:id="475" w:author="Adam" w:date="2016-11-29T10:41:00Z"/>
          <w:rFonts w:ascii="Arial" w:hAnsi="Arial" w:cs="Arial"/>
          <w:b/>
          <w:sz w:val="24"/>
          <w:szCs w:val="24"/>
          <w:lang w:eastAsia="pt-BR"/>
        </w:rPr>
      </w:pPr>
    </w:p>
    <w:p w:rsidR="0009147F" w:rsidDel="00A43466" w:rsidRDefault="0009147F" w:rsidP="003B68F7">
      <w:pPr>
        <w:spacing w:line="360" w:lineRule="auto"/>
        <w:jc w:val="both"/>
        <w:rPr>
          <w:del w:id="476" w:author="Adam" w:date="2016-11-29T10:41:00Z"/>
          <w:rFonts w:ascii="Arial" w:hAnsi="Arial" w:cs="Arial"/>
          <w:b/>
          <w:sz w:val="24"/>
          <w:szCs w:val="24"/>
          <w:lang w:eastAsia="pt-BR"/>
        </w:rPr>
      </w:pPr>
    </w:p>
    <w:p w:rsidR="0009147F" w:rsidDel="00A43466" w:rsidRDefault="0009147F" w:rsidP="003B68F7">
      <w:pPr>
        <w:spacing w:line="360" w:lineRule="auto"/>
        <w:jc w:val="both"/>
        <w:rPr>
          <w:del w:id="477" w:author="Adam" w:date="2016-11-29T10:41:00Z"/>
          <w:rFonts w:ascii="Arial" w:hAnsi="Arial" w:cs="Arial"/>
          <w:b/>
          <w:sz w:val="24"/>
          <w:szCs w:val="24"/>
          <w:lang w:eastAsia="pt-BR"/>
        </w:rPr>
      </w:pPr>
    </w:p>
    <w:p w:rsidR="0009147F" w:rsidDel="00A43466" w:rsidRDefault="0009147F" w:rsidP="003B68F7">
      <w:pPr>
        <w:spacing w:line="360" w:lineRule="auto"/>
        <w:jc w:val="both"/>
        <w:rPr>
          <w:del w:id="478" w:author="Adam" w:date="2016-11-29T10:41:00Z"/>
          <w:rFonts w:ascii="Arial" w:hAnsi="Arial" w:cs="Arial"/>
          <w:b/>
          <w:sz w:val="24"/>
          <w:szCs w:val="24"/>
          <w:lang w:eastAsia="pt-BR"/>
        </w:rPr>
      </w:pPr>
    </w:p>
    <w:p w:rsidR="0009147F" w:rsidDel="00A43466" w:rsidRDefault="0009147F" w:rsidP="003B68F7">
      <w:pPr>
        <w:spacing w:line="360" w:lineRule="auto"/>
        <w:jc w:val="both"/>
        <w:rPr>
          <w:del w:id="479" w:author="Adam" w:date="2016-11-29T10:41:00Z"/>
          <w:rFonts w:ascii="Arial" w:hAnsi="Arial" w:cs="Arial"/>
          <w:b/>
          <w:sz w:val="24"/>
          <w:szCs w:val="24"/>
          <w:lang w:eastAsia="pt-BR"/>
        </w:rPr>
      </w:pPr>
    </w:p>
    <w:p w:rsidR="0009147F" w:rsidDel="00A43466" w:rsidRDefault="0009147F" w:rsidP="003B68F7">
      <w:pPr>
        <w:spacing w:line="360" w:lineRule="auto"/>
        <w:jc w:val="both"/>
        <w:rPr>
          <w:del w:id="480" w:author="Adam" w:date="2016-11-29T10:41:00Z"/>
          <w:rFonts w:ascii="Arial" w:hAnsi="Arial" w:cs="Arial"/>
          <w:b/>
          <w:sz w:val="24"/>
          <w:szCs w:val="24"/>
          <w:lang w:eastAsia="pt-BR"/>
        </w:rPr>
      </w:pPr>
    </w:p>
    <w:p w:rsidR="0009147F" w:rsidDel="00A43466" w:rsidRDefault="0009147F" w:rsidP="003B68F7">
      <w:pPr>
        <w:spacing w:line="360" w:lineRule="auto"/>
        <w:jc w:val="both"/>
        <w:rPr>
          <w:del w:id="481" w:author="Adam" w:date="2016-11-29T10:41:00Z"/>
          <w:rFonts w:ascii="Arial" w:hAnsi="Arial" w:cs="Arial"/>
          <w:b/>
          <w:sz w:val="24"/>
          <w:szCs w:val="24"/>
          <w:lang w:eastAsia="pt-BR"/>
        </w:rPr>
      </w:pPr>
    </w:p>
    <w:p w:rsidR="0009147F" w:rsidDel="00A43466" w:rsidRDefault="0009147F" w:rsidP="003B68F7">
      <w:pPr>
        <w:spacing w:line="360" w:lineRule="auto"/>
        <w:jc w:val="both"/>
        <w:rPr>
          <w:del w:id="482" w:author="Adam" w:date="2016-11-29T10:41:00Z"/>
          <w:rFonts w:ascii="Arial" w:hAnsi="Arial" w:cs="Arial"/>
          <w:b/>
          <w:sz w:val="24"/>
          <w:szCs w:val="24"/>
          <w:lang w:eastAsia="pt-BR"/>
        </w:rPr>
      </w:pPr>
    </w:p>
    <w:p w:rsidR="0009147F" w:rsidDel="00A43466" w:rsidRDefault="0009147F" w:rsidP="003B68F7">
      <w:pPr>
        <w:spacing w:line="360" w:lineRule="auto"/>
        <w:jc w:val="both"/>
        <w:rPr>
          <w:del w:id="483" w:author="Adam" w:date="2016-11-29T10:41:00Z"/>
          <w:rFonts w:ascii="Arial" w:hAnsi="Arial" w:cs="Arial"/>
          <w:b/>
          <w:sz w:val="24"/>
          <w:szCs w:val="24"/>
          <w:lang w:eastAsia="pt-BR"/>
        </w:rPr>
      </w:pPr>
    </w:p>
    <w:p w:rsidR="0009147F" w:rsidDel="00A43466" w:rsidRDefault="0009147F" w:rsidP="003B68F7">
      <w:pPr>
        <w:spacing w:line="360" w:lineRule="auto"/>
        <w:jc w:val="both"/>
        <w:rPr>
          <w:del w:id="484" w:author="Adam" w:date="2016-11-29T10:41:00Z"/>
          <w:rFonts w:ascii="Arial" w:hAnsi="Arial" w:cs="Arial"/>
          <w:b/>
          <w:sz w:val="24"/>
          <w:szCs w:val="24"/>
          <w:lang w:eastAsia="pt-BR"/>
        </w:rPr>
      </w:pPr>
    </w:p>
    <w:p w:rsidR="0009147F" w:rsidDel="00A43466" w:rsidRDefault="0009147F" w:rsidP="003B68F7">
      <w:pPr>
        <w:spacing w:line="360" w:lineRule="auto"/>
        <w:jc w:val="both"/>
        <w:rPr>
          <w:del w:id="485" w:author="Adam" w:date="2016-11-29T10:41:00Z"/>
          <w:rFonts w:ascii="Arial" w:hAnsi="Arial" w:cs="Arial"/>
          <w:b/>
          <w:sz w:val="24"/>
          <w:szCs w:val="24"/>
          <w:lang w:eastAsia="pt-BR"/>
        </w:rPr>
      </w:pPr>
    </w:p>
    <w:p w:rsidR="0009147F" w:rsidDel="00A43466" w:rsidRDefault="0009147F" w:rsidP="003B68F7">
      <w:pPr>
        <w:spacing w:line="360" w:lineRule="auto"/>
        <w:jc w:val="both"/>
        <w:rPr>
          <w:del w:id="486" w:author="Adam" w:date="2016-11-29T10:41:00Z"/>
          <w:rFonts w:ascii="Arial" w:hAnsi="Arial" w:cs="Arial"/>
          <w:b/>
          <w:sz w:val="24"/>
          <w:szCs w:val="24"/>
          <w:lang w:eastAsia="pt-BR"/>
        </w:rPr>
      </w:pPr>
    </w:p>
    <w:p w:rsidR="00A43466" w:rsidRDefault="00A43466">
      <w:pPr>
        <w:spacing w:after="0" w:line="240" w:lineRule="auto"/>
        <w:rPr>
          <w:ins w:id="487" w:author="Adam" w:date="2016-11-29T10:41:00Z"/>
          <w:rFonts w:ascii="Arial" w:hAnsi="Arial" w:cs="Arial"/>
          <w:b/>
          <w:bCs/>
          <w:sz w:val="24"/>
          <w:szCs w:val="24"/>
        </w:rPr>
      </w:pPr>
      <w:ins w:id="488" w:author="Adam" w:date="2016-11-29T10:41:00Z">
        <w:r>
          <w:rPr>
            <w:rFonts w:ascii="Arial" w:hAnsi="Arial" w:cs="Arial"/>
            <w:b/>
            <w:bCs/>
            <w:sz w:val="24"/>
            <w:szCs w:val="24"/>
          </w:rPr>
          <w:br w:type="page"/>
        </w:r>
      </w:ins>
    </w:p>
    <w:p w:rsidR="0009147F" w:rsidRDefault="0009147F" w:rsidP="003B68F7">
      <w:pPr>
        <w:autoSpaceDE w:val="0"/>
        <w:autoSpaceDN w:val="0"/>
        <w:adjustRightInd w:val="0"/>
        <w:jc w:val="center"/>
        <w:rPr>
          <w:rFonts w:ascii="Arial" w:hAnsi="Arial" w:cs="Arial"/>
          <w:b/>
          <w:bCs/>
          <w:sz w:val="24"/>
          <w:szCs w:val="24"/>
        </w:rPr>
      </w:pPr>
      <w:r>
        <w:rPr>
          <w:rFonts w:ascii="Arial" w:hAnsi="Arial" w:cs="Arial"/>
          <w:b/>
          <w:bCs/>
          <w:sz w:val="24"/>
          <w:szCs w:val="24"/>
        </w:rPr>
        <w:lastRenderedPageBreak/>
        <w:t xml:space="preserve">LISTA DE APÊNDICES </w:t>
      </w:r>
    </w:p>
    <w:p w:rsidR="00946675" w:rsidRDefault="00946675" w:rsidP="00946675">
      <w:pPr>
        <w:rPr>
          <w:rFonts w:ascii="Arial" w:hAnsi="Arial" w:cs="Arial"/>
          <w:b/>
          <w:bCs/>
          <w:color w:val="FF0000"/>
          <w:sz w:val="24"/>
          <w:szCs w:val="24"/>
        </w:rPr>
      </w:pPr>
    </w:p>
    <w:p w:rsidR="00946675" w:rsidRDefault="00946675" w:rsidP="00946675">
      <w:pPr>
        <w:rPr>
          <w:lang w:eastAsia="pt-BR"/>
        </w:rPr>
      </w:pPr>
      <w:r w:rsidRPr="00946675">
        <w:rPr>
          <w:rFonts w:ascii="Arial" w:hAnsi="Arial" w:cs="Arial"/>
          <w:b/>
          <w:bCs/>
          <w:color w:val="FF0000"/>
          <w:sz w:val="24"/>
          <w:szCs w:val="24"/>
        </w:rPr>
        <w:t>F</w:t>
      </w:r>
      <w:r>
        <w:rPr>
          <w:rFonts w:ascii="Arial" w:hAnsi="Arial" w:cs="Arial"/>
          <w:b/>
          <w:bCs/>
          <w:color w:val="FF0000"/>
          <w:sz w:val="24"/>
          <w:szCs w:val="24"/>
        </w:rPr>
        <w:t>ALTA FAZER TOMAR CUIDADO COM A TABULAÇÃO</w:t>
      </w:r>
    </w:p>
    <w:p w:rsidR="0009147F" w:rsidRDefault="0009147F" w:rsidP="003B68F7">
      <w:pPr>
        <w:spacing w:line="360" w:lineRule="auto"/>
        <w:jc w:val="both"/>
        <w:rPr>
          <w:rFonts w:ascii="Arial" w:hAnsi="Arial" w:cs="Arial"/>
          <w:b/>
          <w:sz w:val="24"/>
          <w:szCs w:val="24"/>
          <w:lang w:eastAsia="pt-BR"/>
        </w:rPr>
      </w:pPr>
    </w:p>
    <w:p w:rsidR="00A43466" w:rsidRDefault="00A43466">
      <w:pPr>
        <w:spacing w:after="0" w:line="240" w:lineRule="auto"/>
        <w:rPr>
          <w:ins w:id="489" w:author="Adam" w:date="2016-11-29T10:41:00Z"/>
          <w:rFonts w:ascii="Arial" w:hAnsi="Arial" w:cs="Arial"/>
          <w:b/>
          <w:color w:val="FF0000"/>
          <w:sz w:val="24"/>
          <w:szCs w:val="24"/>
          <w:lang w:eastAsia="pt-BR"/>
        </w:rPr>
      </w:pPr>
      <w:ins w:id="490" w:author="Adam" w:date="2016-11-29T10:41:00Z">
        <w:r>
          <w:rPr>
            <w:rFonts w:ascii="Arial" w:hAnsi="Arial" w:cs="Arial"/>
            <w:b/>
            <w:color w:val="FF0000"/>
            <w:sz w:val="24"/>
            <w:szCs w:val="24"/>
            <w:lang w:eastAsia="pt-BR"/>
          </w:rPr>
          <w:br w:type="page"/>
        </w:r>
      </w:ins>
    </w:p>
    <w:p w:rsidR="0009147F" w:rsidDel="00A43466" w:rsidRDefault="0009147F" w:rsidP="003B68F7">
      <w:pPr>
        <w:spacing w:line="360" w:lineRule="auto"/>
        <w:jc w:val="both"/>
        <w:rPr>
          <w:del w:id="491"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492"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493"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494"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495"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496"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497"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498"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499"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500"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501"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502"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503"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504"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505"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506"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507"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508"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509" w:author="Adam" w:date="2016-11-29T10:41:00Z"/>
          <w:rFonts w:ascii="Arial" w:hAnsi="Arial" w:cs="Arial"/>
          <w:b/>
          <w:color w:val="FF0000"/>
          <w:sz w:val="24"/>
          <w:szCs w:val="24"/>
          <w:lang w:eastAsia="pt-BR"/>
        </w:rPr>
      </w:pPr>
    </w:p>
    <w:p w:rsidR="0009147F" w:rsidRDefault="0009147F" w:rsidP="000D4CC8">
      <w:pPr>
        <w:autoSpaceDE w:val="0"/>
        <w:autoSpaceDN w:val="0"/>
        <w:adjustRightInd w:val="0"/>
        <w:spacing w:line="360" w:lineRule="auto"/>
        <w:jc w:val="center"/>
        <w:rPr>
          <w:rFonts w:ascii="Arial" w:hAnsi="Arial" w:cs="Arial"/>
          <w:b/>
          <w:bCs/>
          <w:sz w:val="24"/>
          <w:szCs w:val="24"/>
        </w:rPr>
      </w:pPr>
      <w:r>
        <w:rPr>
          <w:rFonts w:ascii="Arial" w:hAnsi="Arial" w:cs="Arial"/>
          <w:b/>
          <w:bCs/>
          <w:sz w:val="24"/>
          <w:szCs w:val="24"/>
        </w:rPr>
        <w:t xml:space="preserve">LISTA DE </w:t>
      </w:r>
      <w:r w:rsidR="00E44B52">
        <w:rPr>
          <w:rFonts w:ascii="Arial" w:hAnsi="Arial" w:cs="Arial"/>
          <w:b/>
          <w:bCs/>
          <w:sz w:val="24"/>
          <w:szCs w:val="24"/>
        </w:rPr>
        <w:t>SIGLAS</w:t>
      </w:r>
    </w:p>
    <w:p w:rsidR="0009147F" w:rsidRDefault="0009147F" w:rsidP="000D4CC8">
      <w:pPr>
        <w:spacing w:line="360" w:lineRule="auto"/>
        <w:jc w:val="both"/>
        <w:rPr>
          <w:rFonts w:ascii="Arial" w:hAnsi="Arial" w:cs="Arial"/>
          <w:color w:val="000000"/>
          <w:sz w:val="24"/>
          <w:szCs w:val="24"/>
          <w:lang w:eastAsia="pt-BR"/>
        </w:rPr>
      </w:pPr>
    </w:p>
    <w:p w:rsidR="0009147F" w:rsidRDefault="0009147F" w:rsidP="000D4CC8">
      <w:pPr>
        <w:spacing w:line="360" w:lineRule="auto"/>
        <w:jc w:val="both"/>
        <w:rPr>
          <w:rFonts w:ascii="Arial" w:hAnsi="Arial" w:cs="Arial"/>
          <w:color w:val="000000"/>
          <w:sz w:val="24"/>
          <w:szCs w:val="24"/>
          <w:lang w:eastAsia="pt-BR"/>
        </w:rPr>
      </w:pPr>
      <w:r>
        <w:rPr>
          <w:rFonts w:ascii="Arial" w:hAnsi="Arial" w:cs="Arial"/>
          <w:color w:val="000000"/>
          <w:sz w:val="24"/>
          <w:szCs w:val="24"/>
          <w:lang w:eastAsia="pt-BR"/>
        </w:rPr>
        <w:t>ABNT</w:t>
      </w:r>
      <w:r>
        <w:rPr>
          <w:rFonts w:ascii="Arial" w:hAnsi="Arial" w:cs="Arial"/>
          <w:color w:val="000000"/>
          <w:sz w:val="24"/>
          <w:szCs w:val="24"/>
          <w:lang w:eastAsia="pt-BR"/>
        </w:rPr>
        <w:tab/>
      </w:r>
      <w:r>
        <w:rPr>
          <w:rFonts w:ascii="Arial" w:hAnsi="Arial" w:cs="Arial"/>
          <w:color w:val="000000"/>
          <w:sz w:val="24"/>
          <w:szCs w:val="24"/>
          <w:lang w:eastAsia="pt-BR"/>
        </w:rPr>
        <w:tab/>
        <w:t>Associação Brasileira de Normas Técnicas</w:t>
      </w:r>
    </w:p>
    <w:p w:rsidR="0009147F" w:rsidRDefault="0009147F" w:rsidP="000D4CC8">
      <w:pPr>
        <w:spacing w:line="360" w:lineRule="auto"/>
        <w:jc w:val="both"/>
        <w:rPr>
          <w:rFonts w:ascii="Arial" w:hAnsi="Arial" w:cs="Arial"/>
          <w:color w:val="000000"/>
          <w:sz w:val="24"/>
          <w:szCs w:val="24"/>
          <w:lang w:eastAsia="pt-BR"/>
        </w:rPr>
      </w:pPr>
      <w:r>
        <w:rPr>
          <w:rFonts w:ascii="Arial" w:hAnsi="Arial" w:cs="Arial"/>
          <w:color w:val="000000"/>
          <w:sz w:val="24"/>
          <w:szCs w:val="24"/>
          <w:lang w:eastAsia="pt-BR"/>
        </w:rPr>
        <w:t>CA</w:t>
      </w:r>
      <w:r>
        <w:rPr>
          <w:rFonts w:ascii="Arial" w:hAnsi="Arial" w:cs="Arial"/>
          <w:color w:val="000000"/>
          <w:sz w:val="24"/>
          <w:szCs w:val="24"/>
          <w:lang w:eastAsia="pt-BR"/>
        </w:rPr>
        <w:tab/>
      </w:r>
      <w:r>
        <w:rPr>
          <w:rFonts w:ascii="Arial" w:hAnsi="Arial" w:cs="Arial"/>
          <w:color w:val="000000"/>
          <w:sz w:val="24"/>
          <w:szCs w:val="24"/>
          <w:lang w:eastAsia="pt-BR"/>
        </w:rPr>
        <w:tab/>
        <w:t>Corrente Alternada</w:t>
      </w:r>
    </w:p>
    <w:p w:rsidR="0009147F" w:rsidRDefault="0009147F" w:rsidP="000D4CC8">
      <w:pPr>
        <w:spacing w:line="360" w:lineRule="auto"/>
        <w:jc w:val="both"/>
        <w:rPr>
          <w:rFonts w:ascii="Arial" w:hAnsi="Arial" w:cs="Arial"/>
          <w:color w:val="000000"/>
          <w:sz w:val="24"/>
          <w:szCs w:val="24"/>
          <w:lang w:eastAsia="pt-BR"/>
        </w:rPr>
      </w:pPr>
      <w:r>
        <w:rPr>
          <w:rFonts w:ascii="Arial" w:hAnsi="Arial" w:cs="Arial"/>
          <w:color w:val="000000"/>
          <w:sz w:val="24"/>
          <w:szCs w:val="24"/>
          <w:lang w:eastAsia="pt-BR"/>
        </w:rPr>
        <w:t>CI</w:t>
      </w:r>
      <w:r>
        <w:rPr>
          <w:rFonts w:ascii="Arial" w:hAnsi="Arial" w:cs="Arial"/>
          <w:color w:val="000000"/>
          <w:sz w:val="24"/>
          <w:szCs w:val="24"/>
          <w:lang w:eastAsia="pt-BR"/>
        </w:rPr>
        <w:tab/>
      </w:r>
      <w:r>
        <w:rPr>
          <w:rFonts w:ascii="Arial" w:hAnsi="Arial" w:cs="Arial"/>
          <w:color w:val="000000"/>
          <w:sz w:val="24"/>
          <w:szCs w:val="24"/>
          <w:lang w:eastAsia="pt-BR"/>
        </w:rPr>
        <w:tab/>
        <w:t>Circuito Integrado</w:t>
      </w:r>
    </w:p>
    <w:p w:rsidR="0009147F" w:rsidRDefault="0009147F" w:rsidP="000D4CC8">
      <w:pPr>
        <w:spacing w:line="360" w:lineRule="auto"/>
        <w:jc w:val="both"/>
        <w:rPr>
          <w:rFonts w:ascii="Arial" w:hAnsi="Arial" w:cs="Arial"/>
          <w:color w:val="000000"/>
          <w:sz w:val="24"/>
          <w:szCs w:val="24"/>
          <w:lang w:eastAsia="pt-BR"/>
        </w:rPr>
      </w:pPr>
      <w:r>
        <w:rPr>
          <w:rFonts w:ascii="Arial" w:hAnsi="Arial" w:cs="Arial"/>
          <w:color w:val="000000"/>
          <w:sz w:val="24"/>
          <w:szCs w:val="24"/>
          <w:lang w:eastAsia="pt-BR"/>
        </w:rPr>
        <w:t>CC</w:t>
      </w:r>
      <w:r>
        <w:rPr>
          <w:rFonts w:ascii="Arial" w:hAnsi="Arial" w:cs="Arial"/>
          <w:color w:val="000000"/>
          <w:sz w:val="24"/>
          <w:szCs w:val="24"/>
          <w:lang w:eastAsia="pt-BR"/>
        </w:rPr>
        <w:tab/>
      </w:r>
      <w:r>
        <w:rPr>
          <w:rFonts w:ascii="Arial" w:hAnsi="Arial" w:cs="Arial"/>
          <w:color w:val="000000"/>
          <w:sz w:val="24"/>
          <w:szCs w:val="24"/>
          <w:lang w:eastAsia="pt-BR"/>
        </w:rPr>
        <w:tab/>
        <w:t>Corrente Contínua</w:t>
      </w:r>
    </w:p>
    <w:p w:rsidR="0009147F" w:rsidRDefault="0009147F" w:rsidP="009A7BDB">
      <w:pPr>
        <w:spacing w:line="360" w:lineRule="auto"/>
        <w:jc w:val="both"/>
        <w:rPr>
          <w:rFonts w:ascii="Arial" w:hAnsi="Arial" w:cs="Arial"/>
          <w:color w:val="000000"/>
          <w:sz w:val="24"/>
          <w:szCs w:val="24"/>
          <w:lang w:eastAsia="pt-BR"/>
        </w:rPr>
      </w:pPr>
      <w:r>
        <w:rPr>
          <w:rFonts w:ascii="Arial" w:hAnsi="Arial" w:cs="Arial"/>
          <w:color w:val="000000"/>
          <w:sz w:val="24"/>
          <w:szCs w:val="24"/>
          <w:lang w:eastAsia="pt-BR"/>
        </w:rPr>
        <w:t>IBGE</w:t>
      </w:r>
      <w:r>
        <w:rPr>
          <w:rFonts w:ascii="Arial" w:hAnsi="Arial" w:cs="Arial"/>
          <w:color w:val="000000"/>
          <w:sz w:val="24"/>
          <w:szCs w:val="24"/>
          <w:lang w:eastAsia="pt-BR"/>
        </w:rPr>
        <w:tab/>
      </w:r>
      <w:r>
        <w:rPr>
          <w:rFonts w:ascii="Arial" w:hAnsi="Arial" w:cs="Arial"/>
          <w:color w:val="000000"/>
          <w:sz w:val="24"/>
          <w:szCs w:val="24"/>
          <w:lang w:eastAsia="pt-BR"/>
        </w:rPr>
        <w:tab/>
      </w:r>
      <w:r w:rsidRPr="0022336B">
        <w:rPr>
          <w:rFonts w:ascii="Arial" w:hAnsi="Arial" w:cs="Arial"/>
          <w:color w:val="000000"/>
          <w:sz w:val="24"/>
          <w:szCs w:val="24"/>
          <w:lang w:eastAsia="pt-BR"/>
        </w:rPr>
        <w:t>Institu</w:t>
      </w:r>
      <w:r>
        <w:rPr>
          <w:rFonts w:ascii="Arial" w:hAnsi="Arial" w:cs="Arial"/>
          <w:color w:val="000000"/>
          <w:sz w:val="24"/>
          <w:szCs w:val="24"/>
          <w:lang w:eastAsia="pt-BR"/>
        </w:rPr>
        <w:t>t</w:t>
      </w:r>
      <w:r w:rsidRPr="0022336B">
        <w:rPr>
          <w:rFonts w:ascii="Arial" w:hAnsi="Arial" w:cs="Arial"/>
          <w:color w:val="000000"/>
          <w:sz w:val="24"/>
          <w:szCs w:val="24"/>
          <w:lang w:eastAsia="pt-BR"/>
        </w:rPr>
        <w:t>o Brasileiro de Geografia e Estatística</w:t>
      </w:r>
    </w:p>
    <w:p w:rsidR="0009147F" w:rsidRDefault="0009147F" w:rsidP="00831603">
      <w:pPr>
        <w:spacing w:line="360" w:lineRule="auto"/>
        <w:jc w:val="both"/>
        <w:rPr>
          <w:rFonts w:ascii="Arial" w:hAnsi="Arial" w:cs="Arial"/>
          <w:color w:val="000000"/>
          <w:sz w:val="24"/>
          <w:szCs w:val="24"/>
          <w:lang w:eastAsia="pt-BR"/>
        </w:rPr>
      </w:pPr>
      <w:r>
        <w:rPr>
          <w:rFonts w:ascii="Arial" w:hAnsi="Arial" w:cs="Arial"/>
          <w:color w:val="000000"/>
          <w:sz w:val="24"/>
          <w:szCs w:val="24"/>
          <w:lang w:eastAsia="pt-BR"/>
        </w:rPr>
        <w:t>IDE</w:t>
      </w:r>
      <w:r>
        <w:rPr>
          <w:rFonts w:ascii="Arial" w:hAnsi="Arial" w:cs="Arial"/>
          <w:color w:val="000000"/>
          <w:sz w:val="24"/>
          <w:szCs w:val="24"/>
          <w:lang w:eastAsia="pt-BR"/>
        </w:rPr>
        <w:tab/>
      </w:r>
      <w:r>
        <w:rPr>
          <w:rFonts w:ascii="Arial" w:hAnsi="Arial" w:cs="Arial"/>
          <w:color w:val="000000"/>
          <w:sz w:val="24"/>
          <w:szCs w:val="24"/>
          <w:lang w:eastAsia="pt-BR"/>
        </w:rPr>
        <w:tab/>
        <w:t>Ambiente de Desenvolvimento Integrado</w:t>
      </w:r>
    </w:p>
    <w:p w:rsidR="0009147F" w:rsidRDefault="0009147F" w:rsidP="001678F0">
      <w:pPr>
        <w:spacing w:line="360" w:lineRule="auto"/>
        <w:jc w:val="both"/>
        <w:rPr>
          <w:rFonts w:ascii="Arial" w:hAnsi="Arial" w:cs="Arial"/>
          <w:color w:val="000000"/>
          <w:sz w:val="24"/>
          <w:szCs w:val="24"/>
          <w:lang w:eastAsia="pt-BR"/>
        </w:rPr>
      </w:pPr>
      <w:r>
        <w:rPr>
          <w:rFonts w:ascii="Arial" w:hAnsi="Arial" w:cs="Arial"/>
          <w:color w:val="000000"/>
          <w:sz w:val="24"/>
          <w:szCs w:val="24"/>
          <w:lang w:eastAsia="pt-BR"/>
        </w:rPr>
        <w:t>PWM</w:t>
      </w:r>
      <w:r>
        <w:rPr>
          <w:rFonts w:ascii="Arial" w:hAnsi="Arial" w:cs="Arial"/>
          <w:color w:val="000000"/>
          <w:sz w:val="24"/>
          <w:szCs w:val="24"/>
          <w:lang w:eastAsia="pt-BR"/>
        </w:rPr>
        <w:tab/>
      </w:r>
      <w:r>
        <w:rPr>
          <w:rFonts w:ascii="Arial" w:hAnsi="Arial" w:cs="Arial"/>
          <w:color w:val="000000"/>
          <w:sz w:val="24"/>
          <w:szCs w:val="24"/>
          <w:lang w:eastAsia="pt-BR"/>
        </w:rPr>
        <w:tab/>
        <w:t>Modulação de Largura de Pulso</w:t>
      </w:r>
    </w:p>
    <w:p w:rsidR="0009147F" w:rsidRDefault="0009147F" w:rsidP="00180878">
      <w:pPr>
        <w:spacing w:line="360" w:lineRule="auto"/>
        <w:jc w:val="both"/>
        <w:rPr>
          <w:rFonts w:ascii="Arial" w:hAnsi="Arial" w:cs="Arial"/>
          <w:color w:val="000000"/>
          <w:sz w:val="24"/>
          <w:szCs w:val="24"/>
          <w:lang w:eastAsia="pt-BR"/>
        </w:rPr>
      </w:pPr>
      <w:r>
        <w:rPr>
          <w:rFonts w:ascii="Arial" w:hAnsi="Arial" w:cs="Arial"/>
          <w:color w:val="000000"/>
          <w:sz w:val="24"/>
          <w:szCs w:val="24"/>
          <w:lang w:eastAsia="pt-BR"/>
        </w:rPr>
        <w:t xml:space="preserve">USB </w:t>
      </w:r>
      <w:r>
        <w:rPr>
          <w:rFonts w:ascii="Arial" w:hAnsi="Arial" w:cs="Arial"/>
          <w:color w:val="000000"/>
          <w:sz w:val="24"/>
          <w:szCs w:val="24"/>
          <w:lang w:eastAsia="pt-BR"/>
        </w:rPr>
        <w:tab/>
      </w:r>
      <w:r>
        <w:rPr>
          <w:rFonts w:ascii="Arial" w:hAnsi="Arial" w:cs="Arial"/>
          <w:color w:val="000000"/>
          <w:sz w:val="24"/>
          <w:szCs w:val="24"/>
          <w:lang w:eastAsia="pt-BR"/>
        </w:rPr>
        <w:tab/>
        <w:t>Porta Universal</w:t>
      </w:r>
    </w:p>
    <w:p w:rsidR="00A43466" w:rsidRDefault="00A43466" w:rsidP="00831603">
      <w:pPr>
        <w:spacing w:line="360" w:lineRule="auto"/>
        <w:jc w:val="both"/>
        <w:rPr>
          <w:ins w:id="510" w:author="Adam" w:date="2016-11-29T10:41:00Z"/>
          <w:rFonts w:ascii="Arial" w:hAnsi="Arial" w:cs="Arial"/>
          <w:color w:val="000000"/>
          <w:sz w:val="24"/>
          <w:szCs w:val="24"/>
          <w:lang w:eastAsia="pt-BR"/>
        </w:rPr>
        <w:sectPr w:rsidR="00A43466" w:rsidSect="002F217B">
          <w:headerReference w:type="default" r:id="rId8"/>
          <w:pgSz w:w="11907" w:h="16839" w:code="9"/>
          <w:pgMar w:top="1701" w:right="1134" w:bottom="1134" w:left="1701" w:header="709" w:footer="709" w:gutter="0"/>
          <w:pgNumType w:start="12"/>
          <w:cols w:space="708"/>
          <w:docGrid w:linePitch="360"/>
        </w:sectPr>
      </w:pPr>
    </w:p>
    <w:p w:rsidR="009E19D1" w:rsidRDefault="009E19D1">
      <w:pPr>
        <w:spacing w:after="0" w:line="240" w:lineRule="auto"/>
        <w:rPr>
          <w:ins w:id="511" w:author="Adam" w:date="2016-11-29T11:51:00Z"/>
          <w:rFonts w:ascii="Arial" w:hAnsi="Arial" w:cs="Arial"/>
          <w:color w:val="000000"/>
          <w:sz w:val="24"/>
          <w:szCs w:val="24"/>
          <w:lang w:eastAsia="pt-BR"/>
        </w:rPr>
      </w:pPr>
      <w:ins w:id="512" w:author="Adam" w:date="2016-11-29T11:51:00Z">
        <w:r>
          <w:rPr>
            <w:rFonts w:ascii="Arial" w:hAnsi="Arial" w:cs="Arial"/>
            <w:color w:val="000000"/>
            <w:sz w:val="24"/>
            <w:szCs w:val="24"/>
            <w:lang w:eastAsia="pt-BR"/>
          </w:rPr>
          <w:lastRenderedPageBreak/>
          <w:br w:type="page"/>
        </w:r>
      </w:ins>
    </w:p>
    <w:p w:rsidR="0009147F" w:rsidRPr="0015699D" w:rsidDel="009E19D1" w:rsidRDefault="0009147F">
      <w:pPr>
        <w:pStyle w:val="Ttulo1"/>
        <w:rPr>
          <w:del w:id="513" w:author="Adam" w:date="2016-11-29T11:51:00Z"/>
        </w:rPr>
        <w:pPrChange w:id="514" w:author="Adam" w:date="2016-11-29T12:06:00Z">
          <w:pPr>
            <w:spacing w:line="360" w:lineRule="auto"/>
            <w:jc w:val="both"/>
          </w:pPr>
        </w:pPrChange>
      </w:pPr>
    </w:p>
    <w:p w:rsidR="0009147F" w:rsidRPr="0015699D" w:rsidDel="009E19D1" w:rsidRDefault="0009147F">
      <w:pPr>
        <w:pStyle w:val="Ttulo1"/>
        <w:rPr>
          <w:del w:id="515" w:author="Adam" w:date="2016-11-29T11:51:00Z"/>
          <w:b w:val="0"/>
          <w:rPrChange w:id="516" w:author="Adam" w:date="2016-11-29T11:59:00Z">
            <w:rPr>
              <w:del w:id="517" w:author="Adam" w:date="2016-11-29T11:51:00Z"/>
              <w:rFonts w:ascii="Arial" w:hAnsi="Arial" w:cs="Arial"/>
              <w:b/>
              <w:color w:val="FF0000"/>
              <w:sz w:val="24"/>
              <w:szCs w:val="24"/>
              <w:lang w:eastAsia="pt-BR"/>
            </w:rPr>
          </w:rPrChange>
        </w:rPr>
        <w:pPrChange w:id="518" w:author="Adam" w:date="2016-11-29T12:06:00Z">
          <w:pPr>
            <w:spacing w:line="360" w:lineRule="auto"/>
            <w:jc w:val="both"/>
          </w:pPr>
        </w:pPrChange>
      </w:pPr>
    </w:p>
    <w:p w:rsidR="0009147F" w:rsidRPr="0015699D" w:rsidDel="009E19D1" w:rsidRDefault="0009147F">
      <w:pPr>
        <w:pStyle w:val="Ttulo1"/>
        <w:rPr>
          <w:del w:id="519" w:author="Adam" w:date="2016-11-29T11:51:00Z"/>
          <w:b w:val="0"/>
          <w:rPrChange w:id="520" w:author="Adam" w:date="2016-11-29T11:59:00Z">
            <w:rPr>
              <w:del w:id="521" w:author="Adam" w:date="2016-11-29T11:51:00Z"/>
              <w:rFonts w:ascii="Arial" w:hAnsi="Arial" w:cs="Arial"/>
              <w:b/>
              <w:color w:val="FF0000"/>
              <w:sz w:val="24"/>
              <w:szCs w:val="24"/>
              <w:lang w:eastAsia="pt-BR"/>
            </w:rPr>
          </w:rPrChange>
        </w:rPr>
        <w:pPrChange w:id="522" w:author="Adam" w:date="2016-11-29T12:06:00Z">
          <w:pPr>
            <w:spacing w:line="360" w:lineRule="auto"/>
            <w:jc w:val="both"/>
          </w:pPr>
        </w:pPrChange>
      </w:pPr>
    </w:p>
    <w:p w:rsidR="0009147F" w:rsidRPr="0015699D" w:rsidDel="009E19D1" w:rsidRDefault="0009147F">
      <w:pPr>
        <w:pStyle w:val="Ttulo1"/>
        <w:rPr>
          <w:del w:id="523" w:author="Adam" w:date="2016-11-29T11:51:00Z"/>
          <w:b w:val="0"/>
          <w:rPrChange w:id="524" w:author="Adam" w:date="2016-11-29T11:59:00Z">
            <w:rPr>
              <w:del w:id="525" w:author="Adam" w:date="2016-11-29T11:51:00Z"/>
              <w:rFonts w:ascii="Arial" w:hAnsi="Arial" w:cs="Arial"/>
              <w:b/>
              <w:color w:val="FF0000"/>
              <w:sz w:val="24"/>
              <w:szCs w:val="24"/>
              <w:lang w:eastAsia="pt-BR"/>
            </w:rPr>
          </w:rPrChange>
        </w:rPr>
        <w:pPrChange w:id="526" w:author="Adam" w:date="2016-11-29T12:06:00Z">
          <w:pPr>
            <w:spacing w:line="360" w:lineRule="auto"/>
            <w:jc w:val="both"/>
          </w:pPr>
        </w:pPrChange>
      </w:pPr>
    </w:p>
    <w:p w:rsidR="0009147F" w:rsidRPr="0015699D" w:rsidDel="009E19D1" w:rsidRDefault="0009147F">
      <w:pPr>
        <w:pStyle w:val="Ttulo1"/>
        <w:rPr>
          <w:del w:id="527" w:author="Adam" w:date="2016-11-29T11:51:00Z"/>
          <w:b w:val="0"/>
          <w:rPrChange w:id="528" w:author="Adam" w:date="2016-11-29T11:59:00Z">
            <w:rPr>
              <w:del w:id="529" w:author="Adam" w:date="2016-11-29T11:51:00Z"/>
              <w:rFonts w:ascii="Arial" w:hAnsi="Arial" w:cs="Arial"/>
              <w:b/>
              <w:color w:val="FF0000"/>
              <w:sz w:val="24"/>
              <w:szCs w:val="24"/>
              <w:lang w:eastAsia="pt-BR"/>
            </w:rPr>
          </w:rPrChange>
        </w:rPr>
        <w:pPrChange w:id="530" w:author="Adam" w:date="2016-11-29T12:06:00Z">
          <w:pPr>
            <w:spacing w:line="360" w:lineRule="auto"/>
            <w:jc w:val="both"/>
          </w:pPr>
        </w:pPrChange>
      </w:pPr>
    </w:p>
    <w:p w:rsidR="0009147F" w:rsidRPr="0015699D" w:rsidDel="009E19D1" w:rsidRDefault="0009147F">
      <w:pPr>
        <w:pStyle w:val="Ttulo1"/>
        <w:rPr>
          <w:del w:id="531" w:author="Adam" w:date="2016-11-29T11:51:00Z"/>
          <w:b w:val="0"/>
          <w:rPrChange w:id="532" w:author="Adam" w:date="2016-11-29T11:59:00Z">
            <w:rPr>
              <w:del w:id="533" w:author="Adam" w:date="2016-11-29T11:51:00Z"/>
              <w:rFonts w:ascii="Arial" w:hAnsi="Arial" w:cs="Arial"/>
              <w:b/>
              <w:color w:val="FF0000"/>
              <w:sz w:val="24"/>
              <w:szCs w:val="24"/>
              <w:lang w:eastAsia="pt-BR"/>
            </w:rPr>
          </w:rPrChange>
        </w:rPr>
        <w:pPrChange w:id="534" w:author="Adam" w:date="2016-11-29T12:06:00Z">
          <w:pPr>
            <w:spacing w:line="360" w:lineRule="auto"/>
            <w:jc w:val="both"/>
          </w:pPr>
        </w:pPrChange>
      </w:pPr>
    </w:p>
    <w:p w:rsidR="0009147F" w:rsidRPr="0015699D" w:rsidDel="009E19D1" w:rsidRDefault="0009147F">
      <w:pPr>
        <w:pStyle w:val="Ttulo1"/>
        <w:rPr>
          <w:del w:id="535" w:author="Adam" w:date="2016-11-29T11:51:00Z"/>
          <w:b w:val="0"/>
          <w:rPrChange w:id="536" w:author="Adam" w:date="2016-11-29T11:59:00Z">
            <w:rPr>
              <w:del w:id="537" w:author="Adam" w:date="2016-11-29T11:51:00Z"/>
              <w:rFonts w:ascii="Arial" w:hAnsi="Arial" w:cs="Arial"/>
              <w:b/>
              <w:color w:val="FF0000"/>
              <w:sz w:val="24"/>
              <w:szCs w:val="24"/>
              <w:lang w:eastAsia="pt-BR"/>
            </w:rPr>
          </w:rPrChange>
        </w:rPr>
        <w:pPrChange w:id="538" w:author="Adam" w:date="2016-11-29T12:06:00Z">
          <w:pPr>
            <w:spacing w:line="360" w:lineRule="auto"/>
            <w:jc w:val="both"/>
          </w:pPr>
        </w:pPrChange>
      </w:pPr>
    </w:p>
    <w:p w:rsidR="0009147F" w:rsidRPr="0015699D" w:rsidDel="009E19D1" w:rsidRDefault="0009147F">
      <w:pPr>
        <w:pStyle w:val="Ttulo1"/>
        <w:rPr>
          <w:del w:id="539" w:author="Adam" w:date="2016-11-29T11:51:00Z"/>
          <w:b w:val="0"/>
          <w:rPrChange w:id="540" w:author="Adam" w:date="2016-11-29T11:59:00Z">
            <w:rPr>
              <w:del w:id="541" w:author="Adam" w:date="2016-11-29T11:51:00Z"/>
              <w:rFonts w:ascii="Arial" w:hAnsi="Arial" w:cs="Arial"/>
              <w:b/>
              <w:color w:val="FF0000"/>
              <w:sz w:val="24"/>
              <w:szCs w:val="24"/>
              <w:lang w:eastAsia="pt-BR"/>
            </w:rPr>
          </w:rPrChange>
        </w:rPr>
        <w:pPrChange w:id="542" w:author="Adam" w:date="2016-11-29T12:06:00Z">
          <w:pPr>
            <w:spacing w:line="360" w:lineRule="auto"/>
            <w:jc w:val="both"/>
          </w:pPr>
        </w:pPrChange>
      </w:pPr>
    </w:p>
    <w:p w:rsidR="0009147F" w:rsidRPr="0015699D" w:rsidDel="009E19D1" w:rsidRDefault="0009147F">
      <w:pPr>
        <w:pStyle w:val="Ttulo1"/>
        <w:rPr>
          <w:del w:id="543" w:author="Adam" w:date="2016-11-29T11:51:00Z"/>
          <w:b w:val="0"/>
          <w:rPrChange w:id="544" w:author="Adam" w:date="2016-11-29T11:59:00Z">
            <w:rPr>
              <w:del w:id="545" w:author="Adam" w:date="2016-11-29T11:51:00Z"/>
              <w:rFonts w:ascii="Arial" w:hAnsi="Arial" w:cs="Arial"/>
              <w:b/>
              <w:color w:val="FF0000"/>
              <w:sz w:val="24"/>
              <w:szCs w:val="24"/>
              <w:lang w:eastAsia="pt-BR"/>
            </w:rPr>
          </w:rPrChange>
        </w:rPr>
        <w:pPrChange w:id="546" w:author="Adam" w:date="2016-11-29T12:06:00Z">
          <w:pPr>
            <w:spacing w:line="360" w:lineRule="auto"/>
            <w:jc w:val="both"/>
          </w:pPr>
        </w:pPrChange>
      </w:pPr>
    </w:p>
    <w:p w:rsidR="0009147F" w:rsidRPr="0015699D" w:rsidDel="009E19D1" w:rsidRDefault="0009147F">
      <w:pPr>
        <w:pStyle w:val="Ttulo1"/>
        <w:rPr>
          <w:del w:id="547" w:author="Adam" w:date="2016-11-29T11:51:00Z"/>
          <w:b w:val="0"/>
          <w:rPrChange w:id="548" w:author="Adam" w:date="2016-11-29T11:59:00Z">
            <w:rPr>
              <w:del w:id="549" w:author="Adam" w:date="2016-11-29T11:51:00Z"/>
              <w:rFonts w:ascii="Arial" w:hAnsi="Arial" w:cs="Arial"/>
              <w:b/>
              <w:color w:val="FF0000"/>
              <w:sz w:val="24"/>
              <w:szCs w:val="24"/>
              <w:lang w:eastAsia="pt-BR"/>
            </w:rPr>
          </w:rPrChange>
        </w:rPr>
        <w:pPrChange w:id="550" w:author="Adam" w:date="2016-11-29T12:06:00Z">
          <w:pPr>
            <w:spacing w:line="360" w:lineRule="auto"/>
            <w:jc w:val="both"/>
          </w:pPr>
        </w:pPrChange>
      </w:pPr>
    </w:p>
    <w:p w:rsidR="0009147F" w:rsidRPr="0015699D" w:rsidDel="009E19D1" w:rsidRDefault="0009147F">
      <w:pPr>
        <w:pStyle w:val="Ttulo1"/>
        <w:rPr>
          <w:del w:id="551" w:author="Adam" w:date="2016-11-29T11:51:00Z"/>
          <w:b w:val="0"/>
          <w:rPrChange w:id="552" w:author="Adam" w:date="2016-11-29T11:59:00Z">
            <w:rPr>
              <w:del w:id="553" w:author="Adam" w:date="2016-11-29T11:51:00Z"/>
              <w:rFonts w:ascii="Arial" w:hAnsi="Arial" w:cs="Arial"/>
              <w:b/>
              <w:color w:val="FF0000"/>
              <w:sz w:val="24"/>
              <w:szCs w:val="24"/>
              <w:lang w:eastAsia="pt-BR"/>
            </w:rPr>
          </w:rPrChange>
        </w:rPr>
        <w:pPrChange w:id="554" w:author="Adam" w:date="2016-11-29T12:06:00Z">
          <w:pPr>
            <w:spacing w:line="360" w:lineRule="auto"/>
            <w:jc w:val="both"/>
          </w:pPr>
        </w:pPrChange>
      </w:pPr>
    </w:p>
    <w:p w:rsidR="00946675" w:rsidRPr="0015699D" w:rsidDel="009E19D1" w:rsidRDefault="00946675">
      <w:pPr>
        <w:pStyle w:val="Ttulo1"/>
        <w:rPr>
          <w:del w:id="555" w:author="Adam" w:date="2016-11-29T11:51:00Z"/>
          <w:b w:val="0"/>
          <w:rPrChange w:id="556" w:author="Adam" w:date="2016-11-29T11:59:00Z">
            <w:rPr>
              <w:del w:id="557" w:author="Adam" w:date="2016-11-29T11:51:00Z"/>
              <w:rFonts w:ascii="Arial" w:hAnsi="Arial" w:cs="Arial"/>
              <w:b/>
              <w:color w:val="FF0000"/>
              <w:sz w:val="24"/>
              <w:szCs w:val="24"/>
              <w:lang w:eastAsia="pt-BR"/>
            </w:rPr>
          </w:rPrChange>
        </w:rPr>
        <w:pPrChange w:id="558" w:author="Adam" w:date="2016-11-29T12:06:00Z">
          <w:pPr>
            <w:spacing w:line="360" w:lineRule="auto"/>
            <w:jc w:val="both"/>
          </w:pPr>
        </w:pPrChange>
      </w:pPr>
    </w:p>
    <w:p w:rsidR="0009147F" w:rsidRPr="0015699D" w:rsidRDefault="0009147F" w:rsidP="007F1E79">
      <w:pPr>
        <w:pStyle w:val="Ttulo1"/>
        <w:rPr>
          <w:rPrChange w:id="559" w:author="Adam" w:date="2016-11-29T11:59:00Z">
            <w:rPr>
              <w:b w:val="0"/>
            </w:rPr>
          </w:rPrChange>
        </w:rPr>
      </w:pPr>
      <w:bookmarkStart w:id="560" w:name="_Toc463898437"/>
      <w:bookmarkStart w:id="561" w:name="_Toc463899391"/>
      <w:bookmarkStart w:id="562" w:name="_Toc466010539"/>
      <w:bookmarkStart w:id="563" w:name="_Toc466021389"/>
      <w:bookmarkStart w:id="564" w:name="_Toc468184156"/>
      <w:r w:rsidRPr="0015699D">
        <w:t>1</w:t>
      </w:r>
      <w:r w:rsidRPr="0015699D">
        <w:tab/>
        <w:t>INTRODUÇAO</w:t>
      </w:r>
      <w:bookmarkEnd w:id="560"/>
      <w:bookmarkEnd w:id="561"/>
      <w:bookmarkEnd w:id="562"/>
      <w:bookmarkEnd w:id="563"/>
      <w:bookmarkEnd w:id="564"/>
    </w:p>
    <w:p w:rsidR="00946675" w:rsidRDefault="00946675" w:rsidP="0011093E">
      <w:pPr>
        <w:spacing w:line="360" w:lineRule="auto"/>
        <w:ind w:firstLine="708"/>
        <w:jc w:val="both"/>
        <w:rPr>
          <w:rFonts w:ascii="Arial" w:hAnsi="Arial" w:cs="Arial"/>
          <w:sz w:val="24"/>
          <w:szCs w:val="24"/>
        </w:rPr>
      </w:pPr>
    </w:p>
    <w:p w:rsidR="0009147F" w:rsidRDefault="0009147F" w:rsidP="0011093E">
      <w:pPr>
        <w:spacing w:line="360" w:lineRule="auto"/>
        <w:ind w:firstLine="708"/>
        <w:jc w:val="both"/>
        <w:rPr>
          <w:rFonts w:ascii="Arial" w:hAnsi="Arial" w:cs="Arial"/>
          <w:sz w:val="24"/>
          <w:szCs w:val="24"/>
        </w:rPr>
      </w:pPr>
      <w:r>
        <w:rPr>
          <w:rFonts w:ascii="Arial" w:hAnsi="Arial" w:cs="Arial"/>
          <w:sz w:val="24"/>
          <w:szCs w:val="24"/>
        </w:rPr>
        <w:t>A automação residencial está relacionada ao</w:t>
      </w:r>
      <w:r w:rsidR="00946675">
        <w:rPr>
          <w:rFonts w:ascii="Arial" w:hAnsi="Arial" w:cs="Arial"/>
          <w:sz w:val="24"/>
          <w:szCs w:val="24"/>
        </w:rPr>
        <w:t xml:space="preserve"> controle automático, ou seja, à</w:t>
      </w:r>
      <w:r>
        <w:rPr>
          <w:rFonts w:ascii="Arial" w:hAnsi="Arial" w:cs="Arial"/>
          <w:sz w:val="24"/>
          <w:szCs w:val="24"/>
        </w:rPr>
        <w:t>quelas ações que não dependem diretamente da intervenção do ser humano. No Brasil essa tecnologia ainda não é muito utilizada na elaboração de projetos residenciais,</w:t>
      </w:r>
      <w:ins w:id="565" w:author="Adam" w:date="2016-11-28T16:27:00Z">
        <w:r w:rsidR="0072408C">
          <w:rPr>
            <w:rFonts w:ascii="Arial" w:hAnsi="Arial" w:cs="Arial"/>
            <w:sz w:val="24"/>
            <w:szCs w:val="24"/>
          </w:rPr>
          <w:t xml:space="preserve"> </w:t>
        </w:r>
      </w:ins>
      <w:r>
        <w:rPr>
          <w:rFonts w:ascii="Arial" w:hAnsi="Arial" w:cs="Arial"/>
          <w:sz w:val="24"/>
          <w:szCs w:val="24"/>
        </w:rPr>
        <w:t>devido a ser uma área que ainda está em desenvolvimento. E</w:t>
      </w:r>
      <w:r w:rsidRPr="004E3F28">
        <w:rPr>
          <w:rFonts w:ascii="Arial" w:hAnsi="Arial" w:cs="Arial"/>
          <w:sz w:val="24"/>
          <w:szCs w:val="24"/>
        </w:rPr>
        <w:t>la é estudada para facilitar a vida da hum</w:t>
      </w:r>
      <w:r>
        <w:rPr>
          <w:rFonts w:ascii="Arial" w:hAnsi="Arial" w:cs="Arial"/>
          <w:sz w:val="24"/>
          <w:szCs w:val="24"/>
        </w:rPr>
        <w:t xml:space="preserve">anidade, e possui algumas </w:t>
      </w:r>
      <w:r w:rsidRPr="004E3F28">
        <w:rPr>
          <w:rFonts w:ascii="Arial" w:hAnsi="Arial" w:cs="Arial"/>
          <w:sz w:val="24"/>
          <w:szCs w:val="24"/>
        </w:rPr>
        <w:t>aplicações como, por exemplo</w:t>
      </w:r>
      <w:r>
        <w:rPr>
          <w:rFonts w:ascii="Arial" w:hAnsi="Arial" w:cs="Arial"/>
          <w:sz w:val="24"/>
          <w:szCs w:val="24"/>
        </w:rPr>
        <w:t xml:space="preserve">, segurança, conforto, praticidade, lazer, </w:t>
      </w:r>
      <w:r w:rsidR="00946675">
        <w:rPr>
          <w:rFonts w:ascii="Arial" w:hAnsi="Arial" w:cs="Arial"/>
          <w:sz w:val="24"/>
          <w:szCs w:val="24"/>
        </w:rPr>
        <w:t>tranquilidade</w:t>
      </w:r>
      <w:r>
        <w:rPr>
          <w:rFonts w:ascii="Arial" w:hAnsi="Arial" w:cs="Arial"/>
          <w:sz w:val="24"/>
          <w:szCs w:val="24"/>
        </w:rPr>
        <w:t xml:space="preserve"> e economia</w:t>
      </w:r>
      <w:r w:rsidRPr="004E3F28">
        <w:rPr>
          <w:rFonts w:ascii="Arial" w:hAnsi="Arial" w:cs="Arial"/>
          <w:sz w:val="24"/>
          <w:szCs w:val="24"/>
        </w:rPr>
        <w:t>. A evolução dessa tecnologia</w:t>
      </w:r>
      <w:r>
        <w:rPr>
          <w:rFonts w:ascii="Arial" w:hAnsi="Arial" w:cs="Arial"/>
          <w:sz w:val="24"/>
          <w:szCs w:val="24"/>
        </w:rPr>
        <w:t xml:space="preserve"> e do seu conhecimento pode</w:t>
      </w:r>
      <w:r w:rsidRPr="004E3F28">
        <w:rPr>
          <w:rFonts w:ascii="Arial" w:hAnsi="Arial" w:cs="Arial"/>
          <w:sz w:val="24"/>
          <w:szCs w:val="24"/>
        </w:rPr>
        <w:t xml:space="preserve"> facilitar a vida de todos, principalmente </w:t>
      </w:r>
      <w:r>
        <w:rPr>
          <w:rFonts w:ascii="Arial" w:hAnsi="Arial" w:cs="Arial"/>
          <w:sz w:val="24"/>
          <w:szCs w:val="24"/>
        </w:rPr>
        <w:t>os</w:t>
      </w:r>
      <w:r w:rsidRPr="004E3F28">
        <w:rPr>
          <w:rFonts w:ascii="Arial" w:hAnsi="Arial" w:cs="Arial"/>
          <w:sz w:val="24"/>
          <w:szCs w:val="24"/>
        </w:rPr>
        <w:t xml:space="preserve"> que</w:t>
      </w:r>
      <w:r>
        <w:rPr>
          <w:rFonts w:ascii="Arial" w:hAnsi="Arial" w:cs="Arial"/>
          <w:sz w:val="24"/>
          <w:szCs w:val="24"/>
        </w:rPr>
        <w:t xml:space="preserve"> possuem necessidades especiais. </w:t>
      </w:r>
      <w:r w:rsidR="00946675">
        <w:rPr>
          <w:rFonts w:ascii="Arial" w:hAnsi="Arial" w:cs="Arial"/>
          <w:sz w:val="24"/>
          <w:szCs w:val="24"/>
        </w:rPr>
        <w:t>A</w:t>
      </w:r>
      <w:r w:rsidRPr="00574FCA">
        <w:rPr>
          <w:rFonts w:ascii="Arial" w:hAnsi="Arial" w:cs="Arial"/>
          <w:sz w:val="24"/>
          <w:szCs w:val="24"/>
          <w:lang w:eastAsia="pt-BR"/>
        </w:rPr>
        <w:t xml:space="preserve">s calçadas, escadas, passagens estreitas, </w:t>
      </w:r>
      <w:r>
        <w:rPr>
          <w:rFonts w:ascii="Arial" w:hAnsi="Arial" w:cs="Arial"/>
          <w:sz w:val="24"/>
          <w:szCs w:val="24"/>
          <w:lang w:eastAsia="pt-BR"/>
        </w:rPr>
        <w:t xml:space="preserve">travessias, elevações íngremes, </w:t>
      </w:r>
      <w:r w:rsidRPr="00574FCA">
        <w:rPr>
          <w:rFonts w:ascii="Arial" w:hAnsi="Arial" w:cs="Arial"/>
          <w:sz w:val="24"/>
          <w:szCs w:val="24"/>
          <w:lang w:eastAsia="pt-BR"/>
        </w:rPr>
        <w:t>elevadores inadequados</w:t>
      </w:r>
      <w:r>
        <w:rPr>
          <w:rFonts w:ascii="Arial" w:hAnsi="Arial" w:cs="Arial"/>
          <w:sz w:val="24"/>
          <w:szCs w:val="24"/>
          <w:lang w:eastAsia="pt-BR"/>
        </w:rPr>
        <w:t xml:space="preserve">, entre outros </w:t>
      </w:r>
      <w:r w:rsidRPr="00574FCA">
        <w:rPr>
          <w:rFonts w:ascii="Arial" w:hAnsi="Arial" w:cs="Arial"/>
          <w:sz w:val="24"/>
          <w:szCs w:val="24"/>
          <w:lang w:eastAsia="pt-BR"/>
        </w:rPr>
        <w:t>s</w:t>
      </w:r>
      <w:r>
        <w:rPr>
          <w:rFonts w:ascii="Arial" w:hAnsi="Arial" w:cs="Arial"/>
          <w:sz w:val="24"/>
          <w:szCs w:val="24"/>
          <w:lang w:eastAsia="pt-BR"/>
        </w:rPr>
        <w:t>ão uns dos maiores obstáculos</w:t>
      </w:r>
      <w:r w:rsidRPr="00574FCA">
        <w:rPr>
          <w:rFonts w:ascii="Arial" w:hAnsi="Arial" w:cs="Arial"/>
          <w:sz w:val="24"/>
          <w:szCs w:val="24"/>
          <w:lang w:eastAsia="pt-BR"/>
        </w:rPr>
        <w:t xml:space="preserve"> na vida de um </w:t>
      </w:r>
      <w:r w:rsidR="00CB1BFC">
        <w:rPr>
          <w:rFonts w:ascii="Arial" w:hAnsi="Arial" w:cs="Arial"/>
          <w:sz w:val="24"/>
          <w:szCs w:val="24"/>
          <w:lang w:eastAsia="pt-BR"/>
        </w:rPr>
        <w:t>deficiente físico</w:t>
      </w:r>
      <w:r w:rsidRPr="00574FCA">
        <w:rPr>
          <w:rFonts w:ascii="Arial" w:hAnsi="Arial" w:cs="Arial"/>
          <w:sz w:val="24"/>
          <w:szCs w:val="24"/>
          <w:lang w:eastAsia="pt-BR"/>
        </w:rPr>
        <w:t>, tornando assim a dificuldade de locomoção até m</w:t>
      </w:r>
      <w:r>
        <w:rPr>
          <w:rFonts w:ascii="Arial" w:hAnsi="Arial" w:cs="Arial"/>
          <w:sz w:val="24"/>
          <w:szCs w:val="24"/>
          <w:lang w:eastAsia="pt-BR"/>
        </w:rPr>
        <w:t>esmo dentro da sua própria casa</w:t>
      </w:r>
      <w:ins w:id="566" w:author="Adam" w:date="2016-11-28T16:27:00Z">
        <w:r w:rsidR="0072408C">
          <w:rPr>
            <w:rFonts w:ascii="Arial" w:hAnsi="Arial" w:cs="Arial"/>
            <w:sz w:val="24"/>
            <w:szCs w:val="24"/>
            <w:lang w:eastAsia="pt-BR"/>
          </w:rPr>
          <w:t>s</w:t>
        </w:r>
      </w:ins>
      <w:del w:id="567" w:author="Adam" w:date="2016-11-28T16:27:00Z">
        <w:r w:rsidDel="0072408C">
          <w:rPr>
            <w:rFonts w:ascii="Arial" w:hAnsi="Arial" w:cs="Arial"/>
            <w:sz w:val="24"/>
            <w:szCs w:val="24"/>
            <w:lang w:eastAsia="pt-BR"/>
          </w:rPr>
          <w:delText>e</w:delText>
        </w:r>
      </w:del>
      <w:r>
        <w:rPr>
          <w:rFonts w:ascii="Arial" w:hAnsi="Arial" w:cs="Arial"/>
          <w:sz w:val="24"/>
          <w:szCs w:val="24"/>
          <w:lang w:eastAsia="pt-BR"/>
        </w:rPr>
        <w:t xml:space="preserve"> essas pessoas acabam </w:t>
      </w:r>
      <w:r w:rsidRPr="00574FCA">
        <w:rPr>
          <w:rFonts w:ascii="Arial" w:hAnsi="Arial" w:cs="Arial"/>
          <w:sz w:val="24"/>
          <w:szCs w:val="24"/>
          <w:lang w:eastAsia="pt-BR"/>
        </w:rPr>
        <w:t xml:space="preserve">ficando incapacitadas de seguir a vida independente do auxílio de outros. </w:t>
      </w:r>
      <w:r>
        <w:rPr>
          <w:rFonts w:ascii="Arial" w:hAnsi="Arial" w:cs="Arial"/>
          <w:sz w:val="24"/>
          <w:szCs w:val="24"/>
          <w:lang w:eastAsia="pt-BR"/>
        </w:rPr>
        <w:t>Os idosos</w:t>
      </w:r>
      <w:ins w:id="568" w:author="Adam" w:date="2016-11-28T16:27:00Z">
        <w:r w:rsidR="0072408C">
          <w:rPr>
            <w:rFonts w:ascii="Arial" w:hAnsi="Arial" w:cs="Arial"/>
            <w:sz w:val="24"/>
            <w:szCs w:val="24"/>
            <w:lang w:eastAsia="pt-BR"/>
          </w:rPr>
          <w:t>,</w:t>
        </w:r>
      </w:ins>
      <w:r>
        <w:rPr>
          <w:rFonts w:ascii="Arial" w:hAnsi="Arial" w:cs="Arial"/>
          <w:sz w:val="24"/>
          <w:szCs w:val="24"/>
          <w:lang w:eastAsia="pt-BR"/>
        </w:rPr>
        <w:t xml:space="preserve"> devido à dificuldade de locomoção</w:t>
      </w:r>
      <w:ins w:id="569" w:author="Adam" w:date="2016-11-28T16:27:00Z">
        <w:r w:rsidR="0072408C">
          <w:rPr>
            <w:rFonts w:ascii="Arial" w:hAnsi="Arial" w:cs="Arial"/>
            <w:sz w:val="24"/>
            <w:szCs w:val="24"/>
            <w:lang w:eastAsia="pt-BR"/>
          </w:rPr>
          <w:t>,</w:t>
        </w:r>
      </w:ins>
      <w:r>
        <w:rPr>
          <w:rFonts w:ascii="Arial" w:hAnsi="Arial" w:cs="Arial"/>
          <w:sz w:val="24"/>
          <w:szCs w:val="24"/>
          <w:lang w:eastAsia="pt-BR"/>
        </w:rPr>
        <w:t xml:space="preserve"> também sofrem limitações. </w:t>
      </w:r>
      <w:r>
        <w:rPr>
          <w:rFonts w:ascii="Arial" w:hAnsi="Arial" w:cs="Arial"/>
          <w:sz w:val="24"/>
          <w:szCs w:val="24"/>
        </w:rPr>
        <w:t xml:space="preserve">Com o presente estudo visa-se </w:t>
      </w:r>
      <w:r w:rsidRPr="00AB0FEA">
        <w:rPr>
          <w:rFonts w:ascii="Arial" w:hAnsi="Arial" w:cs="Arial"/>
          <w:sz w:val="24"/>
          <w:szCs w:val="24"/>
        </w:rPr>
        <w:t xml:space="preserve">desenvolver um projeto </w:t>
      </w:r>
      <w:ins w:id="570" w:author="Adam" w:date="2016-11-28T16:28:00Z">
        <w:r w:rsidR="0072408C">
          <w:rPr>
            <w:rFonts w:ascii="Arial" w:hAnsi="Arial" w:cs="Arial"/>
            <w:sz w:val="24"/>
            <w:szCs w:val="24"/>
          </w:rPr>
          <w:t xml:space="preserve">aplicando-se os conceitos de Automatização, </w:t>
        </w:r>
      </w:ins>
      <w:r w:rsidRPr="00AB0FEA">
        <w:rPr>
          <w:rFonts w:ascii="Arial" w:hAnsi="Arial" w:cs="Arial"/>
          <w:sz w:val="24"/>
          <w:szCs w:val="24"/>
        </w:rPr>
        <w:t>voltado para pe</w:t>
      </w:r>
      <w:r>
        <w:rPr>
          <w:rFonts w:ascii="Arial" w:hAnsi="Arial" w:cs="Arial"/>
          <w:sz w:val="24"/>
          <w:szCs w:val="24"/>
        </w:rPr>
        <w:t>ssoas com deficiências físicas e também idosas</w:t>
      </w:r>
      <w:r w:rsidRPr="00AB0FEA">
        <w:rPr>
          <w:rFonts w:ascii="Arial" w:hAnsi="Arial" w:cs="Arial"/>
          <w:sz w:val="24"/>
          <w:szCs w:val="24"/>
        </w:rPr>
        <w:t>, para que</w:t>
      </w:r>
      <w:r w:rsidR="00946675">
        <w:rPr>
          <w:rFonts w:ascii="Arial" w:hAnsi="Arial" w:cs="Arial"/>
          <w:sz w:val="24"/>
          <w:szCs w:val="24"/>
        </w:rPr>
        <w:t xml:space="preserve"> estes</w:t>
      </w:r>
      <w:r w:rsidRPr="00AB0FEA">
        <w:rPr>
          <w:rFonts w:ascii="Arial" w:hAnsi="Arial" w:cs="Arial"/>
          <w:sz w:val="24"/>
          <w:szCs w:val="24"/>
        </w:rPr>
        <w:t xml:space="preserve"> possam ex</w:t>
      </w:r>
      <w:r>
        <w:rPr>
          <w:rFonts w:ascii="Arial" w:hAnsi="Arial" w:cs="Arial"/>
          <w:sz w:val="24"/>
          <w:szCs w:val="24"/>
        </w:rPr>
        <w:t>ecutar suas tarefas diárias com mais facilidade e independência</w:t>
      </w:r>
      <w:del w:id="571" w:author="Adam" w:date="2016-11-28T16:28:00Z">
        <w:r w:rsidDel="0072408C">
          <w:rPr>
            <w:rFonts w:ascii="Arial" w:hAnsi="Arial" w:cs="Arial"/>
            <w:sz w:val="24"/>
            <w:szCs w:val="24"/>
          </w:rPr>
          <w:delText>, aplicando o auxílio da Automação</w:delText>
        </w:r>
      </w:del>
      <w:r>
        <w:rPr>
          <w:rFonts w:ascii="Arial" w:hAnsi="Arial" w:cs="Arial"/>
          <w:sz w:val="24"/>
          <w:szCs w:val="24"/>
        </w:rPr>
        <w:t xml:space="preserve">. </w:t>
      </w:r>
      <w:r w:rsidR="00946675">
        <w:rPr>
          <w:rFonts w:ascii="Arial" w:hAnsi="Arial" w:cs="Arial"/>
          <w:sz w:val="24"/>
          <w:szCs w:val="24"/>
        </w:rPr>
        <w:t>Desenvolveu-se</w:t>
      </w:r>
      <w:r>
        <w:rPr>
          <w:rFonts w:ascii="Arial" w:hAnsi="Arial" w:cs="Arial"/>
          <w:sz w:val="24"/>
          <w:szCs w:val="24"/>
        </w:rPr>
        <w:t xml:space="preserve"> um protótipo</w:t>
      </w:r>
      <w:r w:rsidRPr="00AB0FEA">
        <w:rPr>
          <w:rFonts w:ascii="Arial" w:hAnsi="Arial" w:cs="Arial"/>
          <w:sz w:val="24"/>
          <w:szCs w:val="24"/>
        </w:rPr>
        <w:t xml:space="preserve"> de elevador </w:t>
      </w:r>
      <w:r>
        <w:rPr>
          <w:rFonts w:ascii="Arial" w:hAnsi="Arial" w:cs="Arial"/>
          <w:sz w:val="24"/>
          <w:szCs w:val="24"/>
        </w:rPr>
        <w:t xml:space="preserve">para residências </w:t>
      </w:r>
      <w:r w:rsidRPr="00AB0FEA">
        <w:rPr>
          <w:rFonts w:ascii="Arial" w:hAnsi="Arial" w:cs="Arial"/>
          <w:sz w:val="24"/>
          <w:szCs w:val="24"/>
        </w:rPr>
        <w:t>com dois pavimentos</w:t>
      </w:r>
      <w:r>
        <w:rPr>
          <w:rFonts w:ascii="Arial" w:hAnsi="Arial" w:cs="Arial"/>
          <w:sz w:val="24"/>
          <w:szCs w:val="24"/>
        </w:rPr>
        <w:t xml:space="preserve">. A automatização deste protótipo </w:t>
      </w:r>
      <w:r w:rsidR="00946675">
        <w:rPr>
          <w:rFonts w:ascii="Arial" w:hAnsi="Arial" w:cs="Arial"/>
          <w:sz w:val="24"/>
          <w:szCs w:val="24"/>
        </w:rPr>
        <w:t xml:space="preserve">realizou-se </w:t>
      </w:r>
      <w:r>
        <w:rPr>
          <w:rFonts w:ascii="Arial" w:hAnsi="Arial" w:cs="Arial"/>
          <w:sz w:val="24"/>
          <w:szCs w:val="24"/>
        </w:rPr>
        <w:t xml:space="preserve">coma plataforma </w:t>
      </w:r>
      <w:r w:rsidRPr="00D913AF">
        <w:rPr>
          <w:rFonts w:ascii="Arial" w:hAnsi="Arial" w:cs="Arial"/>
          <w:sz w:val="24"/>
          <w:szCs w:val="24"/>
        </w:rPr>
        <w:t>Arduino,</w:t>
      </w:r>
      <w:ins w:id="572" w:author="Adam" w:date="2016-11-28T16:40:00Z">
        <w:r w:rsidR="004E58D0">
          <w:rPr>
            <w:rFonts w:ascii="Arial" w:hAnsi="Arial" w:cs="Arial"/>
            <w:sz w:val="24"/>
            <w:szCs w:val="24"/>
          </w:rPr>
          <w:t xml:space="preserve"> </w:t>
        </w:r>
      </w:ins>
      <w:ins w:id="573" w:author="Adam" w:date="2016-11-28T16:29:00Z">
        <w:r w:rsidR="0072408C">
          <w:rPr>
            <w:rFonts w:ascii="Arial" w:hAnsi="Arial" w:cs="Arial"/>
            <w:sz w:val="24"/>
            <w:szCs w:val="24"/>
          </w:rPr>
          <w:t xml:space="preserve">utilizando-se </w:t>
        </w:r>
      </w:ins>
      <w:del w:id="574" w:author="Adam" w:date="2016-11-28T16:29:00Z">
        <w:r w:rsidRPr="00D913AF" w:rsidDel="0072408C">
          <w:rPr>
            <w:rFonts w:ascii="Arial" w:hAnsi="Arial" w:cs="Arial"/>
            <w:sz w:val="24"/>
            <w:szCs w:val="24"/>
          </w:rPr>
          <w:delText>que possui</w:delText>
        </w:r>
      </w:del>
      <w:ins w:id="575" w:author="Adam" w:date="2016-11-28T16:29:00Z">
        <w:r w:rsidR="0072408C">
          <w:rPr>
            <w:rFonts w:ascii="Arial" w:hAnsi="Arial" w:cs="Arial"/>
            <w:sz w:val="24"/>
            <w:szCs w:val="24"/>
          </w:rPr>
          <w:t>de sua</w:t>
        </w:r>
      </w:ins>
      <w:r w:rsidRPr="00D913AF">
        <w:rPr>
          <w:rFonts w:ascii="Arial" w:hAnsi="Arial" w:cs="Arial"/>
          <w:sz w:val="24"/>
          <w:szCs w:val="24"/>
        </w:rPr>
        <w:t xml:space="preserve"> IDE (</w:t>
      </w:r>
      <w:r w:rsidRPr="00D913AF">
        <w:rPr>
          <w:rFonts w:ascii="Arial" w:hAnsi="Arial" w:cs="Arial"/>
          <w:bCs/>
          <w:sz w:val="24"/>
          <w:szCs w:val="24"/>
          <w:shd w:val="clear" w:color="auto" w:fill="FFFFFF"/>
        </w:rPr>
        <w:t>Ambiente de Desenvolvimento Integrado)</w:t>
      </w:r>
      <w:ins w:id="576" w:author="Adam" w:date="2016-11-28T16:29:00Z">
        <w:r w:rsidR="0072408C">
          <w:rPr>
            <w:rFonts w:ascii="Arial" w:hAnsi="Arial" w:cs="Arial"/>
            <w:bCs/>
            <w:sz w:val="24"/>
            <w:szCs w:val="24"/>
            <w:shd w:val="clear" w:color="auto" w:fill="FFFFFF"/>
          </w:rPr>
          <w:t xml:space="preserve"> </w:t>
        </w:r>
      </w:ins>
      <w:r w:rsidRPr="00D913AF">
        <w:rPr>
          <w:rFonts w:ascii="Arial" w:hAnsi="Arial" w:cs="Arial"/>
          <w:sz w:val="24"/>
          <w:szCs w:val="24"/>
        </w:rPr>
        <w:t>com licença livre GNU GPL (</w:t>
      </w:r>
      <w:r>
        <w:rPr>
          <w:rFonts w:ascii="Arial" w:hAnsi="Arial" w:cs="Arial"/>
          <w:sz w:val="24"/>
          <w:szCs w:val="24"/>
        </w:rPr>
        <w:t>Licença Pública Geral</w:t>
      </w:r>
      <w:r w:rsidRPr="00D913AF">
        <w:rPr>
          <w:rFonts w:ascii="Arial" w:hAnsi="Arial" w:cs="Arial"/>
          <w:sz w:val="24"/>
          <w:szCs w:val="24"/>
        </w:rPr>
        <w:t>)</w:t>
      </w:r>
      <w:ins w:id="577" w:author="Adam" w:date="2016-11-28T16:29:00Z">
        <w:r w:rsidR="00DE0E36">
          <w:rPr>
            <w:rFonts w:ascii="Arial" w:hAnsi="Arial" w:cs="Arial"/>
            <w:sz w:val="24"/>
            <w:szCs w:val="24"/>
          </w:rPr>
          <w:t xml:space="preserve"> e</w:t>
        </w:r>
      </w:ins>
      <w:ins w:id="578" w:author="Adam" w:date="2016-11-28T16:50:00Z">
        <w:r w:rsidR="00DE0E36">
          <w:rPr>
            <w:rFonts w:ascii="Arial" w:hAnsi="Arial" w:cs="Arial"/>
            <w:sz w:val="24"/>
            <w:szCs w:val="24"/>
          </w:rPr>
          <w:t xml:space="preserve"> </w:t>
        </w:r>
      </w:ins>
      <w:ins w:id="579" w:author="Adam" w:date="2016-11-28T16:41:00Z">
        <w:r w:rsidR="004E58D0">
          <w:rPr>
            <w:rFonts w:ascii="Arial" w:hAnsi="Arial" w:cs="Arial"/>
            <w:sz w:val="24"/>
            <w:szCs w:val="24"/>
          </w:rPr>
          <w:t xml:space="preserve">o </w:t>
        </w:r>
      </w:ins>
      <w:proofErr w:type="spellStart"/>
      <w:ins w:id="580" w:author="Adam" w:date="2016-11-28T16:42:00Z">
        <w:r w:rsidR="00DE0E36">
          <w:rPr>
            <w:rFonts w:ascii="Arial" w:hAnsi="Arial" w:cs="Arial"/>
            <w:sz w:val="24"/>
            <w:szCs w:val="24"/>
          </w:rPr>
          <w:t>micro</w:t>
        </w:r>
        <w:r w:rsidR="004E58D0">
          <w:rPr>
            <w:rFonts w:ascii="Arial" w:hAnsi="Arial" w:cs="Arial"/>
            <w:sz w:val="24"/>
            <w:szCs w:val="24"/>
          </w:rPr>
          <w:t>controlador</w:t>
        </w:r>
        <w:proofErr w:type="spellEnd"/>
        <w:r w:rsidR="0042079C">
          <w:rPr>
            <w:rFonts w:ascii="Arial" w:hAnsi="Arial" w:cs="Arial"/>
            <w:sz w:val="24"/>
            <w:szCs w:val="24"/>
          </w:rPr>
          <w:t xml:space="preserve"> RISC</w:t>
        </w:r>
      </w:ins>
      <w:ins w:id="581" w:author="Adam" w:date="2016-11-28T16:41:00Z">
        <w:r w:rsidR="004E58D0">
          <w:rPr>
            <w:rFonts w:ascii="Arial" w:hAnsi="Arial" w:cs="Arial"/>
            <w:sz w:val="24"/>
            <w:szCs w:val="24"/>
          </w:rPr>
          <w:t xml:space="preserve"> ATMEGA2560</w:t>
        </w:r>
      </w:ins>
      <w:ins w:id="582" w:author="Adam" w:date="2016-11-28T16:47:00Z">
        <w:r w:rsidR="00DE0E36">
          <w:rPr>
            <w:rFonts w:ascii="Arial" w:hAnsi="Arial" w:cs="Arial"/>
            <w:sz w:val="24"/>
            <w:szCs w:val="24"/>
          </w:rPr>
          <w:t xml:space="preserve"> de 8bits</w:t>
        </w:r>
      </w:ins>
      <w:ins w:id="583" w:author="Adam" w:date="2016-11-28T16:30:00Z">
        <w:r w:rsidR="0072408C">
          <w:rPr>
            <w:rFonts w:ascii="Arial" w:hAnsi="Arial" w:cs="Arial"/>
            <w:sz w:val="24"/>
            <w:szCs w:val="24"/>
          </w:rPr>
          <w:t xml:space="preserve"> </w:t>
        </w:r>
      </w:ins>
      <w:ins w:id="584" w:author="Adam" w:date="2016-11-28T16:41:00Z">
        <w:r w:rsidR="004E58D0">
          <w:rPr>
            <w:rFonts w:ascii="Arial" w:hAnsi="Arial" w:cs="Arial"/>
            <w:sz w:val="24"/>
            <w:szCs w:val="24"/>
          </w:rPr>
          <w:t>da família AVR produzida pela ATMEL</w:t>
        </w:r>
      </w:ins>
      <w:ins w:id="585" w:author="Adam" w:date="2016-11-28T16:50:00Z">
        <w:r w:rsidR="00DE0E36">
          <w:rPr>
            <w:rFonts w:ascii="Arial" w:hAnsi="Arial" w:cs="Arial"/>
            <w:sz w:val="24"/>
            <w:szCs w:val="24"/>
          </w:rPr>
          <w:t>.</w:t>
        </w:r>
      </w:ins>
      <w:del w:id="586" w:author="Adam" w:date="2016-11-28T16:29:00Z">
        <w:r w:rsidRPr="00D913AF" w:rsidDel="0072408C">
          <w:rPr>
            <w:rFonts w:ascii="Arial" w:hAnsi="Arial" w:cs="Arial"/>
            <w:sz w:val="24"/>
            <w:szCs w:val="24"/>
          </w:rPr>
          <w:delText xml:space="preserve">, </w:delText>
        </w:r>
        <w:r w:rsidDel="0072408C">
          <w:rPr>
            <w:rFonts w:ascii="Arial" w:hAnsi="Arial" w:cs="Arial"/>
            <w:sz w:val="24"/>
            <w:szCs w:val="24"/>
          </w:rPr>
          <w:delText xml:space="preserve">ou seja, trata-se de um microcontrolador e que possui </w:delText>
        </w:r>
        <w:r w:rsidRPr="00D913AF" w:rsidDel="0072408C">
          <w:rPr>
            <w:rFonts w:ascii="Arial" w:hAnsi="Arial" w:cs="Arial"/>
            <w:sz w:val="24"/>
            <w:szCs w:val="24"/>
          </w:rPr>
          <w:delText>fácil localização no mercado</w:delText>
        </w:r>
        <w:r w:rsidDel="0072408C">
          <w:rPr>
            <w:rFonts w:ascii="Arial" w:hAnsi="Arial" w:cs="Arial"/>
            <w:sz w:val="24"/>
            <w:szCs w:val="24"/>
          </w:rPr>
          <w:delText>.</w:delText>
        </w:r>
      </w:del>
      <w:del w:id="587" w:author="Adam" w:date="2016-11-28T16:41:00Z">
        <w:r w:rsidDel="004E58D0">
          <w:rPr>
            <w:rFonts w:ascii="Arial" w:hAnsi="Arial" w:cs="Arial"/>
            <w:sz w:val="24"/>
            <w:szCs w:val="24"/>
          </w:rPr>
          <w:delText xml:space="preserve"> </w:delText>
        </w:r>
      </w:del>
    </w:p>
    <w:p w:rsidR="00CB1BFC" w:rsidRDefault="00CB1BFC" w:rsidP="0011093E">
      <w:pPr>
        <w:spacing w:line="360" w:lineRule="auto"/>
        <w:ind w:firstLine="708"/>
        <w:jc w:val="both"/>
        <w:rPr>
          <w:rFonts w:ascii="Arial" w:hAnsi="Arial" w:cs="Arial"/>
          <w:color w:val="FF0000"/>
          <w:sz w:val="24"/>
          <w:szCs w:val="24"/>
        </w:rPr>
      </w:pPr>
    </w:p>
    <w:p w:rsidR="0009147F" w:rsidRPr="0015699D" w:rsidRDefault="0009147F" w:rsidP="00F50ACA">
      <w:pPr>
        <w:pStyle w:val="Ttulo2"/>
      </w:pPr>
      <w:bookmarkStart w:id="588" w:name="_Toc466010540"/>
      <w:bookmarkStart w:id="589" w:name="_Toc466021390"/>
      <w:bookmarkStart w:id="590" w:name="_Toc468184157"/>
      <w:r w:rsidRPr="0015699D">
        <w:t>Justificativa</w:t>
      </w:r>
      <w:bookmarkEnd w:id="588"/>
      <w:bookmarkEnd w:id="589"/>
      <w:bookmarkEnd w:id="590"/>
    </w:p>
    <w:p w:rsidR="0009147F" w:rsidRDefault="0009147F" w:rsidP="00CA4ADC">
      <w:pPr>
        <w:rPr>
          <w:lang w:eastAsia="pt-BR"/>
        </w:rPr>
      </w:pPr>
    </w:p>
    <w:p w:rsidR="0009147F" w:rsidRPr="00214D19" w:rsidRDefault="0009147F" w:rsidP="00CA4ADC">
      <w:pPr>
        <w:autoSpaceDE w:val="0"/>
        <w:autoSpaceDN w:val="0"/>
        <w:adjustRightInd w:val="0"/>
        <w:spacing w:after="0" w:line="360" w:lineRule="auto"/>
        <w:ind w:firstLine="480"/>
        <w:jc w:val="both"/>
        <w:rPr>
          <w:rFonts w:ascii="Arial" w:hAnsi="Arial" w:cs="Arial"/>
          <w:sz w:val="24"/>
          <w:szCs w:val="24"/>
        </w:rPr>
      </w:pPr>
      <w:r>
        <w:rPr>
          <w:rFonts w:ascii="Arial" w:hAnsi="Arial" w:cs="Arial"/>
          <w:sz w:val="24"/>
          <w:szCs w:val="24"/>
          <w:lang w:eastAsia="pt-BR"/>
        </w:rPr>
        <w:t>C</w:t>
      </w:r>
      <w:r w:rsidRPr="00214D19">
        <w:rPr>
          <w:rFonts w:ascii="Arial" w:hAnsi="Arial" w:cs="Arial"/>
          <w:sz w:val="24"/>
          <w:szCs w:val="24"/>
          <w:lang w:eastAsia="pt-BR"/>
        </w:rPr>
        <w:t xml:space="preserve">riar novas oportunidades de qualidade de vida para os </w:t>
      </w:r>
      <w:ins w:id="591" w:author="Adam" w:date="2016-11-28T16:52:00Z">
        <w:r w:rsidR="00B361D6">
          <w:rPr>
            <w:rFonts w:ascii="Arial" w:hAnsi="Arial" w:cs="Arial"/>
            <w:sz w:val="24"/>
            <w:szCs w:val="24"/>
            <w:lang w:eastAsia="pt-BR"/>
          </w:rPr>
          <w:t xml:space="preserve">portadores de necessidades especiais, como os portadores de </w:t>
        </w:r>
      </w:ins>
      <w:r>
        <w:rPr>
          <w:rFonts w:ascii="Arial" w:hAnsi="Arial" w:cs="Arial"/>
          <w:sz w:val="24"/>
          <w:szCs w:val="24"/>
          <w:lang w:eastAsia="pt-BR"/>
        </w:rPr>
        <w:t>defici</w:t>
      </w:r>
      <w:ins w:id="592" w:author="Adam" w:date="2016-11-28T16:52:00Z">
        <w:r w:rsidR="008C3C2C">
          <w:rPr>
            <w:rFonts w:ascii="Arial" w:hAnsi="Arial" w:cs="Arial"/>
            <w:sz w:val="24"/>
            <w:szCs w:val="24"/>
            <w:lang w:eastAsia="pt-BR"/>
          </w:rPr>
          <w:t>ência</w:t>
        </w:r>
      </w:ins>
      <w:del w:id="593" w:author="Adam" w:date="2016-11-28T16:52:00Z">
        <w:r w:rsidDel="008C3C2C">
          <w:rPr>
            <w:rFonts w:ascii="Arial" w:hAnsi="Arial" w:cs="Arial"/>
            <w:sz w:val="24"/>
            <w:szCs w:val="24"/>
            <w:lang w:eastAsia="pt-BR"/>
          </w:rPr>
          <w:delText>entes</w:delText>
        </w:r>
      </w:del>
      <w:r>
        <w:rPr>
          <w:rFonts w:ascii="Arial" w:hAnsi="Arial" w:cs="Arial"/>
          <w:sz w:val="24"/>
          <w:szCs w:val="24"/>
          <w:lang w:eastAsia="pt-BR"/>
        </w:rPr>
        <w:t xml:space="preserve"> fí</w:t>
      </w:r>
      <w:r w:rsidRPr="00214D19">
        <w:rPr>
          <w:rFonts w:ascii="Arial" w:hAnsi="Arial" w:cs="Arial"/>
          <w:sz w:val="24"/>
          <w:szCs w:val="24"/>
          <w:lang w:eastAsia="pt-BR"/>
        </w:rPr>
        <w:t>s</w:t>
      </w:r>
      <w:r>
        <w:rPr>
          <w:rFonts w:ascii="Arial" w:hAnsi="Arial" w:cs="Arial"/>
          <w:sz w:val="24"/>
          <w:szCs w:val="24"/>
          <w:lang w:eastAsia="pt-BR"/>
        </w:rPr>
        <w:t>ic</w:t>
      </w:r>
      <w:ins w:id="594" w:author="Adam" w:date="2016-11-28T16:52:00Z">
        <w:r w:rsidR="008C3C2C">
          <w:rPr>
            <w:rFonts w:ascii="Arial" w:hAnsi="Arial" w:cs="Arial"/>
            <w:sz w:val="24"/>
            <w:szCs w:val="24"/>
            <w:lang w:eastAsia="pt-BR"/>
          </w:rPr>
          <w:t>a</w:t>
        </w:r>
      </w:ins>
      <w:del w:id="595" w:author="Adam" w:date="2016-11-28T16:52:00Z">
        <w:r w:rsidDel="008C3C2C">
          <w:rPr>
            <w:rFonts w:ascii="Arial" w:hAnsi="Arial" w:cs="Arial"/>
            <w:sz w:val="24"/>
            <w:szCs w:val="24"/>
            <w:lang w:eastAsia="pt-BR"/>
          </w:rPr>
          <w:delText>os</w:delText>
        </w:r>
      </w:del>
      <w:ins w:id="596" w:author="Adam" w:date="2016-11-28T16:52:00Z">
        <w:r w:rsidR="008C3C2C">
          <w:rPr>
            <w:rFonts w:ascii="Arial" w:hAnsi="Arial" w:cs="Arial"/>
            <w:sz w:val="24"/>
            <w:szCs w:val="24"/>
            <w:lang w:eastAsia="pt-BR"/>
          </w:rPr>
          <w:t xml:space="preserve"> e idosos</w:t>
        </w:r>
      </w:ins>
      <w:ins w:id="597" w:author="Adam" w:date="2016-11-28T16:51:00Z">
        <w:r w:rsidR="00B361D6">
          <w:rPr>
            <w:rFonts w:ascii="Arial" w:hAnsi="Arial" w:cs="Arial"/>
            <w:sz w:val="24"/>
            <w:szCs w:val="24"/>
            <w:lang w:eastAsia="pt-BR"/>
          </w:rPr>
          <w:t>, auxilia</w:t>
        </w:r>
      </w:ins>
      <w:ins w:id="598" w:author="Adam" w:date="2016-11-28T16:54:00Z">
        <w:r w:rsidR="008C3C2C">
          <w:rPr>
            <w:rFonts w:ascii="Arial" w:hAnsi="Arial" w:cs="Arial"/>
            <w:sz w:val="24"/>
            <w:szCs w:val="24"/>
            <w:lang w:eastAsia="pt-BR"/>
          </w:rPr>
          <w:t>ndo-os</w:t>
        </w:r>
      </w:ins>
      <w:ins w:id="599" w:author="Adam" w:date="2016-11-28T16:51:00Z">
        <w:r w:rsidR="00B361D6">
          <w:rPr>
            <w:rFonts w:ascii="Arial" w:hAnsi="Arial" w:cs="Arial"/>
            <w:sz w:val="24"/>
            <w:szCs w:val="24"/>
            <w:lang w:eastAsia="pt-BR"/>
          </w:rPr>
          <w:t xml:space="preserve"> a </w:t>
        </w:r>
      </w:ins>
      <w:ins w:id="600" w:author="Adam" w:date="2016-11-28T16:55:00Z">
        <w:r w:rsidR="008C3C2C">
          <w:rPr>
            <w:rFonts w:ascii="Arial" w:hAnsi="Arial" w:cs="Arial"/>
            <w:sz w:val="24"/>
            <w:szCs w:val="24"/>
            <w:lang w:eastAsia="pt-BR"/>
          </w:rPr>
          <w:t>vencer dificuldades de acessibilidade em seus cotidianos, além</w:t>
        </w:r>
      </w:ins>
      <w:del w:id="601" w:author="Adam" w:date="2016-11-28T16:55:00Z">
        <w:r w:rsidDel="008C3C2C">
          <w:rPr>
            <w:rFonts w:ascii="Arial" w:hAnsi="Arial" w:cs="Arial"/>
            <w:sz w:val="24"/>
            <w:szCs w:val="24"/>
            <w:lang w:eastAsia="pt-BR"/>
          </w:rPr>
          <w:delText xml:space="preserve"> </w:delText>
        </w:r>
      </w:del>
      <w:del w:id="602" w:author="Adam" w:date="2016-11-28T16:54:00Z">
        <w:r w:rsidDel="008C3C2C">
          <w:rPr>
            <w:rFonts w:ascii="Arial" w:hAnsi="Arial" w:cs="Arial"/>
            <w:sz w:val="24"/>
            <w:szCs w:val="24"/>
            <w:lang w:eastAsia="pt-BR"/>
          </w:rPr>
          <w:delText xml:space="preserve">e idosose </w:delText>
        </w:r>
        <w:r w:rsidRPr="00214D19" w:rsidDel="008C3C2C">
          <w:rPr>
            <w:rFonts w:ascii="Arial" w:hAnsi="Arial" w:cs="Arial"/>
            <w:sz w:val="24"/>
            <w:szCs w:val="24"/>
            <w:lang w:eastAsia="pt-BR"/>
          </w:rPr>
          <w:delText>ampliar conhecime</w:delText>
        </w:r>
      </w:del>
      <w:del w:id="603" w:author="Adam" w:date="2016-11-28T16:55:00Z">
        <w:r w:rsidRPr="00214D19" w:rsidDel="008C3C2C">
          <w:rPr>
            <w:rFonts w:ascii="Arial" w:hAnsi="Arial" w:cs="Arial"/>
            <w:sz w:val="24"/>
            <w:szCs w:val="24"/>
            <w:lang w:eastAsia="pt-BR"/>
          </w:rPr>
          <w:delText>ntos</w:delText>
        </w:r>
      </w:del>
      <w:ins w:id="604" w:author="Adam" w:date="2016-11-28T16:55:00Z">
        <w:r w:rsidR="008C3C2C">
          <w:rPr>
            <w:rFonts w:ascii="Arial" w:hAnsi="Arial" w:cs="Arial"/>
            <w:sz w:val="24"/>
            <w:szCs w:val="24"/>
            <w:lang w:eastAsia="pt-BR"/>
          </w:rPr>
          <w:t xml:space="preserve"> de ampliação do conhecimento</w:t>
        </w:r>
      </w:ins>
      <w:r w:rsidRPr="00214D19">
        <w:rPr>
          <w:rFonts w:ascii="Arial" w:hAnsi="Arial" w:cs="Arial"/>
          <w:sz w:val="24"/>
          <w:szCs w:val="24"/>
          <w:lang w:eastAsia="pt-BR"/>
        </w:rPr>
        <w:t xml:space="preserve"> n</w:t>
      </w:r>
      <w:r>
        <w:rPr>
          <w:rFonts w:ascii="Arial" w:hAnsi="Arial" w:cs="Arial"/>
          <w:sz w:val="24"/>
          <w:szCs w:val="24"/>
          <w:lang w:eastAsia="pt-BR"/>
        </w:rPr>
        <w:t>a área de Automação Residencial.</w:t>
      </w:r>
    </w:p>
    <w:p w:rsidR="0009147F" w:rsidRPr="00CA4ADC" w:rsidRDefault="0009147F" w:rsidP="00CA4ADC">
      <w:pPr>
        <w:rPr>
          <w:lang w:eastAsia="pt-BR"/>
        </w:rPr>
      </w:pPr>
    </w:p>
    <w:p w:rsidR="0009147F" w:rsidRPr="00311CBC" w:rsidRDefault="0009147F" w:rsidP="00F50ACA">
      <w:pPr>
        <w:pStyle w:val="Ttulo2"/>
      </w:pPr>
      <w:bookmarkStart w:id="605" w:name="_Toc466010541"/>
      <w:bookmarkStart w:id="606" w:name="_Toc466021391"/>
      <w:del w:id="607" w:author="Adam" w:date="2016-11-29T11:59:00Z">
        <w:r w:rsidRPr="00311CBC" w:rsidDel="0015699D">
          <w:lastRenderedPageBreak/>
          <w:delText>1.2</w:delText>
        </w:r>
        <w:r w:rsidRPr="00311CBC" w:rsidDel="0015699D">
          <w:tab/>
        </w:r>
      </w:del>
      <w:bookmarkStart w:id="608" w:name="_Toc468184158"/>
      <w:r w:rsidRPr="00311CBC">
        <w:t>Objetivos</w:t>
      </w:r>
      <w:bookmarkEnd w:id="605"/>
      <w:bookmarkEnd w:id="606"/>
      <w:bookmarkEnd w:id="608"/>
    </w:p>
    <w:p w:rsidR="0009147F" w:rsidRDefault="0009147F" w:rsidP="00B0026E">
      <w:pPr>
        <w:rPr>
          <w:lang w:eastAsia="pt-BR"/>
        </w:rPr>
      </w:pPr>
    </w:p>
    <w:p w:rsidR="0009147F" w:rsidRPr="0015699D" w:rsidRDefault="0009147F" w:rsidP="00190E4A">
      <w:pPr>
        <w:pStyle w:val="Ttulo3"/>
      </w:pPr>
      <w:bookmarkStart w:id="609" w:name="_Toc466010542"/>
      <w:bookmarkStart w:id="610" w:name="_Toc466021392"/>
      <w:bookmarkStart w:id="611" w:name="_Toc468184159"/>
      <w:r w:rsidRPr="0015699D">
        <w:t>1.2.1</w:t>
      </w:r>
      <w:r w:rsidRPr="0015699D">
        <w:tab/>
        <w:t>Objetivo Geral</w:t>
      </w:r>
      <w:bookmarkEnd w:id="609"/>
      <w:bookmarkEnd w:id="610"/>
      <w:bookmarkEnd w:id="611"/>
    </w:p>
    <w:p w:rsidR="0009147F" w:rsidRPr="00B0026E" w:rsidRDefault="0009147F" w:rsidP="00B0026E">
      <w:pPr>
        <w:rPr>
          <w:lang w:eastAsia="pt-BR"/>
        </w:rPr>
      </w:pPr>
    </w:p>
    <w:p w:rsidR="0009147F" w:rsidRDefault="0009147F" w:rsidP="00F81B53">
      <w:pPr>
        <w:spacing w:after="0" w:line="360" w:lineRule="auto"/>
        <w:ind w:firstLine="709"/>
        <w:jc w:val="both"/>
        <w:rPr>
          <w:rFonts w:ascii="Arial" w:hAnsi="Arial" w:cs="Arial"/>
          <w:sz w:val="24"/>
          <w:szCs w:val="24"/>
        </w:rPr>
      </w:pPr>
      <w:r>
        <w:rPr>
          <w:rFonts w:ascii="Arial" w:hAnsi="Arial" w:cs="Arial"/>
          <w:sz w:val="24"/>
          <w:szCs w:val="24"/>
        </w:rPr>
        <w:t xml:space="preserve">Este projeto tem como finalidade automatizar um Protótipo de </w:t>
      </w:r>
      <w:r w:rsidRPr="00214D19">
        <w:rPr>
          <w:rFonts w:ascii="Arial" w:hAnsi="Arial" w:cs="Arial"/>
          <w:sz w:val="24"/>
          <w:szCs w:val="24"/>
        </w:rPr>
        <w:t xml:space="preserve">Elevador Residencial </w:t>
      </w:r>
      <w:r>
        <w:rPr>
          <w:rFonts w:ascii="Arial" w:hAnsi="Arial" w:cs="Arial"/>
          <w:sz w:val="24"/>
          <w:szCs w:val="24"/>
        </w:rPr>
        <w:t xml:space="preserve">de dois pavimentos </w:t>
      </w:r>
      <w:r w:rsidRPr="00214D19">
        <w:rPr>
          <w:rFonts w:ascii="Arial" w:hAnsi="Arial" w:cs="Arial"/>
          <w:sz w:val="24"/>
          <w:szCs w:val="24"/>
        </w:rPr>
        <w:t xml:space="preserve">e suas diversas aplicações para </w:t>
      </w:r>
      <w:r>
        <w:rPr>
          <w:rFonts w:ascii="Arial" w:hAnsi="Arial" w:cs="Arial"/>
          <w:sz w:val="24"/>
          <w:szCs w:val="24"/>
        </w:rPr>
        <w:t>deficientes físicos e idosos.</w:t>
      </w:r>
    </w:p>
    <w:p w:rsidR="0009147F" w:rsidRPr="00F81B53" w:rsidRDefault="0009147F" w:rsidP="00F81B53">
      <w:pPr>
        <w:rPr>
          <w:lang w:eastAsia="pt-BR"/>
        </w:rPr>
      </w:pPr>
    </w:p>
    <w:p w:rsidR="0009147F" w:rsidRPr="00311CBC" w:rsidRDefault="0009147F" w:rsidP="00190E4A">
      <w:pPr>
        <w:pStyle w:val="Ttulo3"/>
      </w:pPr>
      <w:bookmarkStart w:id="612" w:name="_Toc466010543"/>
      <w:bookmarkStart w:id="613" w:name="_Toc466021393"/>
      <w:bookmarkStart w:id="614" w:name="_Toc468184160"/>
      <w:r w:rsidRPr="00311CBC">
        <w:t>1.2.2</w:t>
      </w:r>
      <w:r w:rsidRPr="00311CBC">
        <w:tab/>
        <w:t>Objetivo Específico</w:t>
      </w:r>
      <w:bookmarkEnd w:id="612"/>
      <w:bookmarkEnd w:id="613"/>
      <w:bookmarkEnd w:id="614"/>
    </w:p>
    <w:p w:rsidR="0009147F" w:rsidRPr="00B0026E" w:rsidRDefault="0009147F" w:rsidP="00B0026E">
      <w:pPr>
        <w:rPr>
          <w:lang w:eastAsia="pt-BR"/>
        </w:rPr>
      </w:pPr>
    </w:p>
    <w:p w:rsidR="0009147F" w:rsidRPr="00C54280" w:rsidRDefault="0009147F" w:rsidP="00C54280">
      <w:pPr>
        <w:pStyle w:val="PargrafodaLista"/>
        <w:numPr>
          <w:ilvl w:val="0"/>
          <w:numId w:val="3"/>
        </w:numPr>
        <w:spacing w:after="0" w:line="360" w:lineRule="auto"/>
        <w:ind w:left="0" w:firstLine="709"/>
        <w:jc w:val="both"/>
        <w:rPr>
          <w:rFonts w:ascii="Arial" w:hAnsi="Arial" w:cs="Arial"/>
          <w:sz w:val="24"/>
          <w:szCs w:val="24"/>
        </w:rPr>
      </w:pPr>
      <w:r w:rsidRPr="00C54280">
        <w:rPr>
          <w:rFonts w:ascii="Arial" w:hAnsi="Arial" w:cs="Arial"/>
          <w:sz w:val="24"/>
          <w:szCs w:val="24"/>
        </w:rPr>
        <w:t>Aplica</w:t>
      </w:r>
      <w:ins w:id="615" w:author="Adam" w:date="2016-11-28T16:56:00Z">
        <w:r w:rsidR="00426B72">
          <w:rPr>
            <w:rFonts w:ascii="Arial" w:hAnsi="Arial" w:cs="Arial"/>
            <w:sz w:val="24"/>
            <w:szCs w:val="24"/>
          </w:rPr>
          <w:t>ndo</w:t>
        </w:r>
      </w:ins>
      <w:del w:id="616" w:author="Adam" w:date="2016-11-28T16:56:00Z">
        <w:r w:rsidRPr="00C54280" w:rsidDel="00426B72">
          <w:rPr>
            <w:rFonts w:ascii="Arial" w:hAnsi="Arial" w:cs="Arial"/>
            <w:sz w:val="24"/>
            <w:szCs w:val="24"/>
          </w:rPr>
          <w:delText>r</w:delText>
        </w:r>
      </w:del>
      <w:r w:rsidRPr="00C54280">
        <w:rPr>
          <w:rFonts w:ascii="Arial" w:hAnsi="Arial" w:cs="Arial"/>
          <w:sz w:val="24"/>
          <w:szCs w:val="24"/>
        </w:rPr>
        <w:t xml:space="preserve"> os conhecimentos adquiridos ao longo do percurso de formação profissional, através da interdisciplinaridade, automatizar-se-á um protótipo de elevador de dois andares no âmbito residencial para deficientes físicos e idosos; </w:t>
      </w:r>
    </w:p>
    <w:p w:rsidR="0009147F" w:rsidRPr="00C54280" w:rsidRDefault="0009147F" w:rsidP="00C54280">
      <w:pPr>
        <w:pStyle w:val="PargrafodaLista"/>
        <w:numPr>
          <w:ilvl w:val="0"/>
          <w:numId w:val="3"/>
        </w:numPr>
        <w:spacing w:after="0" w:line="360" w:lineRule="auto"/>
        <w:ind w:left="0" w:firstLine="709"/>
        <w:jc w:val="both"/>
        <w:rPr>
          <w:rFonts w:ascii="Arial" w:hAnsi="Arial" w:cs="Arial"/>
          <w:sz w:val="24"/>
          <w:szCs w:val="24"/>
        </w:rPr>
      </w:pPr>
      <w:r w:rsidRPr="00C54280">
        <w:rPr>
          <w:rFonts w:ascii="Arial" w:hAnsi="Arial" w:cs="Arial"/>
          <w:sz w:val="24"/>
          <w:szCs w:val="24"/>
        </w:rPr>
        <w:t xml:space="preserve">Apesar de se tratar de um Protótipo, este Elevador seguirá normas </w:t>
      </w:r>
      <w:ins w:id="617" w:author="Adam" w:date="2016-11-28T16:57:00Z">
        <w:r w:rsidR="00426B72">
          <w:rPr>
            <w:rFonts w:ascii="Arial" w:hAnsi="Arial" w:cs="Arial"/>
            <w:sz w:val="24"/>
            <w:szCs w:val="24"/>
          </w:rPr>
          <w:t xml:space="preserve">nacionais vigentes, </w:t>
        </w:r>
      </w:ins>
      <w:r w:rsidRPr="00C54280">
        <w:rPr>
          <w:rFonts w:ascii="Arial" w:hAnsi="Arial" w:cs="Arial"/>
          <w:sz w:val="24"/>
          <w:szCs w:val="24"/>
        </w:rPr>
        <w:t>e futuramente poderá ser aplicado em residências visando facilitar o acesso a deficientes físicos e idosos para os demais pavimentos;</w:t>
      </w:r>
    </w:p>
    <w:p w:rsidR="0009147F" w:rsidRPr="00C54280" w:rsidRDefault="0009147F" w:rsidP="00C54280">
      <w:pPr>
        <w:pStyle w:val="PargrafodaLista"/>
        <w:numPr>
          <w:ilvl w:val="0"/>
          <w:numId w:val="3"/>
        </w:numPr>
        <w:spacing w:after="0" w:line="360" w:lineRule="auto"/>
        <w:ind w:left="0" w:firstLine="709"/>
        <w:jc w:val="both"/>
        <w:rPr>
          <w:rFonts w:ascii="Arial" w:hAnsi="Arial" w:cs="Arial"/>
          <w:sz w:val="24"/>
          <w:szCs w:val="24"/>
        </w:rPr>
      </w:pPr>
      <w:r w:rsidRPr="00C54280">
        <w:rPr>
          <w:rFonts w:ascii="Arial" w:hAnsi="Arial" w:cs="Arial"/>
          <w:sz w:val="24"/>
          <w:szCs w:val="24"/>
        </w:rPr>
        <w:t>Ampliar conhecimentos na área de Automação Residencial com o uso da Plataforma Arduino;</w:t>
      </w:r>
    </w:p>
    <w:p w:rsidR="0009147F" w:rsidRDefault="0009147F" w:rsidP="00FD64A4">
      <w:pPr>
        <w:spacing w:after="0" w:line="360" w:lineRule="auto"/>
        <w:ind w:firstLine="709"/>
        <w:jc w:val="both"/>
        <w:rPr>
          <w:rFonts w:ascii="Arial" w:hAnsi="Arial" w:cs="Arial"/>
          <w:color w:val="FF0000"/>
          <w:sz w:val="24"/>
          <w:szCs w:val="24"/>
        </w:rPr>
      </w:pPr>
    </w:p>
    <w:p w:rsidR="0009147F" w:rsidRPr="00311CBC" w:rsidRDefault="0009147F" w:rsidP="00F50ACA">
      <w:pPr>
        <w:pStyle w:val="Ttulo2"/>
      </w:pPr>
      <w:bookmarkStart w:id="618" w:name="_Toc466010544"/>
      <w:bookmarkStart w:id="619" w:name="_Toc466021394"/>
      <w:del w:id="620" w:author="Adam" w:date="2016-11-29T12:00:00Z">
        <w:r w:rsidRPr="00311CBC" w:rsidDel="0015699D">
          <w:delText>1.3</w:delText>
        </w:r>
        <w:r w:rsidRPr="00311CBC" w:rsidDel="0015699D">
          <w:tab/>
        </w:r>
      </w:del>
      <w:bookmarkStart w:id="621" w:name="_Toc468184161"/>
      <w:r w:rsidRPr="00311CBC">
        <w:t>Metodologia</w:t>
      </w:r>
      <w:bookmarkEnd w:id="618"/>
      <w:bookmarkEnd w:id="619"/>
      <w:bookmarkEnd w:id="621"/>
    </w:p>
    <w:p w:rsidR="0009147F" w:rsidRDefault="0009147F" w:rsidP="00267FD9">
      <w:pPr>
        <w:spacing w:line="360" w:lineRule="auto"/>
        <w:ind w:firstLine="708"/>
        <w:jc w:val="both"/>
        <w:rPr>
          <w:rFonts w:ascii="Arial" w:hAnsi="Arial" w:cs="Arial"/>
          <w:sz w:val="24"/>
          <w:szCs w:val="24"/>
          <w:lang w:eastAsia="pt-BR"/>
        </w:rPr>
      </w:pPr>
    </w:p>
    <w:p w:rsidR="0009147F" w:rsidRDefault="00A75212" w:rsidP="00267FD9">
      <w:pPr>
        <w:spacing w:line="360" w:lineRule="auto"/>
        <w:ind w:firstLine="708"/>
        <w:jc w:val="both"/>
        <w:rPr>
          <w:rFonts w:ascii="Arial" w:hAnsi="Arial" w:cs="Arial"/>
          <w:sz w:val="24"/>
          <w:szCs w:val="24"/>
        </w:rPr>
      </w:pPr>
      <w:r>
        <w:rPr>
          <w:rFonts w:ascii="Arial" w:hAnsi="Arial" w:cs="Arial"/>
          <w:sz w:val="24"/>
          <w:szCs w:val="24"/>
          <w:lang w:eastAsia="pt-BR"/>
        </w:rPr>
        <w:t>Coletaram-se</w:t>
      </w:r>
      <w:r w:rsidR="0009147F">
        <w:rPr>
          <w:rFonts w:ascii="Arial" w:hAnsi="Arial" w:cs="Arial"/>
          <w:sz w:val="24"/>
          <w:szCs w:val="24"/>
          <w:lang w:eastAsia="pt-BR"/>
        </w:rPr>
        <w:t xml:space="preserve"> informações de forma empírica, ou seja, baseado em testes e simulações. Todos os equipamentos utilizados serão definidos através de cálculos e serão minuciosamente avaliados visando o melhor desempenho. </w:t>
      </w:r>
      <w:r w:rsidR="0009147F">
        <w:rPr>
          <w:rFonts w:ascii="Arial" w:hAnsi="Arial" w:cs="Arial"/>
          <w:sz w:val="24"/>
          <w:szCs w:val="24"/>
        </w:rPr>
        <w:t>Analisar-se-á os dados de forma experimental através de um Protótipo de Elevador.</w:t>
      </w:r>
    </w:p>
    <w:p w:rsidR="0009147F" w:rsidDel="009E19D1" w:rsidRDefault="0009147F" w:rsidP="00F81B53">
      <w:pPr>
        <w:spacing w:line="360" w:lineRule="auto"/>
        <w:jc w:val="both"/>
        <w:rPr>
          <w:del w:id="622" w:author="Adam" w:date="2016-11-29T11:51:00Z"/>
          <w:lang w:eastAsia="pt-BR"/>
        </w:rPr>
      </w:pPr>
    </w:p>
    <w:p w:rsidR="00E55D38" w:rsidDel="009E19D1" w:rsidRDefault="00E55D38" w:rsidP="00F81B53">
      <w:pPr>
        <w:pStyle w:val="Ttulo1"/>
        <w:rPr>
          <w:del w:id="623" w:author="Adam" w:date="2016-11-29T11:51:00Z"/>
        </w:rPr>
      </w:pPr>
    </w:p>
    <w:p w:rsidR="00E55D38" w:rsidDel="009E19D1" w:rsidRDefault="00E55D38" w:rsidP="00F81B53">
      <w:pPr>
        <w:pStyle w:val="Ttulo1"/>
        <w:rPr>
          <w:del w:id="624" w:author="Adam" w:date="2016-11-29T11:51:00Z"/>
        </w:rPr>
      </w:pPr>
    </w:p>
    <w:p w:rsidR="00E55D38" w:rsidDel="009E19D1" w:rsidRDefault="00E55D38" w:rsidP="00E55D38">
      <w:pPr>
        <w:rPr>
          <w:del w:id="625" w:author="Adam" w:date="2016-11-29T11:51:00Z"/>
          <w:lang w:eastAsia="pt-BR"/>
        </w:rPr>
      </w:pPr>
    </w:p>
    <w:p w:rsidR="00E55D38" w:rsidRPr="00E55D38" w:rsidDel="009E19D1" w:rsidRDefault="00E55D38" w:rsidP="00E55D38">
      <w:pPr>
        <w:rPr>
          <w:del w:id="626" w:author="Adam" w:date="2016-11-29T11:51:00Z"/>
          <w:lang w:eastAsia="pt-BR"/>
        </w:rPr>
      </w:pPr>
    </w:p>
    <w:p w:rsidR="009E19D1" w:rsidRDefault="009E19D1">
      <w:pPr>
        <w:spacing w:after="0" w:line="240" w:lineRule="auto"/>
        <w:rPr>
          <w:ins w:id="627" w:author="Adam" w:date="2016-11-29T11:51:00Z"/>
          <w:rFonts w:ascii="Arial" w:eastAsia="Times New Roman" w:hAnsi="Arial" w:cs="Arial"/>
          <w:b/>
          <w:bCs/>
          <w:color w:val="000000"/>
          <w:sz w:val="24"/>
          <w:szCs w:val="24"/>
          <w:lang w:eastAsia="pt-BR"/>
        </w:rPr>
      </w:pPr>
      <w:ins w:id="628" w:author="Adam" w:date="2016-11-29T11:51:00Z">
        <w:r>
          <w:rPr>
            <w:rFonts w:ascii="Arial" w:hAnsi="Arial" w:cs="Arial"/>
            <w:color w:val="000000"/>
            <w:sz w:val="24"/>
            <w:szCs w:val="24"/>
            <w:lang w:eastAsia="pt-BR"/>
          </w:rPr>
          <w:br w:type="page"/>
        </w:r>
      </w:ins>
    </w:p>
    <w:p w:rsidR="0009147F" w:rsidRDefault="0009147F" w:rsidP="007F1E79">
      <w:pPr>
        <w:pStyle w:val="Ttulo1"/>
      </w:pPr>
      <w:bookmarkStart w:id="629" w:name="_Toc468184162"/>
      <w:proofErr w:type="gramStart"/>
      <w:r>
        <w:lastRenderedPageBreak/>
        <w:t>2</w:t>
      </w:r>
      <w:r>
        <w:tab/>
      </w:r>
      <w:bookmarkStart w:id="630" w:name="_Toc466010545"/>
      <w:bookmarkStart w:id="631" w:name="_Toc466021395"/>
      <w:r>
        <w:t>FUNDAMENTAÇÃO</w:t>
      </w:r>
      <w:proofErr w:type="gramEnd"/>
      <w:r>
        <w:t xml:space="preserve"> TEÓRICA</w:t>
      </w:r>
      <w:bookmarkEnd w:id="629"/>
      <w:bookmarkEnd w:id="630"/>
      <w:bookmarkEnd w:id="631"/>
    </w:p>
    <w:p w:rsidR="00A75212" w:rsidRDefault="00A75212" w:rsidP="00A75212">
      <w:pPr>
        <w:rPr>
          <w:lang w:eastAsia="pt-BR"/>
        </w:rPr>
      </w:pPr>
    </w:p>
    <w:p w:rsidR="00A75212" w:rsidRDefault="00A75212" w:rsidP="00A75212">
      <w:pPr>
        <w:spacing w:line="360" w:lineRule="auto"/>
        <w:ind w:firstLine="708"/>
        <w:jc w:val="both"/>
        <w:rPr>
          <w:rFonts w:ascii="Arial" w:hAnsi="Arial" w:cs="Arial"/>
          <w:sz w:val="24"/>
          <w:szCs w:val="24"/>
        </w:rPr>
      </w:pPr>
      <w:r>
        <w:rPr>
          <w:rFonts w:ascii="Arial" w:hAnsi="Arial" w:cs="Arial"/>
          <w:sz w:val="24"/>
          <w:szCs w:val="24"/>
          <w:lang w:eastAsia="pt-BR"/>
        </w:rPr>
        <w:t>N</w:t>
      </w:r>
      <w:r w:rsidR="00E55D38">
        <w:rPr>
          <w:rFonts w:ascii="Arial" w:hAnsi="Arial" w:cs="Arial"/>
          <w:sz w:val="24"/>
          <w:szCs w:val="24"/>
          <w:lang w:eastAsia="pt-BR"/>
        </w:rPr>
        <w:t xml:space="preserve">este capítulo </w:t>
      </w:r>
      <w:r>
        <w:rPr>
          <w:rFonts w:ascii="Arial" w:hAnsi="Arial" w:cs="Arial"/>
          <w:sz w:val="24"/>
          <w:szCs w:val="24"/>
          <w:lang w:eastAsia="pt-BR"/>
        </w:rPr>
        <w:t>ser</w:t>
      </w:r>
      <w:r w:rsidR="00E55D38">
        <w:rPr>
          <w:rFonts w:ascii="Arial" w:hAnsi="Arial" w:cs="Arial"/>
          <w:sz w:val="24"/>
          <w:szCs w:val="24"/>
          <w:lang w:eastAsia="pt-BR"/>
        </w:rPr>
        <w:t>ão</w:t>
      </w:r>
      <w:r>
        <w:rPr>
          <w:rFonts w:ascii="Arial" w:hAnsi="Arial" w:cs="Arial"/>
          <w:sz w:val="24"/>
          <w:szCs w:val="24"/>
          <w:lang w:eastAsia="pt-BR"/>
        </w:rPr>
        <w:t xml:space="preserve"> abordado</w:t>
      </w:r>
      <w:r w:rsidR="00E55D38">
        <w:rPr>
          <w:rFonts w:ascii="Arial" w:hAnsi="Arial" w:cs="Arial"/>
          <w:sz w:val="24"/>
          <w:szCs w:val="24"/>
          <w:lang w:eastAsia="pt-BR"/>
        </w:rPr>
        <w:t>s</w:t>
      </w:r>
      <w:r>
        <w:rPr>
          <w:rFonts w:ascii="Arial" w:hAnsi="Arial" w:cs="Arial"/>
          <w:sz w:val="24"/>
          <w:szCs w:val="24"/>
          <w:lang w:eastAsia="pt-BR"/>
        </w:rPr>
        <w:t xml:space="preserve"> os conhecimentos sobre os componentes utilizados para a elaboração do Protótipo</w:t>
      </w:r>
      <w:r>
        <w:rPr>
          <w:rFonts w:ascii="Arial" w:hAnsi="Arial" w:cs="Arial"/>
          <w:sz w:val="24"/>
          <w:szCs w:val="24"/>
        </w:rPr>
        <w:t>.</w:t>
      </w:r>
    </w:p>
    <w:p w:rsidR="00E55D38" w:rsidDel="009E19D1" w:rsidRDefault="00E55D38">
      <w:pPr>
        <w:pStyle w:val="Ttulo2"/>
        <w:rPr>
          <w:del w:id="632" w:author="Adam" w:date="2016-11-29T11:51:00Z"/>
        </w:rPr>
      </w:pPr>
      <w:bookmarkStart w:id="633" w:name="_Toc468184163"/>
      <w:bookmarkStart w:id="634" w:name="_Toc463899393"/>
      <w:bookmarkStart w:id="635" w:name="_Toc466010546"/>
      <w:bookmarkStart w:id="636" w:name="_Toc466021396"/>
      <w:bookmarkEnd w:id="633"/>
    </w:p>
    <w:p w:rsidR="0009147F" w:rsidRPr="00311CBC" w:rsidRDefault="0009147F" w:rsidP="00F50ACA">
      <w:pPr>
        <w:pStyle w:val="Ttulo2"/>
      </w:pPr>
      <w:bookmarkStart w:id="637" w:name="_Toc468184164"/>
      <w:proofErr w:type="gramStart"/>
      <w:r w:rsidRPr="00311CBC">
        <w:t>2.1</w:t>
      </w:r>
      <w:r w:rsidRPr="00311CBC">
        <w:tab/>
        <w:t>Mercado</w:t>
      </w:r>
      <w:proofErr w:type="gramEnd"/>
      <w:r w:rsidRPr="00311CBC">
        <w:t xml:space="preserve"> de Automação Residencial</w:t>
      </w:r>
      <w:bookmarkEnd w:id="634"/>
      <w:bookmarkEnd w:id="635"/>
      <w:bookmarkEnd w:id="636"/>
      <w:bookmarkEnd w:id="637"/>
    </w:p>
    <w:p w:rsidR="0009147F" w:rsidRPr="00273E67" w:rsidRDefault="0009147F" w:rsidP="003E51FE">
      <w:pPr>
        <w:spacing w:line="360" w:lineRule="auto"/>
        <w:rPr>
          <w:lang w:eastAsia="pt-BR"/>
        </w:rPr>
      </w:pPr>
    </w:p>
    <w:p w:rsidR="0009147F" w:rsidRDefault="0009147F" w:rsidP="00273E67">
      <w:pPr>
        <w:spacing w:line="360" w:lineRule="auto"/>
        <w:ind w:firstLine="708"/>
        <w:jc w:val="both"/>
        <w:rPr>
          <w:rFonts w:ascii="Arial" w:hAnsi="Arial" w:cs="Arial"/>
          <w:sz w:val="24"/>
          <w:szCs w:val="24"/>
        </w:rPr>
      </w:pPr>
      <w:r>
        <w:rPr>
          <w:rFonts w:ascii="Arial" w:hAnsi="Arial" w:cs="Arial"/>
          <w:sz w:val="24"/>
          <w:szCs w:val="24"/>
        </w:rPr>
        <w:t xml:space="preserve">Nos anos </w:t>
      </w:r>
      <w:smartTag w:uri="urn:schemas-microsoft-com:office:smarttags" w:element="metricconverter">
        <w:smartTagPr>
          <w:attr w:name="ProductID" w:val="80, a"/>
        </w:smartTagPr>
        <w:r>
          <w:rPr>
            <w:rFonts w:ascii="Arial" w:hAnsi="Arial" w:cs="Arial"/>
            <w:sz w:val="24"/>
            <w:szCs w:val="24"/>
          </w:rPr>
          <w:t>80, a</w:t>
        </w:r>
      </w:smartTag>
      <w:r>
        <w:rPr>
          <w:rFonts w:ascii="Arial" w:hAnsi="Arial" w:cs="Arial"/>
          <w:sz w:val="24"/>
          <w:szCs w:val="24"/>
        </w:rPr>
        <w:t xml:space="preserve"> visão de futuro seria como, por exemplo, a Família dos </w:t>
      </w:r>
      <w:proofErr w:type="spellStart"/>
      <w:r>
        <w:rPr>
          <w:rFonts w:ascii="Arial" w:hAnsi="Arial" w:cs="Arial"/>
          <w:sz w:val="24"/>
          <w:szCs w:val="24"/>
        </w:rPr>
        <w:t>Jetsons</w:t>
      </w:r>
      <w:proofErr w:type="spellEnd"/>
      <w:r>
        <w:rPr>
          <w:rFonts w:ascii="Arial" w:hAnsi="Arial" w:cs="Arial"/>
          <w:sz w:val="24"/>
          <w:szCs w:val="24"/>
        </w:rPr>
        <w:t>, uma família vivendo no século 21, onde existiam carros voadores, empregados domésticos</w:t>
      </w:r>
      <w:ins w:id="638" w:author="Adam" w:date="2016-11-28T16:58:00Z">
        <w:r w:rsidR="008E4A7D">
          <w:rPr>
            <w:rFonts w:ascii="Arial" w:hAnsi="Arial" w:cs="Arial"/>
            <w:sz w:val="24"/>
            <w:szCs w:val="24"/>
          </w:rPr>
          <w:t xml:space="preserve"> </w:t>
        </w:r>
      </w:ins>
      <w:r>
        <w:rPr>
          <w:rFonts w:ascii="Arial" w:hAnsi="Arial" w:cs="Arial"/>
          <w:sz w:val="24"/>
          <w:szCs w:val="24"/>
        </w:rPr>
        <w:t>robôs, algo que estava bem distante de nossa realidade, mas hoje em dia todo mundo já ouviu falar em Automação Residencial, e ela cada vez mais vem ganhando mercado.</w:t>
      </w:r>
    </w:p>
    <w:p w:rsidR="0009147F" w:rsidRPr="00D7387E" w:rsidRDefault="0009147F" w:rsidP="00D7387E">
      <w:pPr>
        <w:pStyle w:val="NormalWeb"/>
        <w:shd w:val="clear" w:color="auto" w:fill="FFFFFF"/>
        <w:spacing w:before="0" w:beforeAutospacing="0" w:after="165" w:afterAutospacing="0" w:line="360" w:lineRule="auto"/>
        <w:ind w:firstLine="708"/>
        <w:jc w:val="both"/>
        <w:rPr>
          <w:rFonts w:ascii="Arial" w:hAnsi="Arial" w:cs="Arial"/>
        </w:rPr>
      </w:pPr>
      <w:bookmarkStart w:id="639" w:name="_Toc463899394"/>
      <w:r>
        <w:rPr>
          <w:rFonts w:ascii="Arial" w:hAnsi="Arial" w:cs="Arial"/>
        </w:rPr>
        <w:t>O mercado de Automação R</w:t>
      </w:r>
      <w:r w:rsidRPr="00D7387E">
        <w:rPr>
          <w:rFonts w:ascii="Arial" w:hAnsi="Arial" w:cs="Arial"/>
        </w:rPr>
        <w:t>esidencial apresenta um crescimento significativo</w:t>
      </w:r>
      <w:r>
        <w:rPr>
          <w:rFonts w:ascii="Arial" w:hAnsi="Arial" w:cs="Arial"/>
        </w:rPr>
        <w:t>,</w:t>
      </w:r>
      <w:r w:rsidRPr="00D7387E">
        <w:rPr>
          <w:rFonts w:ascii="Arial" w:hAnsi="Arial" w:cs="Arial"/>
        </w:rPr>
        <w:t xml:space="preserve"> percebe-se que está surgindo um interesse maior nas pessoas em relação ao avanço da tecnologia.</w:t>
      </w:r>
      <w:r>
        <w:rPr>
          <w:rFonts w:ascii="Arial" w:hAnsi="Arial" w:cs="Arial"/>
        </w:rPr>
        <w:t xml:space="preserve"> Segundo MURATORI (2013) a quantidade de fabricantes no mercado teve amplo crescimento, várias empresas estão investindo</w:t>
      </w:r>
      <w:r w:rsidR="00E55D38">
        <w:rPr>
          <w:rFonts w:ascii="Arial" w:hAnsi="Arial" w:cs="Arial"/>
        </w:rPr>
        <w:t xml:space="preserve"> no ramo</w:t>
      </w:r>
      <w:r>
        <w:rPr>
          <w:rFonts w:ascii="Arial" w:hAnsi="Arial" w:cs="Arial"/>
        </w:rPr>
        <w:t xml:space="preserve">, desde as pequenas </w:t>
      </w:r>
      <w:r w:rsidR="00E55D38">
        <w:rPr>
          <w:rFonts w:ascii="Arial" w:hAnsi="Arial" w:cs="Arial"/>
        </w:rPr>
        <w:t>até as</w:t>
      </w:r>
      <w:r>
        <w:rPr>
          <w:rFonts w:ascii="Arial" w:hAnsi="Arial" w:cs="Arial"/>
        </w:rPr>
        <w:t xml:space="preserve"> multinacionais estrangeiras. </w:t>
      </w:r>
      <w:r w:rsidRPr="00BA5D45">
        <w:rPr>
          <w:rFonts w:ascii="Arial" w:hAnsi="Arial" w:cs="Arial"/>
          <w:highlight w:val="yellow"/>
        </w:rPr>
        <w:t>[1]</w:t>
      </w:r>
    </w:p>
    <w:p w:rsidR="0009147F" w:rsidRPr="00D7387E" w:rsidRDefault="0009147F" w:rsidP="00D7387E">
      <w:pPr>
        <w:pStyle w:val="NormalWeb"/>
        <w:shd w:val="clear" w:color="auto" w:fill="FFFFFF"/>
        <w:spacing w:before="0" w:beforeAutospacing="0" w:after="165" w:afterAutospacing="0" w:line="360" w:lineRule="auto"/>
        <w:ind w:firstLine="708"/>
        <w:jc w:val="both"/>
        <w:rPr>
          <w:rFonts w:ascii="Arial" w:hAnsi="Arial" w:cs="Arial"/>
        </w:rPr>
      </w:pPr>
      <w:r w:rsidRPr="00D7387E">
        <w:rPr>
          <w:rFonts w:ascii="Arial" w:hAnsi="Arial" w:cs="Arial"/>
        </w:rPr>
        <w:t>É extremamente importante dar atenção ao crescimento deste mercado, pois hoje temos poucos profissionais capacitados para atender a toda essa demanda.</w:t>
      </w:r>
    </w:p>
    <w:p w:rsidR="0009147F" w:rsidRDefault="0009147F" w:rsidP="00410077">
      <w:pPr>
        <w:spacing w:line="360" w:lineRule="auto"/>
        <w:ind w:firstLine="708"/>
        <w:jc w:val="both"/>
        <w:rPr>
          <w:rFonts w:ascii="Arial" w:hAnsi="Arial" w:cs="Arial"/>
          <w:sz w:val="24"/>
          <w:szCs w:val="24"/>
        </w:rPr>
      </w:pPr>
      <w:r>
        <w:rPr>
          <w:rFonts w:ascii="Arial" w:hAnsi="Arial" w:cs="Arial"/>
          <w:sz w:val="24"/>
          <w:szCs w:val="24"/>
        </w:rPr>
        <w:t xml:space="preserve">Ultimamente, os fabricantes de equipamentos e profissionais promoveram grandes esforços para alavancar o processo de Automação Residencial. O objetivo é fazer um projeto voltado para atender as necessidades dos clientes e que o mesmo perceba a importância dessa área e seus benefícios, não só em sua vida pessoal, mas também na valorização do imóvel. De acordo com </w:t>
      </w:r>
      <w:proofErr w:type="spellStart"/>
      <w:r w:rsidRPr="00E10F60">
        <w:rPr>
          <w:rFonts w:ascii="Arial" w:hAnsi="Arial" w:cs="Arial"/>
          <w:sz w:val="24"/>
          <w:szCs w:val="24"/>
        </w:rPr>
        <w:t>Muratori</w:t>
      </w:r>
      <w:proofErr w:type="spellEnd"/>
      <w:r w:rsidRPr="00E10F60">
        <w:rPr>
          <w:rFonts w:ascii="Arial" w:hAnsi="Arial" w:cs="Arial"/>
          <w:sz w:val="24"/>
          <w:szCs w:val="24"/>
        </w:rPr>
        <w:t xml:space="preserve"> (2014)</w:t>
      </w:r>
      <w:r w:rsidRPr="00BA5D45">
        <w:rPr>
          <w:rFonts w:ascii="Arial" w:hAnsi="Arial" w:cs="Arial"/>
          <w:highlight w:val="yellow"/>
        </w:rPr>
        <w:t>[2]</w:t>
      </w:r>
    </w:p>
    <w:p w:rsidR="0009147F" w:rsidRPr="00D7387E" w:rsidRDefault="0009147F" w:rsidP="00D7387E">
      <w:pPr>
        <w:pStyle w:val="NormalWeb"/>
        <w:shd w:val="clear" w:color="auto" w:fill="FFFFFF"/>
        <w:spacing w:before="0" w:beforeAutospacing="0" w:after="165" w:afterAutospacing="0" w:line="360" w:lineRule="auto"/>
        <w:ind w:firstLine="708"/>
        <w:jc w:val="both"/>
        <w:rPr>
          <w:rFonts w:ascii="Arial" w:hAnsi="Arial" w:cs="Arial"/>
        </w:rPr>
      </w:pPr>
      <w:r w:rsidRPr="00D7387E">
        <w:rPr>
          <w:rFonts w:ascii="Arial" w:hAnsi="Arial" w:cs="Arial"/>
        </w:rPr>
        <w:t>Segundo dados da Associação Brasileira de Automa</w:t>
      </w:r>
      <w:r>
        <w:rPr>
          <w:rFonts w:ascii="Arial" w:hAnsi="Arial" w:cs="Arial"/>
        </w:rPr>
        <w:t>ção Residencial AURESIDE (2013)</w:t>
      </w:r>
      <w:r w:rsidRPr="001C11FB">
        <w:rPr>
          <w:rFonts w:ascii="Arial" w:hAnsi="Arial" w:cs="Arial"/>
          <w:highlight w:val="yellow"/>
        </w:rPr>
        <w:t>[</w:t>
      </w:r>
      <w:r>
        <w:rPr>
          <w:rFonts w:ascii="Arial" w:hAnsi="Arial" w:cs="Arial"/>
          <w:highlight w:val="yellow"/>
        </w:rPr>
        <w:t>3</w:t>
      </w:r>
      <w:r w:rsidRPr="001C11FB">
        <w:rPr>
          <w:rFonts w:ascii="Arial" w:hAnsi="Arial" w:cs="Arial"/>
          <w:highlight w:val="yellow"/>
        </w:rPr>
        <w:t>]</w:t>
      </w:r>
      <w:r>
        <w:rPr>
          <w:rFonts w:ascii="Arial" w:hAnsi="Arial" w:cs="Arial"/>
        </w:rPr>
        <w:t>:</w:t>
      </w:r>
    </w:p>
    <w:p w:rsidR="0009147F" w:rsidRPr="001C11FB" w:rsidRDefault="0009147F" w:rsidP="001C11FB">
      <w:pPr>
        <w:pStyle w:val="NormalWeb"/>
        <w:shd w:val="clear" w:color="auto" w:fill="FFFFFF"/>
        <w:spacing w:before="0" w:beforeAutospacing="0" w:after="165" w:afterAutospacing="0"/>
        <w:ind w:left="2268"/>
        <w:jc w:val="both"/>
        <w:rPr>
          <w:rFonts w:ascii="Arial" w:hAnsi="Arial" w:cs="Arial"/>
          <w:sz w:val="20"/>
          <w:szCs w:val="20"/>
        </w:rPr>
      </w:pPr>
      <w:r w:rsidRPr="001C11FB">
        <w:rPr>
          <w:rFonts w:ascii="Arial" w:hAnsi="Arial" w:cs="Arial"/>
          <w:sz w:val="20"/>
          <w:szCs w:val="20"/>
        </w:rPr>
        <w:t>O Brasil teria hoje pelo menos 1,8 milhões de residências com potencial para utilizar sistemas automatizados. No entanto este número é de, no máximo, 300 mil neste final de 2013. Ou seja, já temos um déficit de pelo menos 1,5 milhão</w:t>
      </w:r>
      <w:r>
        <w:rPr>
          <w:rFonts w:ascii="Arial" w:hAnsi="Arial" w:cs="Arial"/>
          <w:sz w:val="20"/>
          <w:szCs w:val="20"/>
        </w:rPr>
        <w:t xml:space="preserve"> [sic] </w:t>
      </w:r>
      <w:r w:rsidRPr="001C11FB">
        <w:rPr>
          <w:rFonts w:ascii="Arial" w:hAnsi="Arial" w:cs="Arial"/>
          <w:sz w:val="20"/>
          <w:szCs w:val="20"/>
        </w:rPr>
        <w:t xml:space="preserve">de residências que precisariam ser atendidas imediatamente. </w:t>
      </w:r>
    </w:p>
    <w:p w:rsidR="0009147F" w:rsidRDefault="0009147F" w:rsidP="00D7387E">
      <w:pPr>
        <w:pStyle w:val="NormalWeb"/>
        <w:shd w:val="clear" w:color="auto" w:fill="FFFFFF"/>
        <w:spacing w:before="0" w:beforeAutospacing="0" w:after="165" w:afterAutospacing="0" w:line="360" w:lineRule="auto"/>
        <w:jc w:val="both"/>
        <w:rPr>
          <w:rFonts w:ascii="Arial" w:hAnsi="Arial" w:cs="Arial"/>
        </w:rPr>
      </w:pPr>
      <w:r w:rsidRPr="00D7387E">
        <w:rPr>
          <w:rFonts w:ascii="Arial" w:hAnsi="Arial" w:cs="Arial"/>
        </w:rPr>
        <w:tab/>
        <w:t xml:space="preserve">Como </w:t>
      </w:r>
      <w:r w:rsidR="00E55D38">
        <w:rPr>
          <w:rFonts w:ascii="Arial" w:hAnsi="Arial" w:cs="Arial"/>
        </w:rPr>
        <w:t>se pô</w:t>
      </w:r>
      <w:r>
        <w:rPr>
          <w:rFonts w:ascii="Arial" w:hAnsi="Arial" w:cs="Arial"/>
        </w:rPr>
        <w:t>de</w:t>
      </w:r>
      <w:r w:rsidRPr="00D7387E">
        <w:rPr>
          <w:rFonts w:ascii="Arial" w:hAnsi="Arial" w:cs="Arial"/>
        </w:rPr>
        <w:t xml:space="preserve"> observar </w:t>
      </w:r>
      <w:r>
        <w:rPr>
          <w:rFonts w:ascii="Arial" w:hAnsi="Arial" w:cs="Arial"/>
        </w:rPr>
        <w:t xml:space="preserve">no passado algo que poderia ser imaginável, hoje em dia faz </w:t>
      </w:r>
      <w:r w:rsidRPr="006F18B4">
        <w:rPr>
          <w:rFonts w:ascii="Arial" w:hAnsi="Arial" w:cs="Arial"/>
        </w:rPr>
        <w:t>parte do cotidiano</w:t>
      </w:r>
      <w:r>
        <w:rPr>
          <w:rFonts w:ascii="Arial" w:hAnsi="Arial" w:cs="Arial"/>
        </w:rPr>
        <w:t xml:space="preserve"> das pessoas, a procura é cada vez maior, e há muito </w:t>
      </w:r>
      <w:r>
        <w:rPr>
          <w:rFonts w:ascii="Arial" w:hAnsi="Arial" w:cs="Arial"/>
        </w:rPr>
        <w:lastRenderedPageBreak/>
        <w:t xml:space="preserve">esforço por parte de estudiosos. Porém </w:t>
      </w:r>
      <w:r w:rsidRPr="00D7387E">
        <w:rPr>
          <w:rFonts w:ascii="Arial" w:hAnsi="Arial" w:cs="Arial"/>
        </w:rPr>
        <w:t xml:space="preserve">para atender a essa crescente demanda, </w:t>
      </w:r>
      <w:r>
        <w:rPr>
          <w:rFonts w:ascii="Arial" w:hAnsi="Arial" w:cs="Arial"/>
        </w:rPr>
        <w:t>necessita-se</w:t>
      </w:r>
      <w:r w:rsidRPr="00D7387E">
        <w:rPr>
          <w:rFonts w:ascii="Arial" w:hAnsi="Arial" w:cs="Arial"/>
        </w:rPr>
        <w:t xml:space="preserve"> urgentemente de profissionais habilitados.</w:t>
      </w:r>
    </w:p>
    <w:p w:rsidR="00E55D38" w:rsidRPr="00D7387E" w:rsidRDefault="00E55D38" w:rsidP="00D7387E">
      <w:pPr>
        <w:pStyle w:val="NormalWeb"/>
        <w:shd w:val="clear" w:color="auto" w:fill="FFFFFF"/>
        <w:spacing w:before="0" w:beforeAutospacing="0" w:after="165" w:afterAutospacing="0" w:line="360" w:lineRule="auto"/>
        <w:jc w:val="both"/>
        <w:rPr>
          <w:rFonts w:ascii="Arial" w:hAnsi="Arial" w:cs="Arial"/>
          <w:color w:val="666666"/>
        </w:rPr>
      </w:pPr>
    </w:p>
    <w:p w:rsidR="0009147F" w:rsidRPr="00311CBC" w:rsidRDefault="0009147F" w:rsidP="00F50ACA">
      <w:pPr>
        <w:pStyle w:val="Ttulo2"/>
      </w:pPr>
      <w:bookmarkStart w:id="640" w:name="_Toc466010547"/>
      <w:bookmarkStart w:id="641" w:name="_Toc466021397"/>
      <w:bookmarkStart w:id="642" w:name="_Toc468184165"/>
      <w:r w:rsidRPr="00311CBC">
        <w:t>2.2</w:t>
      </w:r>
      <w:r w:rsidRPr="00311CBC">
        <w:tab/>
        <w:t>Portadores de Necessidades Especiais e Idosos</w:t>
      </w:r>
      <w:bookmarkEnd w:id="639"/>
      <w:bookmarkEnd w:id="640"/>
      <w:bookmarkEnd w:id="641"/>
      <w:bookmarkEnd w:id="642"/>
    </w:p>
    <w:p w:rsidR="0009147F" w:rsidRPr="00E10F60" w:rsidRDefault="0009147F" w:rsidP="00E10F60">
      <w:pPr>
        <w:rPr>
          <w:lang w:eastAsia="pt-BR"/>
        </w:rPr>
      </w:pPr>
    </w:p>
    <w:p w:rsidR="0009147F" w:rsidRDefault="0009147F" w:rsidP="006C0E90">
      <w:pPr>
        <w:spacing w:line="360" w:lineRule="auto"/>
        <w:ind w:firstLine="708"/>
        <w:jc w:val="both"/>
        <w:rPr>
          <w:rFonts w:ascii="Arial" w:hAnsi="Arial" w:cs="Arial"/>
          <w:sz w:val="24"/>
          <w:szCs w:val="24"/>
          <w:lang w:eastAsia="pt-BR"/>
        </w:rPr>
      </w:pPr>
      <w:bookmarkStart w:id="643" w:name="_Toc463899399"/>
      <w:r>
        <w:rPr>
          <w:rFonts w:ascii="Arial" w:hAnsi="Arial" w:cs="Arial"/>
          <w:sz w:val="24"/>
          <w:szCs w:val="24"/>
          <w:lang w:eastAsia="pt-BR"/>
        </w:rPr>
        <w:t>Deficiência Física é u</w:t>
      </w:r>
      <w:r w:rsidR="00E55D38">
        <w:rPr>
          <w:rFonts w:ascii="Arial" w:hAnsi="Arial" w:cs="Arial"/>
          <w:sz w:val="24"/>
          <w:szCs w:val="24"/>
          <w:lang w:eastAsia="pt-BR"/>
        </w:rPr>
        <w:t>ma alteração no corpo, que pode</w:t>
      </w:r>
      <w:r>
        <w:rPr>
          <w:rFonts w:ascii="Arial" w:hAnsi="Arial" w:cs="Arial"/>
          <w:sz w:val="24"/>
          <w:szCs w:val="24"/>
          <w:lang w:eastAsia="pt-BR"/>
        </w:rPr>
        <w:t xml:space="preserve"> prejudicar o indivíduo a ter uma vida de forma independente. Essas pessoas enfrentam diversas dificuldades no seu dia a dia, nas ruas, ou até mesmo dentro de sua própria residência, tem o obstáculo de não poder transitar sem o auxílio de outros.  </w:t>
      </w:r>
    </w:p>
    <w:p w:rsidR="0009147F" w:rsidRDefault="0009147F" w:rsidP="006C0E90">
      <w:pPr>
        <w:spacing w:line="360" w:lineRule="auto"/>
        <w:ind w:firstLine="708"/>
        <w:jc w:val="both"/>
        <w:rPr>
          <w:rFonts w:ascii="Arial" w:hAnsi="Arial" w:cs="Arial"/>
          <w:sz w:val="24"/>
          <w:szCs w:val="24"/>
          <w:lang w:eastAsia="pt-BR"/>
        </w:rPr>
      </w:pPr>
      <w:r w:rsidRPr="00D00BDF">
        <w:rPr>
          <w:rFonts w:ascii="Arial" w:hAnsi="Arial" w:cs="Arial"/>
          <w:sz w:val="24"/>
          <w:szCs w:val="24"/>
          <w:lang w:eastAsia="pt-BR"/>
        </w:rPr>
        <w:t>Segundo dados do IBGE(2015)</w:t>
      </w:r>
      <w:r>
        <w:rPr>
          <w:rFonts w:ascii="Arial" w:hAnsi="Arial" w:cs="Arial"/>
          <w:sz w:val="24"/>
          <w:szCs w:val="24"/>
          <w:lang w:eastAsia="pt-BR"/>
        </w:rPr>
        <w:t xml:space="preserve">: </w:t>
      </w:r>
      <w:r w:rsidRPr="006F18B4">
        <w:rPr>
          <w:rFonts w:ascii="Arial" w:hAnsi="Arial" w:cs="Arial"/>
          <w:highlight w:val="yellow"/>
        </w:rPr>
        <w:t>[4]</w:t>
      </w:r>
      <w:r w:rsidRPr="00D00BDF">
        <w:rPr>
          <w:rFonts w:ascii="Arial" w:hAnsi="Arial" w:cs="Arial"/>
          <w:sz w:val="24"/>
          <w:szCs w:val="24"/>
          <w:lang w:eastAsia="pt-BR"/>
        </w:rPr>
        <w:t xml:space="preserve">6,2% da população brasileira têm algum tipo de deficiência, </w:t>
      </w:r>
      <w:r>
        <w:rPr>
          <w:rFonts w:ascii="Arial" w:hAnsi="Arial" w:cs="Arial"/>
          <w:sz w:val="24"/>
          <w:szCs w:val="24"/>
          <w:lang w:eastAsia="pt-BR"/>
        </w:rPr>
        <w:t xml:space="preserve">e ainda </w:t>
      </w:r>
      <w:r w:rsidR="00E55D38">
        <w:rPr>
          <w:rFonts w:ascii="Arial" w:hAnsi="Arial" w:cs="Arial"/>
          <w:sz w:val="24"/>
          <w:szCs w:val="24"/>
          <w:lang w:eastAsia="pt-BR"/>
        </w:rPr>
        <w:t>1,3% da população tê</w:t>
      </w:r>
      <w:r w:rsidRPr="00D00BDF">
        <w:rPr>
          <w:rFonts w:ascii="Arial" w:hAnsi="Arial" w:cs="Arial"/>
          <w:sz w:val="24"/>
          <w:szCs w:val="24"/>
          <w:lang w:eastAsia="pt-BR"/>
        </w:rPr>
        <w:t>m algum tipo de deficiência física e quase a metade deste total (46,8%) têm grau intenso ou muito intenso de limitações.</w:t>
      </w:r>
    </w:p>
    <w:p w:rsidR="0009147F" w:rsidRDefault="0009147F" w:rsidP="006C0E90">
      <w:pPr>
        <w:spacing w:line="360" w:lineRule="auto"/>
        <w:ind w:firstLine="708"/>
        <w:jc w:val="both"/>
        <w:rPr>
          <w:rFonts w:ascii="Arial" w:hAnsi="Arial" w:cs="Arial"/>
          <w:color w:val="000000"/>
          <w:sz w:val="24"/>
          <w:szCs w:val="24"/>
          <w:lang w:eastAsia="pt-BR"/>
        </w:rPr>
      </w:pPr>
      <w:r>
        <w:rPr>
          <w:rFonts w:ascii="Arial" w:hAnsi="Arial" w:cs="Arial"/>
          <w:sz w:val="24"/>
          <w:szCs w:val="24"/>
          <w:lang w:eastAsia="pt-BR"/>
        </w:rPr>
        <w:t xml:space="preserve">O Comitê Brasileiro de Acessibilidade desenvolveu a NBR 9050/2015 </w:t>
      </w:r>
      <w:r w:rsidRPr="006F18B4">
        <w:rPr>
          <w:rFonts w:ascii="Arial" w:hAnsi="Arial" w:cs="Arial"/>
          <w:highlight w:val="yellow"/>
        </w:rPr>
        <w:t>[</w:t>
      </w:r>
      <w:r>
        <w:rPr>
          <w:rFonts w:ascii="Arial" w:hAnsi="Arial" w:cs="Arial"/>
          <w:highlight w:val="yellow"/>
        </w:rPr>
        <w:t>5</w:t>
      </w:r>
      <w:r w:rsidRPr="006F18B4">
        <w:rPr>
          <w:rFonts w:ascii="Arial" w:hAnsi="Arial" w:cs="Arial"/>
          <w:highlight w:val="yellow"/>
        </w:rPr>
        <w:t>]</w:t>
      </w:r>
      <w:r>
        <w:rPr>
          <w:rFonts w:ascii="Arial" w:hAnsi="Arial" w:cs="Arial"/>
          <w:sz w:val="24"/>
          <w:szCs w:val="24"/>
          <w:lang w:eastAsia="pt-BR"/>
        </w:rPr>
        <w:t xml:space="preserve">, que determina </w:t>
      </w:r>
      <w:r w:rsidRPr="00B14748">
        <w:rPr>
          <w:rFonts w:ascii="Arial" w:hAnsi="Arial" w:cs="Arial"/>
          <w:color w:val="000000"/>
          <w:sz w:val="24"/>
          <w:szCs w:val="24"/>
          <w:lang w:eastAsia="pt-BR"/>
        </w:rPr>
        <w:t>a aplicação de parâmetros técnicos a serem seguidos na construção de edifícios e equipamentos urbanos</w:t>
      </w:r>
      <w:r>
        <w:rPr>
          <w:rFonts w:ascii="Arial" w:hAnsi="Arial" w:cs="Arial"/>
          <w:color w:val="000000"/>
          <w:sz w:val="24"/>
          <w:szCs w:val="24"/>
          <w:lang w:eastAsia="pt-BR"/>
        </w:rPr>
        <w:t>,</w:t>
      </w:r>
      <w:r w:rsidRPr="00B14748">
        <w:rPr>
          <w:rFonts w:ascii="Arial" w:hAnsi="Arial" w:cs="Arial"/>
          <w:color w:val="000000"/>
          <w:sz w:val="24"/>
          <w:szCs w:val="24"/>
          <w:lang w:eastAsia="pt-BR"/>
        </w:rPr>
        <w:t xml:space="preserve"> entre outros</w:t>
      </w:r>
      <w:r>
        <w:rPr>
          <w:rFonts w:ascii="Arial" w:hAnsi="Arial" w:cs="Arial"/>
          <w:color w:val="000000"/>
          <w:sz w:val="24"/>
          <w:szCs w:val="24"/>
          <w:lang w:eastAsia="pt-BR"/>
        </w:rPr>
        <w:t>. Apesar disso, b</w:t>
      </w:r>
      <w:r w:rsidRPr="00B14748">
        <w:rPr>
          <w:rFonts w:ascii="Arial" w:hAnsi="Arial" w:cs="Arial"/>
          <w:color w:val="000000"/>
          <w:sz w:val="24"/>
          <w:szCs w:val="24"/>
          <w:lang w:eastAsia="pt-BR"/>
        </w:rPr>
        <w:t xml:space="preserve">asta </w:t>
      </w:r>
      <w:r>
        <w:rPr>
          <w:rFonts w:ascii="Arial" w:hAnsi="Arial" w:cs="Arial"/>
          <w:color w:val="000000"/>
          <w:sz w:val="24"/>
          <w:szCs w:val="24"/>
          <w:lang w:eastAsia="pt-BR"/>
        </w:rPr>
        <w:t>olharmos</w:t>
      </w:r>
      <w:r w:rsidRPr="00B14748">
        <w:rPr>
          <w:rFonts w:ascii="Arial" w:hAnsi="Arial" w:cs="Arial"/>
          <w:color w:val="000000"/>
          <w:sz w:val="24"/>
          <w:szCs w:val="24"/>
          <w:lang w:eastAsia="pt-BR"/>
        </w:rPr>
        <w:t xml:space="preserve"> em volta e </w:t>
      </w:r>
      <w:r>
        <w:rPr>
          <w:rFonts w:ascii="Arial" w:hAnsi="Arial" w:cs="Arial"/>
          <w:color w:val="000000"/>
          <w:sz w:val="24"/>
          <w:szCs w:val="24"/>
          <w:lang w:eastAsia="pt-BR"/>
        </w:rPr>
        <w:t>observar</w:t>
      </w:r>
      <w:r w:rsidRPr="00B14748">
        <w:rPr>
          <w:rFonts w:ascii="Arial" w:hAnsi="Arial" w:cs="Arial"/>
          <w:color w:val="000000"/>
          <w:sz w:val="24"/>
          <w:szCs w:val="24"/>
          <w:lang w:eastAsia="pt-BR"/>
        </w:rPr>
        <w:t xml:space="preserve"> que ainda tem</w:t>
      </w:r>
      <w:r>
        <w:rPr>
          <w:rFonts w:ascii="Arial" w:hAnsi="Arial" w:cs="Arial"/>
          <w:color w:val="000000"/>
          <w:sz w:val="24"/>
          <w:szCs w:val="24"/>
          <w:lang w:eastAsia="pt-BR"/>
        </w:rPr>
        <w:t>os</w:t>
      </w:r>
      <w:r w:rsidRPr="00B14748">
        <w:rPr>
          <w:rFonts w:ascii="Arial" w:hAnsi="Arial" w:cs="Arial"/>
          <w:color w:val="000000"/>
          <w:sz w:val="24"/>
          <w:szCs w:val="24"/>
          <w:lang w:eastAsia="pt-BR"/>
        </w:rPr>
        <w:t xml:space="preserve"> muito a melhorar, hoje em dia é fácil localizar calçadas em </w:t>
      </w:r>
      <w:r>
        <w:rPr>
          <w:rFonts w:ascii="Arial" w:hAnsi="Arial" w:cs="Arial"/>
          <w:color w:val="000000"/>
          <w:sz w:val="24"/>
          <w:szCs w:val="24"/>
          <w:lang w:eastAsia="pt-BR"/>
        </w:rPr>
        <w:t>péssimo</w:t>
      </w:r>
      <w:r w:rsidRPr="00B14748">
        <w:rPr>
          <w:rFonts w:ascii="Arial" w:hAnsi="Arial" w:cs="Arial"/>
          <w:color w:val="000000"/>
          <w:sz w:val="24"/>
          <w:szCs w:val="24"/>
          <w:lang w:eastAsia="pt-BR"/>
        </w:rPr>
        <w:t xml:space="preserve"> estado de conservação, escassez de guia de rebaixamento de piso,</w:t>
      </w:r>
      <w:r>
        <w:rPr>
          <w:rFonts w:ascii="Arial" w:hAnsi="Arial" w:cs="Arial"/>
          <w:color w:val="000000"/>
          <w:sz w:val="24"/>
          <w:szCs w:val="24"/>
          <w:lang w:eastAsia="pt-BR"/>
        </w:rPr>
        <w:t xml:space="preserve"> comércios sem rampa de acesso,</w:t>
      </w:r>
      <w:r w:rsidRPr="00B14748">
        <w:rPr>
          <w:rFonts w:ascii="Arial" w:hAnsi="Arial" w:cs="Arial"/>
          <w:color w:val="000000"/>
          <w:sz w:val="24"/>
          <w:szCs w:val="24"/>
          <w:lang w:eastAsia="pt-BR"/>
        </w:rPr>
        <w:t xml:space="preserve"> sem banheiros adaptados. </w:t>
      </w:r>
    </w:p>
    <w:p w:rsidR="0009147F" w:rsidRDefault="0009147F" w:rsidP="006C0E90">
      <w:pPr>
        <w:spacing w:line="360" w:lineRule="auto"/>
        <w:ind w:firstLine="708"/>
        <w:jc w:val="both"/>
        <w:rPr>
          <w:rFonts w:ascii="Arial" w:hAnsi="Arial" w:cs="Arial"/>
          <w:color w:val="000000"/>
          <w:sz w:val="24"/>
          <w:szCs w:val="24"/>
          <w:lang w:eastAsia="pt-BR"/>
        </w:rPr>
      </w:pPr>
      <w:r>
        <w:rPr>
          <w:rFonts w:ascii="Arial" w:hAnsi="Arial" w:cs="Arial"/>
          <w:color w:val="000000"/>
          <w:sz w:val="24"/>
          <w:szCs w:val="24"/>
          <w:lang w:eastAsia="pt-BR"/>
        </w:rPr>
        <w:t xml:space="preserve">Outra dificuldade, </w:t>
      </w:r>
      <w:r w:rsidRPr="00B14748">
        <w:rPr>
          <w:rFonts w:ascii="Arial" w:hAnsi="Arial" w:cs="Arial"/>
          <w:color w:val="000000"/>
          <w:sz w:val="24"/>
          <w:szCs w:val="24"/>
          <w:lang w:eastAsia="pt-BR"/>
        </w:rPr>
        <w:t xml:space="preserve">não só para </w:t>
      </w:r>
      <w:r>
        <w:rPr>
          <w:rFonts w:ascii="Arial" w:hAnsi="Arial" w:cs="Arial"/>
          <w:color w:val="000000"/>
          <w:sz w:val="24"/>
          <w:szCs w:val="24"/>
          <w:lang w:eastAsia="pt-BR"/>
        </w:rPr>
        <w:t>os deficientes físicos</w:t>
      </w:r>
      <w:r w:rsidRPr="00B14748">
        <w:rPr>
          <w:rFonts w:ascii="Arial" w:hAnsi="Arial" w:cs="Arial"/>
          <w:color w:val="000000"/>
          <w:sz w:val="24"/>
          <w:szCs w:val="24"/>
          <w:lang w:eastAsia="pt-BR"/>
        </w:rPr>
        <w:t>, mas</w:t>
      </w:r>
      <w:r>
        <w:rPr>
          <w:rFonts w:ascii="Arial" w:hAnsi="Arial" w:cs="Arial"/>
          <w:color w:val="000000"/>
          <w:sz w:val="24"/>
          <w:szCs w:val="24"/>
          <w:lang w:eastAsia="pt-BR"/>
        </w:rPr>
        <w:t xml:space="preserve"> também para os portadores de necessidades especiais em geral,</w:t>
      </w:r>
      <w:ins w:id="644" w:author="Adam" w:date="2016-11-28T16:58:00Z">
        <w:r w:rsidR="008E4A7D">
          <w:rPr>
            <w:rFonts w:ascii="Arial" w:hAnsi="Arial" w:cs="Arial"/>
            <w:color w:val="000000"/>
            <w:sz w:val="24"/>
            <w:szCs w:val="24"/>
            <w:lang w:eastAsia="pt-BR"/>
          </w:rPr>
          <w:t xml:space="preserve"> </w:t>
        </w:r>
      </w:ins>
      <w:r>
        <w:rPr>
          <w:rFonts w:ascii="Arial" w:hAnsi="Arial" w:cs="Arial"/>
          <w:color w:val="000000"/>
          <w:sz w:val="24"/>
          <w:szCs w:val="24"/>
          <w:lang w:eastAsia="pt-BR"/>
        </w:rPr>
        <w:t>é a falta de</w:t>
      </w:r>
      <w:r w:rsidRPr="00B14748">
        <w:rPr>
          <w:rFonts w:ascii="Arial" w:hAnsi="Arial" w:cs="Arial"/>
          <w:color w:val="000000"/>
          <w:sz w:val="24"/>
          <w:szCs w:val="24"/>
          <w:lang w:eastAsia="pt-BR"/>
        </w:rPr>
        <w:t xml:space="preserve"> oportunidade de </w:t>
      </w:r>
      <w:r>
        <w:rPr>
          <w:rFonts w:ascii="Arial" w:hAnsi="Arial" w:cs="Arial"/>
          <w:color w:val="000000"/>
          <w:sz w:val="24"/>
          <w:szCs w:val="24"/>
          <w:lang w:eastAsia="pt-BR"/>
        </w:rPr>
        <w:t>entrar e permanecer no mercado de trabalho, atualmente a Lei Nº 8.213, de 24 de Julho de 1991, em seu art.93,</w:t>
      </w:r>
      <w:r w:rsidRPr="006F18B4">
        <w:rPr>
          <w:rFonts w:ascii="Arial" w:hAnsi="Arial" w:cs="Arial"/>
          <w:highlight w:val="yellow"/>
        </w:rPr>
        <w:t>[</w:t>
      </w:r>
      <w:r>
        <w:rPr>
          <w:rFonts w:ascii="Arial" w:hAnsi="Arial" w:cs="Arial"/>
          <w:highlight w:val="yellow"/>
        </w:rPr>
        <w:t>6</w:t>
      </w:r>
      <w:r w:rsidRPr="006F18B4">
        <w:rPr>
          <w:rFonts w:ascii="Arial" w:hAnsi="Arial" w:cs="Arial"/>
          <w:highlight w:val="yellow"/>
        </w:rPr>
        <w:t>]</w:t>
      </w:r>
      <w:r>
        <w:rPr>
          <w:rFonts w:ascii="Arial" w:hAnsi="Arial" w:cs="Arial"/>
          <w:sz w:val="24"/>
          <w:szCs w:val="24"/>
          <w:lang w:eastAsia="pt-BR"/>
        </w:rPr>
        <w:t xml:space="preserve">, </w:t>
      </w:r>
      <w:r w:rsidRPr="00B14748">
        <w:rPr>
          <w:rFonts w:ascii="Arial" w:hAnsi="Arial" w:cs="Arial"/>
          <w:color w:val="000000"/>
          <w:sz w:val="24"/>
          <w:szCs w:val="24"/>
          <w:lang w:eastAsia="pt-BR"/>
        </w:rPr>
        <w:t xml:space="preserve">assegura </w:t>
      </w:r>
      <w:r>
        <w:rPr>
          <w:rFonts w:ascii="Arial" w:hAnsi="Arial" w:cs="Arial"/>
          <w:color w:val="000000"/>
          <w:sz w:val="24"/>
          <w:szCs w:val="24"/>
          <w:lang w:eastAsia="pt-BR"/>
        </w:rPr>
        <w:t>a</w:t>
      </w:r>
      <w:r w:rsidRPr="00B14748">
        <w:rPr>
          <w:rFonts w:ascii="Arial" w:hAnsi="Arial" w:cs="Arial"/>
          <w:color w:val="000000"/>
          <w:sz w:val="24"/>
          <w:szCs w:val="24"/>
          <w:lang w:eastAsia="pt-BR"/>
        </w:rPr>
        <w:t xml:space="preserve">o deficiente ter </w:t>
      </w:r>
      <w:r>
        <w:rPr>
          <w:rFonts w:ascii="Arial" w:hAnsi="Arial" w:cs="Arial"/>
          <w:color w:val="000000"/>
          <w:sz w:val="24"/>
          <w:szCs w:val="24"/>
          <w:lang w:eastAsia="pt-BR"/>
        </w:rPr>
        <w:t xml:space="preserve">a </w:t>
      </w:r>
      <w:r w:rsidRPr="00B14748">
        <w:rPr>
          <w:rFonts w:ascii="Arial" w:hAnsi="Arial" w:cs="Arial"/>
          <w:color w:val="000000"/>
          <w:sz w:val="24"/>
          <w:szCs w:val="24"/>
          <w:lang w:eastAsia="pt-BR"/>
        </w:rPr>
        <w:t>oportunidade de trabalho em qualquer empresa</w:t>
      </w:r>
      <w:r>
        <w:rPr>
          <w:rFonts w:ascii="Arial" w:hAnsi="Arial" w:cs="Arial"/>
          <w:color w:val="000000"/>
          <w:sz w:val="24"/>
          <w:szCs w:val="24"/>
          <w:lang w:eastAsia="pt-BR"/>
        </w:rPr>
        <w:t>, para se adequar a essa determinação é necessário que se tenha um número de portadores de necessidades especiais,</w:t>
      </w:r>
      <w:r w:rsidRPr="00B14748">
        <w:rPr>
          <w:rFonts w:ascii="Arial" w:hAnsi="Arial" w:cs="Arial"/>
          <w:color w:val="000000"/>
          <w:sz w:val="24"/>
          <w:szCs w:val="24"/>
          <w:lang w:eastAsia="pt-BR"/>
        </w:rPr>
        <w:t xml:space="preserve"> dependendo do quadro de funcionários. </w:t>
      </w:r>
      <w:r>
        <w:rPr>
          <w:rFonts w:ascii="Arial" w:hAnsi="Arial" w:cs="Arial"/>
          <w:color w:val="000000"/>
          <w:sz w:val="24"/>
          <w:szCs w:val="24"/>
          <w:lang w:eastAsia="pt-BR"/>
        </w:rPr>
        <w:t>U</w:t>
      </w:r>
      <w:r w:rsidRPr="00B14748">
        <w:rPr>
          <w:rFonts w:ascii="Arial" w:hAnsi="Arial" w:cs="Arial"/>
          <w:color w:val="000000"/>
          <w:sz w:val="24"/>
          <w:szCs w:val="24"/>
          <w:lang w:eastAsia="pt-BR"/>
        </w:rPr>
        <w:t xml:space="preserve">ma pequena empresa que possui de </w:t>
      </w:r>
      <w:smartTag w:uri="urn:schemas-microsoft-com:office:smarttags" w:element="metricconverter">
        <w:smartTagPr>
          <w:attr w:name="ProductID" w:val="100 a"/>
        </w:smartTagPr>
        <w:r w:rsidRPr="00B14748">
          <w:rPr>
            <w:rFonts w:ascii="Arial" w:hAnsi="Arial" w:cs="Arial"/>
            <w:color w:val="000000"/>
            <w:sz w:val="24"/>
            <w:szCs w:val="24"/>
            <w:lang w:eastAsia="pt-BR"/>
          </w:rPr>
          <w:t>100 a</w:t>
        </w:r>
      </w:smartTag>
      <w:r w:rsidRPr="00B14748">
        <w:rPr>
          <w:rFonts w:ascii="Arial" w:hAnsi="Arial" w:cs="Arial"/>
          <w:color w:val="000000"/>
          <w:sz w:val="24"/>
          <w:szCs w:val="24"/>
          <w:lang w:eastAsia="pt-BR"/>
        </w:rPr>
        <w:t xml:space="preserve"> 200 funcionários perante lei é obrigada a ter uma cota de 2% de deficientes do efetivo da empresa, se for uma empresa que possui de </w:t>
      </w:r>
      <w:smartTag w:uri="urn:schemas-microsoft-com:office:smarttags" w:element="metricconverter">
        <w:smartTagPr>
          <w:attr w:name="ProductID" w:val="201 a"/>
        </w:smartTagPr>
        <w:r w:rsidRPr="00B14748">
          <w:rPr>
            <w:rFonts w:ascii="Arial" w:hAnsi="Arial" w:cs="Arial"/>
            <w:color w:val="000000"/>
            <w:sz w:val="24"/>
            <w:szCs w:val="24"/>
            <w:lang w:eastAsia="pt-BR"/>
          </w:rPr>
          <w:t>201 a</w:t>
        </w:r>
      </w:smartTag>
      <w:r w:rsidRPr="00B14748">
        <w:rPr>
          <w:rFonts w:ascii="Arial" w:hAnsi="Arial" w:cs="Arial"/>
          <w:color w:val="000000"/>
          <w:sz w:val="24"/>
          <w:szCs w:val="24"/>
          <w:lang w:eastAsia="pt-BR"/>
        </w:rPr>
        <w:t xml:space="preserve"> 500 funcionários</w:t>
      </w:r>
      <w:r>
        <w:rPr>
          <w:rFonts w:ascii="Arial" w:hAnsi="Arial" w:cs="Arial"/>
          <w:color w:val="000000"/>
          <w:sz w:val="24"/>
          <w:szCs w:val="24"/>
          <w:lang w:eastAsia="pt-BR"/>
        </w:rPr>
        <w:t>,</w:t>
      </w:r>
      <w:r w:rsidRPr="00B14748">
        <w:rPr>
          <w:rFonts w:ascii="Arial" w:hAnsi="Arial" w:cs="Arial"/>
          <w:color w:val="000000"/>
          <w:sz w:val="24"/>
          <w:szCs w:val="24"/>
          <w:lang w:eastAsia="pt-BR"/>
        </w:rPr>
        <w:t xml:space="preserve"> será de 3% do efetivo, se for o caso de uma empresa de porte médio</w:t>
      </w:r>
      <w:r>
        <w:rPr>
          <w:rFonts w:ascii="Arial" w:hAnsi="Arial" w:cs="Arial"/>
          <w:color w:val="000000"/>
          <w:sz w:val="24"/>
          <w:szCs w:val="24"/>
          <w:lang w:eastAsia="pt-BR"/>
        </w:rPr>
        <w:t>, na qual</w:t>
      </w:r>
      <w:r w:rsidRPr="00B14748">
        <w:rPr>
          <w:rFonts w:ascii="Arial" w:hAnsi="Arial" w:cs="Arial"/>
          <w:color w:val="000000"/>
          <w:sz w:val="24"/>
          <w:szCs w:val="24"/>
          <w:lang w:eastAsia="pt-BR"/>
        </w:rPr>
        <w:t xml:space="preserve"> possui </w:t>
      </w:r>
      <w:smartTag w:uri="urn:schemas-microsoft-com:office:smarttags" w:element="metricconverter">
        <w:smartTagPr>
          <w:attr w:name="ProductID" w:val="501 a"/>
        </w:smartTagPr>
        <w:r w:rsidRPr="00B14748">
          <w:rPr>
            <w:rFonts w:ascii="Arial" w:hAnsi="Arial" w:cs="Arial"/>
            <w:color w:val="000000"/>
            <w:sz w:val="24"/>
            <w:szCs w:val="24"/>
            <w:lang w:eastAsia="pt-BR"/>
          </w:rPr>
          <w:t>501 a</w:t>
        </w:r>
      </w:smartTag>
      <w:r w:rsidRPr="00B14748">
        <w:rPr>
          <w:rFonts w:ascii="Arial" w:hAnsi="Arial" w:cs="Arial"/>
          <w:color w:val="000000"/>
          <w:sz w:val="24"/>
          <w:szCs w:val="24"/>
          <w:lang w:eastAsia="pt-BR"/>
        </w:rPr>
        <w:t xml:space="preserve"> 1000 funcionários</w:t>
      </w:r>
      <w:r>
        <w:rPr>
          <w:rFonts w:ascii="Arial" w:hAnsi="Arial" w:cs="Arial"/>
          <w:color w:val="000000"/>
          <w:sz w:val="24"/>
          <w:szCs w:val="24"/>
          <w:lang w:eastAsia="pt-BR"/>
        </w:rPr>
        <w:t>,</w:t>
      </w:r>
      <w:r w:rsidRPr="00B14748">
        <w:rPr>
          <w:rFonts w:ascii="Arial" w:hAnsi="Arial" w:cs="Arial"/>
          <w:color w:val="000000"/>
          <w:sz w:val="24"/>
          <w:szCs w:val="24"/>
          <w:lang w:eastAsia="pt-BR"/>
        </w:rPr>
        <w:t xml:space="preserve"> a cota será de 4% do efetivo e no caso das grandes empresas</w:t>
      </w:r>
      <w:r>
        <w:rPr>
          <w:rFonts w:ascii="Arial" w:hAnsi="Arial" w:cs="Arial"/>
          <w:color w:val="000000"/>
          <w:sz w:val="24"/>
          <w:szCs w:val="24"/>
          <w:lang w:eastAsia="pt-BR"/>
        </w:rPr>
        <w:t>,</w:t>
      </w:r>
      <w:r w:rsidRPr="00B14748">
        <w:rPr>
          <w:rFonts w:ascii="Arial" w:hAnsi="Arial" w:cs="Arial"/>
          <w:color w:val="000000"/>
          <w:sz w:val="24"/>
          <w:szCs w:val="24"/>
          <w:lang w:eastAsia="pt-BR"/>
        </w:rPr>
        <w:t xml:space="preserve"> que possui 1001 funcionários em diante terá uma cota de 5% do efetivo da empresa</w:t>
      </w:r>
      <w:r>
        <w:rPr>
          <w:rFonts w:ascii="Arial" w:hAnsi="Arial" w:cs="Arial"/>
          <w:color w:val="000000"/>
          <w:sz w:val="24"/>
          <w:szCs w:val="24"/>
          <w:lang w:eastAsia="pt-BR"/>
        </w:rPr>
        <w:t>.</w:t>
      </w:r>
    </w:p>
    <w:p w:rsidR="0009147F" w:rsidRPr="007C41C4" w:rsidRDefault="0009147F" w:rsidP="007C41C4">
      <w:pPr>
        <w:spacing w:line="360" w:lineRule="auto"/>
        <w:ind w:firstLine="708"/>
        <w:jc w:val="both"/>
        <w:rPr>
          <w:rFonts w:ascii="Arial" w:hAnsi="Arial" w:cs="Arial"/>
          <w:color w:val="FF0000"/>
          <w:sz w:val="24"/>
          <w:szCs w:val="24"/>
          <w:vertAlign w:val="superscript"/>
          <w:lang w:eastAsia="pt-BR"/>
        </w:rPr>
      </w:pPr>
      <w:r>
        <w:rPr>
          <w:rFonts w:ascii="Arial" w:hAnsi="Arial" w:cs="Arial"/>
          <w:sz w:val="24"/>
          <w:szCs w:val="24"/>
          <w:lang w:eastAsia="pt-BR"/>
        </w:rPr>
        <w:lastRenderedPageBreak/>
        <w:t>Em relação às pessoas com dificuldades de locomoção, de acordo com dados sobre o envelhecimento no Brasil, divulgados pelo IBGE (2011)</w:t>
      </w:r>
      <w:r>
        <w:rPr>
          <w:rFonts w:ascii="Arial" w:hAnsi="Arial" w:cs="Arial"/>
          <w:highlight w:val="yellow"/>
        </w:rPr>
        <w:t>[7</w:t>
      </w:r>
      <w:r w:rsidRPr="006B6ADC">
        <w:rPr>
          <w:rFonts w:ascii="Arial" w:hAnsi="Arial" w:cs="Arial"/>
          <w:highlight w:val="yellow"/>
        </w:rPr>
        <w:t>]</w:t>
      </w:r>
      <w:r>
        <w:rPr>
          <w:rFonts w:ascii="Arial" w:hAnsi="Arial" w:cs="Arial"/>
        </w:rPr>
        <w:t xml:space="preserve"> o</w:t>
      </w:r>
      <w:r>
        <w:rPr>
          <w:rFonts w:ascii="Arial" w:hAnsi="Arial" w:cs="Arial"/>
          <w:color w:val="000000"/>
          <w:sz w:val="24"/>
          <w:szCs w:val="24"/>
          <w:lang w:eastAsia="pt-BR"/>
        </w:rPr>
        <w:t>s idosos somam 23,5 milhões dos brasileiros, mais que o dobro do registrado em 1991, quando a faixa etária contabilizava 10,7 milhões de pessoas.</w:t>
      </w:r>
    </w:p>
    <w:p w:rsidR="0009147F" w:rsidRDefault="0009147F" w:rsidP="006C0E90">
      <w:pPr>
        <w:spacing w:line="360" w:lineRule="auto"/>
        <w:ind w:firstLine="708"/>
        <w:jc w:val="both"/>
        <w:rPr>
          <w:rFonts w:ascii="Arial" w:hAnsi="Arial" w:cs="Arial"/>
          <w:color w:val="000000"/>
          <w:sz w:val="24"/>
          <w:szCs w:val="24"/>
          <w:lang w:eastAsia="pt-BR"/>
        </w:rPr>
      </w:pPr>
      <w:r>
        <w:rPr>
          <w:rFonts w:ascii="Arial" w:hAnsi="Arial" w:cs="Arial"/>
          <w:color w:val="000000"/>
          <w:sz w:val="24"/>
          <w:szCs w:val="24"/>
          <w:lang w:eastAsia="pt-BR"/>
        </w:rPr>
        <w:t xml:space="preserve">Em sua residência, os deficientes físicos e idosos, </w:t>
      </w:r>
      <w:r w:rsidRPr="00B14748">
        <w:rPr>
          <w:rFonts w:ascii="Arial" w:hAnsi="Arial" w:cs="Arial"/>
          <w:color w:val="000000"/>
          <w:sz w:val="24"/>
          <w:szCs w:val="24"/>
          <w:lang w:eastAsia="pt-BR"/>
        </w:rPr>
        <w:t>encontra</w:t>
      </w:r>
      <w:r>
        <w:rPr>
          <w:rFonts w:ascii="Arial" w:hAnsi="Arial" w:cs="Arial"/>
          <w:color w:val="000000"/>
          <w:sz w:val="24"/>
          <w:szCs w:val="24"/>
          <w:lang w:eastAsia="pt-BR"/>
        </w:rPr>
        <w:t>m</w:t>
      </w:r>
      <w:r w:rsidRPr="00B14748">
        <w:rPr>
          <w:rFonts w:ascii="Arial" w:hAnsi="Arial" w:cs="Arial"/>
          <w:color w:val="000000"/>
          <w:sz w:val="24"/>
          <w:szCs w:val="24"/>
          <w:lang w:eastAsia="pt-BR"/>
        </w:rPr>
        <w:t xml:space="preserve"> muita dificuldade de locomoção</w:t>
      </w:r>
      <w:r>
        <w:rPr>
          <w:rFonts w:ascii="Arial" w:hAnsi="Arial" w:cs="Arial"/>
          <w:color w:val="000000"/>
          <w:sz w:val="24"/>
          <w:szCs w:val="24"/>
          <w:lang w:eastAsia="pt-BR"/>
        </w:rPr>
        <w:t>,</w:t>
      </w:r>
      <w:r w:rsidRPr="00B14748">
        <w:rPr>
          <w:rFonts w:ascii="Arial" w:hAnsi="Arial" w:cs="Arial"/>
          <w:color w:val="000000"/>
          <w:sz w:val="24"/>
          <w:szCs w:val="24"/>
          <w:lang w:eastAsia="pt-BR"/>
        </w:rPr>
        <w:t xml:space="preserve"> para facilitar o acesso e a circulação em toda a residência </w:t>
      </w:r>
      <w:r>
        <w:rPr>
          <w:rFonts w:ascii="Arial" w:hAnsi="Arial" w:cs="Arial"/>
          <w:color w:val="000000"/>
          <w:sz w:val="24"/>
          <w:szCs w:val="24"/>
          <w:lang w:eastAsia="pt-BR"/>
        </w:rPr>
        <w:t>s</w:t>
      </w:r>
      <w:r w:rsidRPr="00B14748">
        <w:rPr>
          <w:rFonts w:ascii="Arial" w:hAnsi="Arial" w:cs="Arial"/>
          <w:color w:val="000000"/>
          <w:sz w:val="24"/>
          <w:szCs w:val="24"/>
          <w:lang w:eastAsia="pt-BR"/>
        </w:rPr>
        <w:t xml:space="preserve">em depender de outras pessoas é </w:t>
      </w:r>
      <w:r>
        <w:rPr>
          <w:rFonts w:ascii="Arial" w:hAnsi="Arial" w:cs="Arial"/>
          <w:color w:val="000000"/>
          <w:sz w:val="24"/>
          <w:szCs w:val="24"/>
          <w:lang w:eastAsia="pt-BR"/>
        </w:rPr>
        <w:t>necessário tomar algumas providê</w:t>
      </w:r>
      <w:r w:rsidRPr="00B14748">
        <w:rPr>
          <w:rFonts w:ascii="Arial" w:hAnsi="Arial" w:cs="Arial"/>
          <w:color w:val="000000"/>
          <w:sz w:val="24"/>
          <w:szCs w:val="24"/>
          <w:lang w:eastAsia="pt-BR"/>
        </w:rPr>
        <w:t>ncias como a retirada de qualquer desnível que possa interromper o percurso, providenciar pisos antiderrapantes, espaçamentos dentro da residência que possam auxiliar no giro da cadeira em 360°, retirada objetos que esteja</w:t>
      </w:r>
      <w:r>
        <w:rPr>
          <w:rFonts w:ascii="Arial" w:hAnsi="Arial" w:cs="Arial"/>
          <w:color w:val="000000"/>
          <w:sz w:val="24"/>
          <w:szCs w:val="24"/>
          <w:lang w:eastAsia="pt-BR"/>
        </w:rPr>
        <w:t>m</w:t>
      </w:r>
      <w:r w:rsidRPr="00B14748">
        <w:rPr>
          <w:rFonts w:ascii="Arial" w:hAnsi="Arial" w:cs="Arial"/>
          <w:color w:val="000000"/>
          <w:sz w:val="24"/>
          <w:szCs w:val="24"/>
          <w:lang w:eastAsia="pt-BR"/>
        </w:rPr>
        <w:t xml:space="preserve"> no caminho</w:t>
      </w:r>
      <w:r>
        <w:rPr>
          <w:rFonts w:ascii="Arial" w:hAnsi="Arial" w:cs="Arial"/>
          <w:color w:val="000000"/>
          <w:sz w:val="24"/>
          <w:szCs w:val="24"/>
          <w:lang w:eastAsia="pt-BR"/>
        </w:rPr>
        <w:t>, entre outras de acordo com REDAÇÃO (2010)</w:t>
      </w:r>
      <w:r w:rsidRPr="006B6ADC">
        <w:rPr>
          <w:rFonts w:ascii="Arial" w:hAnsi="Arial" w:cs="Arial"/>
          <w:highlight w:val="yellow"/>
        </w:rPr>
        <w:t>[</w:t>
      </w:r>
      <w:r>
        <w:rPr>
          <w:rFonts w:ascii="Arial" w:hAnsi="Arial" w:cs="Arial"/>
          <w:highlight w:val="yellow"/>
        </w:rPr>
        <w:t>8</w:t>
      </w:r>
      <w:r w:rsidRPr="006B6ADC">
        <w:rPr>
          <w:rFonts w:ascii="Arial" w:hAnsi="Arial" w:cs="Arial"/>
          <w:highlight w:val="yellow"/>
        </w:rPr>
        <w:t>]</w:t>
      </w:r>
      <w:r>
        <w:rPr>
          <w:rFonts w:ascii="Arial" w:hAnsi="Arial" w:cs="Arial"/>
          <w:color w:val="000000"/>
          <w:sz w:val="24"/>
          <w:szCs w:val="24"/>
          <w:lang w:eastAsia="pt-BR"/>
        </w:rPr>
        <w:t>. P</w:t>
      </w:r>
      <w:r w:rsidRPr="00B14748">
        <w:rPr>
          <w:rFonts w:ascii="Arial" w:hAnsi="Arial" w:cs="Arial"/>
          <w:color w:val="000000"/>
          <w:sz w:val="24"/>
          <w:szCs w:val="24"/>
          <w:lang w:eastAsia="pt-BR"/>
        </w:rPr>
        <w:t>ara residênci</w:t>
      </w:r>
      <w:r>
        <w:rPr>
          <w:rFonts w:ascii="Arial" w:hAnsi="Arial" w:cs="Arial"/>
          <w:color w:val="000000"/>
          <w:sz w:val="24"/>
          <w:szCs w:val="24"/>
          <w:lang w:eastAsia="pt-BR"/>
        </w:rPr>
        <w:t>as que possuem dois pavimentos ou mais, as escadas são indispensáveis,</w:t>
      </w:r>
      <w:ins w:id="645" w:author="Adam" w:date="2016-11-28T16:58:00Z">
        <w:r w:rsidR="008E4A7D">
          <w:rPr>
            <w:rFonts w:ascii="Arial" w:hAnsi="Arial" w:cs="Arial"/>
            <w:color w:val="000000"/>
            <w:sz w:val="24"/>
            <w:szCs w:val="24"/>
            <w:lang w:eastAsia="pt-BR"/>
          </w:rPr>
          <w:t xml:space="preserve"> </w:t>
        </w:r>
      </w:ins>
      <w:r>
        <w:rPr>
          <w:rFonts w:ascii="Arial" w:hAnsi="Arial" w:cs="Arial"/>
          <w:color w:val="000000"/>
          <w:sz w:val="24"/>
          <w:szCs w:val="24"/>
          <w:lang w:eastAsia="pt-BR"/>
        </w:rPr>
        <w:t xml:space="preserve">sendo assim, </w:t>
      </w:r>
      <w:r w:rsidRPr="00B14748">
        <w:rPr>
          <w:rFonts w:ascii="Arial" w:hAnsi="Arial" w:cs="Arial"/>
          <w:color w:val="000000"/>
          <w:sz w:val="24"/>
          <w:szCs w:val="24"/>
          <w:lang w:eastAsia="pt-BR"/>
        </w:rPr>
        <w:t>o auxílio da automação</w:t>
      </w:r>
      <w:r>
        <w:rPr>
          <w:rFonts w:ascii="Arial" w:hAnsi="Arial" w:cs="Arial"/>
          <w:color w:val="000000"/>
          <w:sz w:val="24"/>
          <w:szCs w:val="24"/>
          <w:lang w:eastAsia="pt-BR"/>
        </w:rPr>
        <w:t>,</w:t>
      </w:r>
      <w:r w:rsidRPr="00B14748">
        <w:rPr>
          <w:rFonts w:ascii="Arial" w:hAnsi="Arial" w:cs="Arial"/>
          <w:color w:val="000000"/>
          <w:sz w:val="24"/>
          <w:szCs w:val="24"/>
          <w:lang w:eastAsia="pt-BR"/>
        </w:rPr>
        <w:t xml:space="preserve"> para </w:t>
      </w:r>
      <w:r>
        <w:rPr>
          <w:rFonts w:ascii="Arial" w:hAnsi="Arial" w:cs="Arial"/>
          <w:color w:val="000000"/>
          <w:sz w:val="24"/>
          <w:szCs w:val="24"/>
          <w:lang w:eastAsia="pt-BR"/>
        </w:rPr>
        <w:t>dar mais autonomia se faz necessário</w:t>
      </w:r>
      <w:r w:rsidRPr="00B14748">
        <w:rPr>
          <w:rFonts w:ascii="Arial" w:hAnsi="Arial" w:cs="Arial"/>
          <w:color w:val="000000"/>
          <w:sz w:val="24"/>
          <w:szCs w:val="24"/>
          <w:lang w:eastAsia="pt-BR"/>
        </w:rPr>
        <w:t xml:space="preserve">. </w:t>
      </w:r>
    </w:p>
    <w:p w:rsidR="0009147F" w:rsidRDefault="0009147F" w:rsidP="006C0E90">
      <w:pPr>
        <w:spacing w:line="360" w:lineRule="auto"/>
        <w:jc w:val="both"/>
        <w:rPr>
          <w:rFonts w:ascii="Arial" w:hAnsi="Arial" w:cs="Arial"/>
          <w:sz w:val="24"/>
          <w:szCs w:val="24"/>
          <w:lang w:eastAsia="pt-BR"/>
        </w:rPr>
      </w:pPr>
    </w:p>
    <w:p w:rsidR="0009147F" w:rsidRPr="00311CBC" w:rsidRDefault="0009147F" w:rsidP="00F50ACA">
      <w:pPr>
        <w:pStyle w:val="Ttulo2"/>
      </w:pPr>
      <w:bookmarkStart w:id="646" w:name="_Toc466010548"/>
      <w:bookmarkStart w:id="647" w:name="_Toc466021398"/>
      <w:bookmarkStart w:id="648" w:name="_Toc468184166"/>
      <w:r w:rsidRPr="00311CBC">
        <w:t>2.3</w:t>
      </w:r>
      <w:r w:rsidRPr="00311CBC">
        <w:tab/>
        <w:t>Fundamentos Básicos do Arduino</w:t>
      </w:r>
      <w:bookmarkEnd w:id="646"/>
      <w:bookmarkEnd w:id="647"/>
      <w:bookmarkEnd w:id="648"/>
    </w:p>
    <w:p w:rsidR="0009147F" w:rsidRPr="000D4CC8" w:rsidRDefault="0009147F" w:rsidP="000D4CC8">
      <w:pPr>
        <w:rPr>
          <w:lang w:eastAsia="pt-BR"/>
        </w:rPr>
      </w:pPr>
    </w:p>
    <w:p w:rsidR="0009147F" w:rsidRPr="008E4A7D" w:rsidRDefault="0009147F" w:rsidP="00A101A0">
      <w:pPr>
        <w:spacing w:line="360" w:lineRule="auto"/>
        <w:ind w:firstLine="708"/>
        <w:jc w:val="both"/>
        <w:rPr>
          <w:rFonts w:ascii="Arial" w:hAnsi="Arial" w:cs="Arial"/>
          <w:color w:val="000000"/>
          <w:sz w:val="24"/>
          <w:szCs w:val="24"/>
          <w:rPrChange w:id="649" w:author="Adam" w:date="2016-11-28T16:59:00Z">
            <w:rPr>
              <w:rFonts w:ascii="Arial" w:hAnsi="Arial" w:cs="Arial"/>
            </w:rPr>
          </w:rPrChange>
        </w:rPr>
      </w:pPr>
      <w:r w:rsidRPr="00AB2E87">
        <w:rPr>
          <w:rFonts w:ascii="Arial" w:hAnsi="Arial" w:cs="Arial"/>
          <w:color w:val="000000"/>
          <w:sz w:val="24"/>
          <w:szCs w:val="24"/>
        </w:rPr>
        <w:t>O Arduino</w:t>
      </w:r>
      <w:ins w:id="650" w:author="Adam" w:date="2016-11-28T16:58:00Z">
        <w:r w:rsidR="008E4A7D">
          <w:rPr>
            <w:rFonts w:ascii="Arial" w:hAnsi="Arial" w:cs="Arial"/>
            <w:color w:val="000000"/>
            <w:sz w:val="24"/>
            <w:szCs w:val="24"/>
          </w:rPr>
          <w:t xml:space="preserve"> </w:t>
        </w:r>
      </w:ins>
      <w:r>
        <w:rPr>
          <w:rFonts w:ascii="Arial" w:hAnsi="Arial" w:cs="Arial"/>
          <w:color w:val="000000"/>
          <w:sz w:val="24"/>
          <w:szCs w:val="24"/>
        </w:rPr>
        <w:t xml:space="preserve">foi desenvolvido em 2005, e está sendo muito utilizado para elaboração de projetos de automação. Segundo </w:t>
      </w:r>
      <w:proofErr w:type="spellStart"/>
      <w:r>
        <w:rPr>
          <w:rFonts w:ascii="Arial" w:hAnsi="Arial" w:cs="Arial"/>
          <w:color w:val="000000"/>
          <w:sz w:val="24"/>
          <w:szCs w:val="24"/>
        </w:rPr>
        <w:t>McRoberts</w:t>
      </w:r>
      <w:proofErr w:type="spellEnd"/>
      <w:r>
        <w:rPr>
          <w:rFonts w:ascii="Arial" w:hAnsi="Arial" w:cs="Arial"/>
          <w:color w:val="000000"/>
          <w:sz w:val="24"/>
          <w:szCs w:val="24"/>
        </w:rPr>
        <w:t xml:space="preserve"> (2011)</w:t>
      </w:r>
      <w:r w:rsidRPr="008E4A7D">
        <w:rPr>
          <w:rFonts w:ascii="Arial" w:hAnsi="Arial" w:cs="Arial"/>
          <w:color w:val="000000"/>
          <w:sz w:val="24"/>
          <w:szCs w:val="24"/>
          <w:rPrChange w:id="651" w:author="Adam" w:date="2016-11-28T16:59:00Z">
            <w:rPr>
              <w:rFonts w:ascii="Arial" w:hAnsi="Arial" w:cs="Arial"/>
              <w:highlight w:val="yellow"/>
            </w:rPr>
          </w:rPrChange>
        </w:rPr>
        <w:t>[9]</w:t>
      </w:r>
      <w:r w:rsidRPr="008E4A7D">
        <w:rPr>
          <w:rFonts w:ascii="Arial" w:hAnsi="Arial" w:cs="Arial"/>
          <w:color w:val="000000"/>
          <w:sz w:val="24"/>
          <w:szCs w:val="24"/>
          <w:rPrChange w:id="652" w:author="Adam" w:date="2016-11-28T16:59:00Z">
            <w:rPr>
              <w:rFonts w:ascii="Arial" w:hAnsi="Arial" w:cs="Arial"/>
            </w:rPr>
          </w:rPrChange>
        </w:rPr>
        <w:t xml:space="preserve"> o </w:t>
      </w:r>
      <w:ins w:id="653" w:author="Adam" w:date="2016-11-28T16:58:00Z">
        <w:r w:rsidR="008E4A7D" w:rsidRPr="008E4A7D">
          <w:rPr>
            <w:rFonts w:ascii="Arial" w:hAnsi="Arial" w:cs="Arial"/>
            <w:color w:val="000000"/>
            <w:sz w:val="24"/>
            <w:szCs w:val="24"/>
            <w:rPrChange w:id="654" w:author="Adam" w:date="2016-11-28T16:59:00Z">
              <w:rPr>
                <w:rFonts w:ascii="Arial" w:hAnsi="Arial" w:cs="Arial"/>
              </w:rPr>
            </w:rPrChange>
          </w:rPr>
          <w:t>A</w:t>
        </w:r>
      </w:ins>
      <w:del w:id="655" w:author="Adam" w:date="2016-11-28T16:58:00Z">
        <w:r w:rsidRPr="008E4A7D" w:rsidDel="008E4A7D">
          <w:rPr>
            <w:rFonts w:ascii="Arial" w:hAnsi="Arial" w:cs="Arial"/>
            <w:color w:val="000000"/>
            <w:sz w:val="24"/>
            <w:szCs w:val="24"/>
            <w:rPrChange w:id="656" w:author="Adam" w:date="2016-11-28T16:59:00Z">
              <w:rPr>
                <w:rFonts w:ascii="Arial" w:hAnsi="Arial" w:cs="Arial"/>
              </w:rPr>
            </w:rPrChange>
          </w:rPr>
          <w:delText>a</w:delText>
        </w:r>
      </w:del>
      <w:r w:rsidRPr="008E4A7D">
        <w:rPr>
          <w:rFonts w:ascii="Arial" w:hAnsi="Arial" w:cs="Arial"/>
          <w:color w:val="000000"/>
          <w:sz w:val="24"/>
          <w:szCs w:val="24"/>
          <w:rPrChange w:id="657" w:author="Adam" w:date="2016-11-28T16:59:00Z">
            <w:rPr>
              <w:rFonts w:ascii="Arial" w:hAnsi="Arial" w:cs="Arial"/>
            </w:rPr>
          </w:rPrChange>
        </w:rPr>
        <w:t>rduino é um pequeno computador utilizado para processar entradas e saídas entre a placa e os componentes conectados a ela</w:t>
      </w:r>
      <w:ins w:id="658" w:author="Adam" w:date="2016-11-28T17:13:00Z">
        <w:r w:rsidR="00D065EB">
          <w:rPr>
            <w:rFonts w:ascii="Arial" w:hAnsi="Arial" w:cs="Arial"/>
            <w:color w:val="000000"/>
            <w:sz w:val="24"/>
            <w:szCs w:val="24"/>
          </w:rPr>
          <w:t xml:space="preserve">, com a vantagem de se ter integrado </w:t>
        </w:r>
      </w:ins>
      <w:ins w:id="659" w:author="Adam" w:date="2016-11-28T17:14:00Z">
        <w:r w:rsidR="00CA658C">
          <w:rPr>
            <w:rFonts w:ascii="Arial" w:hAnsi="Arial" w:cs="Arial"/>
            <w:color w:val="000000"/>
            <w:sz w:val="24"/>
            <w:szCs w:val="24"/>
          </w:rPr>
          <w:t>em suas placas</w:t>
        </w:r>
      </w:ins>
      <w:ins w:id="660" w:author="Adam" w:date="2016-11-28T17:13:00Z">
        <w:r w:rsidR="00D065EB">
          <w:rPr>
            <w:rFonts w:ascii="Arial" w:hAnsi="Arial" w:cs="Arial"/>
            <w:color w:val="000000"/>
            <w:sz w:val="24"/>
            <w:szCs w:val="24"/>
          </w:rPr>
          <w:t xml:space="preserve"> </w:t>
        </w:r>
        <w:r w:rsidR="00CA658C">
          <w:rPr>
            <w:rFonts w:ascii="Arial" w:hAnsi="Arial" w:cs="Arial"/>
            <w:color w:val="000000"/>
            <w:sz w:val="24"/>
            <w:szCs w:val="24"/>
          </w:rPr>
          <w:t>todo</w:t>
        </w:r>
        <w:r w:rsidR="00D065EB">
          <w:rPr>
            <w:rFonts w:ascii="Arial" w:hAnsi="Arial" w:cs="Arial"/>
            <w:color w:val="000000"/>
            <w:sz w:val="24"/>
            <w:szCs w:val="24"/>
          </w:rPr>
          <w:t xml:space="preserve"> o</w:t>
        </w:r>
      </w:ins>
      <w:ins w:id="661" w:author="Adam" w:date="2016-11-28T17:14:00Z">
        <w:r w:rsidR="00CA658C">
          <w:rPr>
            <w:rFonts w:ascii="Arial" w:hAnsi="Arial" w:cs="Arial"/>
            <w:color w:val="000000"/>
            <w:sz w:val="24"/>
            <w:szCs w:val="24"/>
          </w:rPr>
          <w:t xml:space="preserve"> hardware</w:t>
        </w:r>
      </w:ins>
      <w:ins w:id="662" w:author="Adam" w:date="2016-11-28T17:13:00Z">
        <w:r w:rsidR="00CA658C">
          <w:rPr>
            <w:rFonts w:ascii="Arial" w:hAnsi="Arial" w:cs="Arial"/>
            <w:color w:val="000000"/>
            <w:sz w:val="24"/>
            <w:szCs w:val="24"/>
          </w:rPr>
          <w:t xml:space="preserve"> necessário</w:t>
        </w:r>
        <w:r w:rsidR="00D065EB">
          <w:rPr>
            <w:rFonts w:ascii="Arial" w:hAnsi="Arial" w:cs="Arial"/>
            <w:color w:val="000000"/>
            <w:sz w:val="24"/>
            <w:szCs w:val="24"/>
          </w:rPr>
          <w:t xml:space="preserve"> ao microprocessamento</w:t>
        </w:r>
      </w:ins>
      <w:ins w:id="663" w:author="Adam" w:date="2016-11-28T17:16:00Z">
        <w:r w:rsidR="00CA658C">
          <w:rPr>
            <w:rFonts w:ascii="Arial" w:hAnsi="Arial" w:cs="Arial"/>
            <w:color w:val="000000"/>
            <w:sz w:val="24"/>
            <w:szCs w:val="24"/>
          </w:rPr>
          <w:t xml:space="preserve"> e manipulação</w:t>
        </w:r>
      </w:ins>
      <w:ins w:id="664" w:author="Adam" w:date="2016-11-28T17:13:00Z">
        <w:r w:rsidR="00D065EB">
          <w:rPr>
            <w:rFonts w:ascii="Arial" w:hAnsi="Arial" w:cs="Arial"/>
            <w:color w:val="000000"/>
            <w:sz w:val="24"/>
            <w:szCs w:val="24"/>
          </w:rPr>
          <w:t xml:space="preserve"> de informações</w:t>
        </w:r>
      </w:ins>
      <w:ins w:id="665" w:author="Adam" w:date="2016-11-28T17:15:00Z">
        <w:r w:rsidR="00CA658C">
          <w:rPr>
            <w:rFonts w:ascii="Arial" w:hAnsi="Arial" w:cs="Arial"/>
            <w:color w:val="000000"/>
            <w:sz w:val="24"/>
            <w:szCs w:val="24"/>
          </w:rPr>
          <w:t xml:space="preserve"> do projeto</w:t>
        </w:r>
      </w:ins>
      <w:r w:rsidRPr="008E4A7D">
        <w:rPr>
          <w:rFonts w:ascii="Arial" w:hAnsi="Arial" w:cs="Arial"/>
          <w:color w:val="000000"/>
          <w:sz w:val="24"/>
          <w:szCs w:val="24"/>
          <w:rPrChange w:id="666" w:author="Adam" w:date="2016-11-28T16:59:00Z">
            <w:rPr>
              <w:rFonts w:ascii="Arial" w:hAnsi="Arial" w:cs="Arial"/>
            </w:rPr>
          </w:rPrChange>
        </w:rPr>
        <w:t>.</w:t>
      </w:r>
    </w:p>
    <w:p w:rsidR="0009147F" w:rsidDel="00D065EB" w:rsidRDefault="008E4A7D" w:rsidP="00A101A0">
      <w:pPr>
        <w:spacing w:line="360" w:lineRule="auto"/>
        <w:ind w:firstLine="708"/>
        <w:jc w:val="both"/>
        <w:rPr>
          <w:del w:id="667" w:author="Adam" w:date="2016-11-28T17:09:00Z"/>
          <w:rFonts w:ascii="Arial" w:hAnsi="Arial" w:cs="Arial"/>
          <w:color w:val="000000"/>
          <w:sz w:val="24"/>
          <w:szCs w:val="24"/>
        </w:rPr>
      </w:pPr>
      <w:ins w:id="668" w:author="Adam" w:date="2016-11-28T16:59:00Z">
        <w:r>
          <w:rPr>
            <w:rFonts w:ascii="Arial" w:hAnsi="Arial" w:cs="Arial"/>
            <w:color w:val="000000"/>
            <w:sz w:val="24"/>
            <w:szCs w:val="24"/>
          </w:rPr>
          <w:t>A plataforma possui interface física serial para se comunicar a um computador pessoal</w:t>
        </w:r>
      </w:ins>
      <w:ins w:id="669" w:author="Adam" w:date="2016-11-28T17:04:00Z">
        <w:r w:rsidR="0053385B">
          <w:rPr>
            <w:rFonts w:ascii="Arial" w:hAnsi="Arial" w:cs="Arial"/>
            <w:color w:val="000000"/>
            <w:sz w:val="24"/>
            <w:szCs w:val="24"/>
          </w:rPr>
          <w:t>, em alguns modelos esta interface pode utilizar-se do protocolo USB</w:t>
        </w:r>
      </w:ins>
      <w:ins w:id="670" w:author="Adam" w:date="2016-11-28T16:59:00Z">
        <w:r>
          <w:rPr>
            <w:rFonts w:ascii="Arial" w:hAnsi="Arial" w:cs="Arial"/>
            <w:color w:val="000000"/>
            <w:sz w:val="24"/>
            <w:szCs w:val="24"/>
          </w:rPr>
          <w:t xml:space="preserve">. </w:t>
        </w:r>
      </w:ins>
      <w:ins w:id="671" w:author="Adam" w:date="2016-11-28T17:00:00Z">
        <w:r>
          <w:rPr>
            <w:rFonts w:ascii="Arial" w:hAnsi="Arial" w:cs="Arial"/>
            <w:color w:val="000000"/>
            <w:sz w:val="24"/>
            <w:szCs w:val="24"/>
          </w:rPr>
          <w:t>A interface lógica é realizada através de qualquer software capaz de se comunicar à porta serial do microcomputador</w:t>
        </w:r>
      </w:ins>
      <w:ins w:id="672" w:author="Adam" w:date="2016-11-28T17:01:00Z">
        <w:r>
          <w:rPr>
            <w:rFonts w:ascii="Arial" w:hAnsi="Arial" w:cs="Arial"/>
            <w:color w:val="000000"/>
            <w:sz w:val="24"/>
            <w:szCs w:val="24"/>
          </w:rPr>
          <w:t xml:space="preserve"> e tenha acesso às bibliotecas do Arduino. </w:t>
        </w:r>
      </w:ins>
      <w:ins w:id="673" w:author="Adam" w:date="2016-11-28T17:05:00Z">
        <w:r w:rsidR="0053385B">
          <w:rPr>
            <w:rFonts w:ascii="Arial" w:hAnsi="Arial" w:cs="Arial"/>
            <w:color w:val="000000"/>
            <w:sz w:val="24"/>
            <w:szCs w:val="24"/>
          </w:rPr>
          <w:t xml:space="preserve">Uma opção é a </w:t>
        </w:r>
      </w:ins>
      <w:ins w:id="674" w:author="Adam" w:date="2016-11-28T17:01:00Z">
        <w:r>
          <w:rPr>
            <w:rFonts w:ascii="Arial" w:hAnsi="Arial" w:cs="Arial"/>
            <w:color w:val="000000"/>
            <w:sz w:val="24"/>
            <w:szCs w:val="24"/>
          </w:rPr>
          <w:t xml:space="preserve">IDE </w:t>
        </w:r>
      </w:ins>
      <w:ins w:id="675" w:author="Adam" w:date="2016-11-28T17:02:00Z">
        <w:r>
          <w:rPr>
            <w:rFonts w:ascii="Arial" w:hAnsi="Arial" w:cs="Arial"/>
            <w:color w:val="000000"/>
            <w:sz w:val="24"/>
            <w:szCs w:val="24"/>
          </w:rPr>
          <w:t>oficial para o Ar</w:t>
        </w:r>
      </w:ins>
      <w:ins w:id="676" w:author="Adam" w:date="2016-11-28T17:01:00Z">
        <w:r>
          <w:rPr>
            <w:rFonts w:ascii="Arial" w:hAnsi="Arial" w:cs="Arial"/>
            <w:color w:val="000000"/>
            <w:sz w:val="24"/>
            <w:szCs w:val="24"/>
          </w:rPr>
          <w:t>duino</w:t>
        </w:r>
      </w:ins>
      <w:ins w:id="677" w:author="Adam" w:date="2016-11-28T17:02:00Z">
        <w:r>
          <w:rPr>
            <w:rFonts w:ascii="Arial" w:hAnsi="Arial" w:cs="Arial"/>
            <w:color w:val="000000"/>
            <w:sz w:val="24"/>
            <w:szCs w:val="24"/>
          </w:rPr>
          <w:t xml:space="preserve">. </w:t>
        </w:r>
      </w:ins>
      <w:r w:rsidR="0009147F">
        <w:rPr>
          <w:rFonts w:ascii="Arial" w:hAnsi="Arial" w:cs="Arial"/>
          <w:color w:val="000000"/>
          <w:sz w:val="24"/>
          <w:szCs w:val="24"/>
        </w:rPr>
        <w:t>Para utiliza</w:t>
      </w:r>
      <w:ins w:id="678" w:author="Adam" w:date="2016-11-28T17:03:00Z">
        <w:r w:rsidR="0053385B">
          <w:rPr>
            <w:rFonts w:ascii="Arial" w:hAnsi="Arial" w:cs="Arial"/>
            <w:color w:val="000000"/>
            <w:sz w:val="24"/>
            <w:szCs w:val="24"/>
          </w:rPr>
          <w:t xml:space="preserve">ção </w:t>
        </w:r>
      </w:ins>
      <w:del w:id="679" w:author="Adam" w:date="2016-11-28T17:03:00Z">
        <w:r w:rsidR="0009147F" w:rsidDel="0053385B">
          <w:rPr>
            <w:rFonts w:ascii="Arial" w:hAnsi="Arial" w:cs="Arial"/>
            <w:color w:val="000000"/>
            <w:sz w:val="24"/>
            <w:szCs w:val="24"/>
          </w:rPr>
          <w:delText xml:space="preserve">r </w:delText>
        </w:r>
      </w:del>
      <w:ins w:id="680" w:author="Adam" w:date="2016-11-28T17:03:00Z">
        <w:r w:rsidR="0053385B">
          <w:rPr>
            <w:rFonts w:ascii="Arial" w:hAnsi="Arial" w:cs="Arial"/>
            <w:color w:val="000000"/>
            <w:sz w:val="24"/>
            <w:szCs w:val="24"/>
          </w:rPr>
          <w:t>d</w:t>
        </w:r>
      </w:ins>
      <w:r w:rsidR="0009147F">
        <w:rPr>
          <w:rFonts w:ascii="Arial" w:hAnsi="Arial" w:cs="Arial"/>
          <w:color w:val="000000"/>
          <w:sz w:val="24"/>
          <w:szCs w:val="24"/>
        </w:rPr>
        <w:t xml:space="preserve">o Arduino </w:t>
      </w:r>
      <w:del w:id="681" w:author="Adam" w:date="2016-11-28T17:03:00Z">
        <w:r w:rsidR="0009147F" w:rsidDel="0053385B">
          <w:rPr>
            <w:rFonts w:ascii="Arial" w:hAnsi="Arial" w:cs="Arial"/>
            <w:color w:val="000000"/>
            <w:sz w:val="24"/>
            <w:szCs w:val="24"/>
          </w:rPr>
          <w:delText>será</w:delText>
        </w:r>
      </w:del>
      <w:ins w:id="682" w:author="Adam" w:date="2016-11-28T17:05:00Z">
        <w:r w:rsidR="0053385B">
          <w:rPr>
            <w:rFonts w:ascii="Arial" w:hAnsi="Arial" w:cs="Arial"/>
            <w:color w:val="000000"/>
            <w:sz w:val="24"/>
            <w:szCs w:val="24"/>
          </w:rPr>
          <w:t>é</w:t>
        </w:r>
      </w:ins>
      <w:r w:rsidR="0009147F">
        <w:rPr>
          <w:rFonts w:ascii="Arial" w:hAnsi="Arial" w:cs="Arial"/>
          <w:color w:val="000000"/>
          <w:sz w:val="24"/>
          <w:szCs w:val="24"/>
        </w:rPr>
        <w:t xml:space="preserve"> necessári</w:t>
      </w:r>
      <w:ins w:id="683" w:author="Adam" w:date="2016-11-28T17:03:00Z">
        <w:r w:rsidR="0053385B">
          <w:rPr>
            <w:rFonts w:ascii="Arial" w:hAnsi="Arial" w:cs="Arial"/>
            <w:color w:val="000000"/>
            <w:sz w:val="24"/>
            <w:szCs w:val="24"/>
          </w:rPr>
          <w:t>o</w:t>
        </w:r>
      </w:ins>
      <w:del w:id="684" w:author="Adam" w:date="2016-11-28T17:03:00Z">
        <w:r w:rsidR="0009147F" w:rsidDel="0053385B">
          <w:rPr>
            <w:rFonts w:ascii="Arial" w:hAnsi="Arial" w:cs="Arial"/>
            <w:color w:val="000000"/>
            <w:sz w:val="24"/>
            <w:szCs w:val="24"/>
          </w:rPr>
          <w:delText>a</w:delText>
        </w:r>
      </w:del>
      <w:r w:rsidR="0009147F">
        <w:rPr>
          <w:rFonts w:ascii="Arial" w:hAnsi="Arial" w:cs="Arial"/>
          <w:color w:val="000000"/>
          <w:sz w:val="24"/>
          <w:szCs w:val="24"/>
        </w:rPr>
        <w:t xml:space="preserve"> a aquisição </w:t>
      </w:r>
      <w:del w:id="685" w:author="Adam" w:date="2016-11-28T17:05:00Z">
        <w:r w:rsidR="0009147F" w:rsidDel="0053385B">
          <w:rPr>
            <w:rFonts w:ascii="Arial" w:hAnsi="Arial" w:cs="Arial"/>
            <w:color w:val="000000"/>
            <w:sz w:val="24"/>
            <w:szCs w:val="24"/>
          </w:rPr>
          <w:delText>da</w:delText>
        </w:r>
      </w:del>
      <w:ins w:id="686" w:author="Adam" w:date="2016-11-28T17:05:00Z">
        <w:r w:rsidR="0053385B">
          <w:rPr>
            <w:rFonts w:ascii="Arial" w:hAnsi="Arial" w:cs="Arial"/>
            <w:color w:val="000000"/>
            <w:sz w:val="24"/>
            <w:szCs w:val="24"/>
          </w:rPr>
          <w:t xml:space="preserve">de uma </w:t>
        </w:r>
      </w:ins>
      <w:ins w:id="687" w:author="Adam" w:date="2016-11-28T17:06:00Z">
        <w:r w:rsidR="0053385B">
          <w:rPr>
            <w:rFonts w:ascii="Arial" w:hAnsi="Arial" w:cs="Arial"/>
            <w:color w:val="000000"/>
            <w:sz w:val="24"/>
            <w:szCs w:val="24"/>
          </w:rPr>
          <w:t xml:space="preserve">das muitas placas </w:t>
        </w:r>
      </w:ins>
      <w:ins w:id="688" w:author="Adam" w:date="2016-11-28T17:08:00Z">
        <w:r w:rsidR="00D065EB">
          <w:rPr>
            <w:rFonts w:ascii="Arial" w:hAnsi="Arial" w:cs="Arial"/>
            <w:color w:val="000000"/>
            <w:sz w:val="24"/>
            <w:szCs w:val="24"/>
          </w:rPr>
          <w:t>de prototipagem</w:t>
        </w:r>
      </w:ins>
      <w:ins w:id="689" w:author="Adam" w:date="2016-11-28T17:07:00Z">
        <w:r w:rsidR="00D065EB">
          <w:rPr>
            <w:rFonts w:ascii="Arial" w:hAnsi="Arial" w:cs="Arial"/>
            <w:color w:val="000000"/>
            <w:sz w:val="24"/>
            <w:szCs w:val="24"/>
          </w:rPr>
          <w:t xml:space="preserve"> existentes</w:t>
        </w:r>
      </w:ins>
      <w:ins w:id="690" w:author="Adam" w:date="2016-11-28T17:08:00Z">
        <w:r w:rsidR="00D065EB">
          <w:rPr>
            <w:rFonts w:ascii="Arial" w:hAnsi="Arial" w:cs="Arial"/>
            <w:color w:val="000000"/>
            <w:sz w:val="24"/>
            <w:szCs w:val="24"/>
          </w:rPr>
          <w:t xml:space="preserve"> no mercado</w:t>
        </w:r>
      </w:ins>
      <w:del w:id="691" w:author="Adam" w:date="2016-11-28T17:08:00Z">
        <w:r w:rsidR="0009147F" w:rsidDel="00D065EB">
          <w:rPr>
            <w:rFonts w:ascii="Arial" w:hAnsi="Arial" w:cs="Arial"/>
            <w:color w:val="000000"/>
            <w:sz w:val="24"/>
            <w:szCs w:val="24"/>
          </w:rPr>
          <w:delText xml:space="preserve"> </w:delText>
        </w:r>
      </w:del>
      <w:del w:id="692" w:author="Adam" w:date="2016-11-28T17:03:00Z">
        <w:r w:rsidR="0009147F" w:rsidDel="0053385B">
          <w:rPr>
            <w:rFonts w:ascii="Arial" w:hAnsi="Arial" w:cs="Arial"/>
            <w:color w:val="000000"/>
            <w:sz w:val="24"/>
            <w:szCs w:val="24"/>
          </w:rPr>
          <w:delText>placa</w:delText>
        </w:r>
      </w:del>
      <w:del w:id="693" w:author="Adam" w:date="2016-11-28T17:08:00Z">
        <w:r w:rsidR="0009147F" w:rsidDel="00D065EB">
          <w:rPr>
            <w:rFonts w:ascii="Arial" w:hAnsi="Arial" w:cs="Arial"/>
            <w:color w:val="000000"/>
            <w:sz w:val="24"/>
            <w:szCs w:val="24"/>
          </w:rPr>
          <w:delText>, a grande maioria já vem com o cabo USB que será conectado a computadores</w:delText>
        </w:r>
      </w:del>
      <w:r w:rsidR="0009147F">
        <w:rPr>
          <w:rFonts w:ascii="Arial" w:hAnsi="Arial" w:cs="Arial"/>
          <w:color w:val="000000"/>
          <w:sz w:val="24"/>
          <w:szCs w:val="24"/>
        </w:rPr>
        <w:t xml:space="preserve">. </w:t>
      </w:r>
      <w:del w:id="694" w:author="Adam" w:date="2016-11-28T17:09:00Z">
        <w:r w:rsidR="0009147F" w:rsidDel="00D065EB">
          <w:rPr>
            <w:rFonts w:ascii="Arial" w:hAnsi="Arial" w:cs="Arial"/>
            <w:color w:val="000000"/>
            <w:sz w:val="24"/>
            <w:szCs w:val="24"/>
          </w:rPr>
          <w:delText>Esta interface entre Arduino e computador é realizada pela IDE, que é um microcontro</w:delText>
        </w:r>
        <w:r w:rsidR="00E55D38" w:rsidDel="00D065EB">
          <w:rPr>
            <w:rFonts w:ascii="Arial" w:hAnsi="Arial" w:cs="Arial"/>
            <w:color w:val="000000"/>
            <w:sz w:val="24"/>
            <w:szCs w:val="24"/>
          </w:rPr>
          <w:delText>lador, que utiliza a linguagem C e C</w:delText>
        </w:r>
        <w:r w:rsidR="0009147F" w:rsidDel="00D065EB">
          <w:rPr>
            <w:rFonts w:ascii="Arial" w:hAnsi="Arial" w:cs="Arial"/>
            <w:color w:val="000000"/>
            <w:sz w:val="24"/>
            <w:szCs w:val="24"/>
          </w:rPr>
          <w:delText xml:space="preserve">++, interagindo com o Arduino através de seus </w:delText>
        </w:r>
        <w:r w:rsidR="0009147F" w:rsidRPr="00E55D38" w:rsidDel="00D065EB">
          <w:rPr>
            <w:rFonts w:ascii="Arial" w:hAnsi="Arial" w:cs="Arial"/>
            <w:i/>
            <w:color w:val="000000"/>
            <w:sz w:val="24"/>
            <w:szCs w:val="24"/>
          </w:rPr>
          <w:delText>Sketches</w:delText>
        </w:r>
        <w:r w:rsidR="0009147F" w:rsidDel="00D065EB">
          <w:rPr>
            <w:rFonts w:ascii="Arial" w:hAnsi="Arial" w:cs="Arial"/>
            <w:color w:val="000000"/>
            <w:sz w:val="24"/>
            <w:szCs w:val="24"/>
          </w:rPr>
          <w:delText>.</w:delText>
        </w:r>
        <w:r w:rsidR="00C94209" w:rsidRPr="00C94209" w:rsidDel="00D065EB">
          <w:rPr>
            <w:rFonts w:ascii="Arial" w:hAnsi="Arial" w:cs="Arial"/>
            <w:color w:val="FF0000"/>
            <w:sz w:val="24"/>
            <w:szCs w:val="24"/>
          </w:rPr>
          <w:delText>VER COMO COLOCA TERMOS EM INGLES</w:delText>
        </w:r>
      </w:del>
    </w:p>
    <w:p w:rsidR="0009147F" w:rsidRDefault="00D065EB" w:rsidP="00A101A0">
      <w:pPr>
        <w:spacing w:line="360" w:lineRule="auto"/>
        <w:ind w:firstLine="708"/>
        <w:jc w:val="both"/>
        <w:rPr>
          <w:rFonts w:ascii="Arial" w:hAnsi="Arial" w:cs="Arial"/>
          <w:color w:val="000000"/>
          <w:sz w:val="24"/>
          <w:szCs w:val="24"/>
        </w:rPr>
      </w:pPr>
      <w:ins w:id="695" w:author="Adam" w:date="2016-11-28T17:09:00Z">
        <w:r>
          <w:rPr>
            <w:rFonts w:ascii="Arial" w:hAnsi="Arial" w:cs="Arial"/>
            <w:color w:val="000000"/>
            <w:sz w:val="24"/>
            <w:szCs w:val="24"/>
          </w:rPr>
          <w:t xml:space="preserve">A IDE é o ambiente onde os códigos em linguagem de programação serão escritos e compilados para o </w:t>
        </w:r>
        <w:proofErr w:type="spellStart"/>
        <w:r>
          <w:rPr>
            <w:rFonts w:ascii="Arial" w:hAnsi="Arial" w:cs="Arial"/>
            <w:color w:val="000000"/>
            <w:sz w:val="24"/>
            <w:szCs w:val="24"/>
          </w:rPr>
          <w:t>microcontrolador</w:t>
        </w:r>
        <w:proofErr w:type="spellEnd"/>
        <w:r>
          <w:rPr>
            <w:rFonts w:ascii="Arial" w:hAnsi="Arial" w:cs="Arial"/>
            <w:color w:val="000000"/>
            <w:sz w:val="24"/>
            <w:szCs w:val="24"/>
          </w:rPr>
          <w:t>.</w:t>
        </w:r>
      </w:ins>
      <w:ins w:id="696" w:author="Adam" w:date="2016-11-28T17:10:00Z">
        <w:r>
          <w:rPr>
            <w:rFonts w:ascii="Arial" w:hAnsi="Arial" w:cs="Arial"/>
            <w:color w:val="000000"/>
            <w:sz w:val="24"/>
            <w:szCs w:val="24"/>
          </w:rPr>
          <w:t xml:space="preserve"> A linguagem de programação utilizada na IDE é baseada nas li</w:t>
        </w:r>
      </w:ins>
      <w:ins w:id="697" w:author="Adam" w:date="2016-11-28T17:11:00Z">
        <w:r>
          <w:rPr>
            <w:rFonts w:ascii="Arial" w:hAnsi="Arial" w:cs="Arial"/>
            <w:color w:val="000000"/>
            <w:sz w:val="24"/>
            <w:szCs w:val="24"/>
          </w:rPr>
          <w:t>n</w:t>
        </w:r>
      </w:ins>
      <w:ins w:id="698" w:author="Adam" w:date="2016-11-28T17:10:00Z">
        <w:r>
          <w:rPr>
            <w:rFonts w:ascii="Arial" w:hAnsi="Arial" w:cs="Arial"/>
            <w:color w:val="000000"/>
            <w:sz w:val="24"/>
            <w:szCs w:val="24"/>
          </w:rPr>
          <w:t>guagens C++</w:t>
        </w:r>
      </w:ins>
      <w:ins w:id="699" w:author="Adam" w:date="2016-11-28T17:46:00Z">
        <w:r w:rsidR="00E31756">
          <w:rPr>
            <w:rFonts w:ascii="Arial" w:hAnsi="Arial" w:cs="Arial"/>
            <w:color w:val="000000"/>
            <w:sz w:val="24"/>
            <w:szCs w:val="24"/>
          </w:rPr>
          <w:t xml:space="preserve"> com algumas pequenas modificações</w:t>
        </w:r>
      </w:ins>
      <w:del w:id="700" w:author="Adam" w:date="2016-11-28T17:09:00Z">
        <w:r w:rsidR="0009147F" w:rsidDel="00D065EB">
          <w:rPr>
            <w:rFonts w:ascii="Arial" w:hAnsi="Arial" w:cs="Arial"/>
            <w:color w:val="000000"/>
            <w:sz w:val="24"/>
            <w:szCs w:val="24"/>
          </w:rPr>
          <w:delText>Para</w:delText>
        </w:r>
      </w:del>
      <w:del w:id="701" w:author="Adam" w:date="2016-11-28T17:12:00Z">
        <w:r w:rsidR="0009147F" w:rsidDel="00D065EB">
          <w:rPr>
            <w:rFonts w:ascii="Arial" w:hAnsi="Arial" w:cs="Arial"/>
            <w:color w:val="000000"/>
            <w:sz w:val="24"/>
            <w:szCs w:val="24"/>
          </w:rPr>
          <w:delText xml:space="preserve"> </w:delText>
        </w:r>
      </w:del>
      <w:del w:id="702" w:author="Adam" w:date="2016-11-28T17:11:00Z">
        <w:r w:rsidR="0009147F" w:rsidDel="00D065EB">
          <w:rPr>
            <w:rFonts w:ascii="Arial" w:hAnsi="Arial" w:cs="Arial"/>
            <w:color w:val="000000"/>
            <w:sz w:val="24"/>
            <w:szCs w:val="24"/>
          </w:rPr>
          <w:delText>a</w:delText>
        </w:r>
      </w:del>
      <w:del w:id="703" w:author="Adam" w:date="2016-11-28T17:12:00Z">
        <w:r w:rsidR="0009147F" w:rsidDel="00D065EB">
          <w:rPr>
            <w:rFonts w:ascii="Arial" w:hAnsi="Arial" w:cs="Arial"/>
            <w:color w:val="000000"/>
            <w:sz w:val="24"/>
            <w:szCs w:val="24"/>
          </w:rPr>
          <w:delText xml:space="preserve"> automatização do protótipo utilizou-se uma placa de Arduino que dispõe de várias entradas e saídas e que também tenha baixo custo</w:delText>
        </w:r>
      </w:del>
      <w:r w:rsidR="0009147F">
        <w:rPr>
          <w:rFonts w:ascii="Arial" w:hAnsi="Arial" w:cs="Arial"/>
          <w:color w:val="000000"/>
          <w:sz w:val="24"/>
          <w:szCs w:val="24"/>
        </w:rPr>
        <w:t xml:space="preserve">. A figura 1 </w:t>
      </w:r>
      <w:del w:id="704" w:author="Adam" w:date="2016-11-28T17:46:00Z">
        <w:r w:rsidR="0009147F" w:rsidDel="00E31756">
          <w:rPr>
            <w:rFonts w:ascii="Arial" w:hAnsi="Arial" w:cs="Arial"/>
            <w:color w:val="000000"/>
            <w:sz w:val="24"/>
            <w:szCs w:val="24"/>
          </w:rPr>
          <w:delText>de</w:delText>
        </w:r>
      </w:del>
      <w:r w:rsidR="0009147F">
        <w:rPr>
          <w:rFonts w:ascii="Arial" w:hAnsi="Arial" w:cs="Arial"/>
          <w:color w:val="000000"/>
          <w:sz w:val="24"/>
          <w:szCs w:val="24"/>
        </w:rPr>
        <w:t>mo</w:t>
      </w:r>
      <w:del w:id="705" w:author="Adam" w:date="2016-11-28T17:46:00Z">
        <w:r w:rsidR="0009147F" w:rsidDel="00E31756">
          <w:rPr>
            <w:rFonts w:ascii="Arial" w:hAnsi="Arial" w:cs="Arial"/>
            <w:color w:val="000000"/>
            <w:sz w:val="24"/>
            <w:szCs w:val="24"/>
          </w:rPr>
          <w:delText>n</w:delText>
        </w:r>
      </w:del>
      <w:r w:rsidR="0009147F">
        <w:rPr>
          <w:rFonts w:ascii="Arial" w:hAnsi="Arial" w:cs="Arial"/>
          <w:color w:val="000000"/>
          <w:sz w:val="24"/>
          <w:szCs w:val="24"/>
        </w:rPr>
        <w:t>stra a Placa utilizada</w:t>
      </w:r>
      <w:r w:rsidR="007A6111">
        <w:rPr>
          <w:rFonts w:ascii="Arial" w:hAnsi="Arial" w:cs="Arial"/>
          <w:color w:val="000000"/>
          <w:sz w:val="24"/>
          <w:szCs w:val="24"/>
        </w:rPr>
        <w:t xml:space="preserve"> no projeto</w:t>
      </w:r>
      <w:r w:rsidR="0009147F">
        <w:rPr>
          <w:rFonts w:ascii="Arial" w:hAnsi="Arial" w:cs="Arial"/>
          <w:color w:val="000000"/>
          <w:sz w:val="24"/>
          <w:szCs w:val="24"/>
        </w:rPr>
        <w:t>.</w:t>
      </w:r>
    </w:p>
    <w:p w:rsidR="00146E61" w:rsidRDefault="00EC6740">
      <w:pPr>
        <w:pStyle w:val="SemEspaamento"/>
        <w:keepNext/>
        <w:jc w:val="center"/>
        <w:rPr>
          <w:ins w:id="706" w:author="Adam" w:date="2016-11-28T19:45:00Z"/>
        </w:rPr>
        <w:pPrChange w:id="707" w:author="Adam" w:date="2016-11-28T19:45:00Z">
          <w:pPr>
            <w:pStyle w:val="SemEspaamento"/>
            <w:jc w:val="center"/>
          </w:pPr>
        </w:pPrChange>
      </w:pPr>
      <w:r>
        <w:rPr>
          <w:noProof/>
          <w:lang w:eastAsia="pt-BR"/>
        </w:rPr>
        <w:lastRenderedPageBreak/>
        <w:drawing>
          <wp:inline distT="0" distB="0" distL="0" distR="0" wp14:anchorId="5B5587E4" wp14:editId="7B4B2924">
            <wp:extent cx="3084830" cy="2449195"/>
            <wp:effectExtent l="0" t="0" r="1270" b="825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4830" cy="2449195"/>
                    </a:xfrm>
                    <a:prstGeom prst="rect">
                      <a:avLst/>
                    </a:prstGeom>
                    <a:noFill/>
                    <a:ln>
                      <a:noFill/>
                    </a:ln>
                  </pic:spPr>
                </pic:pic>
              </a:graphicData>
            </a:graphic>
          </wp:inline>
        </w:drawing>
      </w:r>
    </w:p>
    <w:p w:rsidR="00146E61" w:rsidRPr="00C30F18" w:rsidRDefault="00146E61">
      <w:pPr>
        <w:pStyle w:val="Legenda"/>
        <w:rPr>
          <w:ins w:id="708" w:author="Adam" w:date="2016-11-28T19:45:00Z"/>
        </w:rPr>
        <w:pPrChange w:id="709" w:author="Adam" w:date="2016-11-29T12:31:00Z">
          <w:pPr>
            <w:pStyle w:val="SemEspaamento"/>
            <w:jc w:val="center"/>
          </w:pPr>
        </w:pPrChange>
      </w:pPr>
      <w:bookmarkStart w:id="710" w:name="_Toc468179850"/>
      <w:ins w:id="711" w:author="Adam" w:date="2016-11-28T19:45:00Z">
        <w:r w:rsidRPr="00C30F18">
          <w:t xml:space="preserve">Figura </w:t>
        </w:r>
        <w:r w:rsidRPr="00C30F18">
          <w:fldChar w:fldCharType="begin"/>
        </w:r>
        <w:r w:rsidRPr="00C30F18">
          <w:instrText xml:space="preserve"> SEQ Figura \* ARABIC </w:instrText>
        </w:r>
      </w:ins>
      <w:r w:rsidRPr="00C30F18">
        <w:fldChar w:fldCharType="separate"/>
      </w:r>
      <w:ins w:id="712" w:author="Adam" w:date="2016-11-29T13:06:00Z">
        <w:r w:rsidR="00AC29C2">
          <w:rPr>
            <w:noProof/>
          </w:rPr>
          <w:t>1</w:t>
        </w:r>
      </w:ins>
      <w:ins w:id="713" w:author="Adam" w:date="2016-11-28T19:45:00Z">
        <w:r w:rsidRPr="00C30F18">
          <w:fldChar w:fldCharType="end"/>
        </w:r>
        <w:r w:rsidRPr="00C30F18">
          <w:t xml:space="preserve"> - </w:t>
        </w:r>
        <w:proofErr w:type="spellStart"/>
        <w:r w:rsidRPr="00C30F18">
          <w:t>ArduinoMega</w:t>
        </w:r>
        <w:proofErr w:type="spellEnd"/>
        <w:r w:rsidRPr="00C30F18">
          <w:t xml:space="preserve"> 2560 R3</w:t>
        </w:r>
        <w:bookmarkEnd w:id="710"/>
      </w:ins>
    </w:p>
    <w:p w:rsidR="0009147F" w:rsidRPr="00C30F18" w:rsidRDefault="00146E61">
      <w:pPr>
        <w:pStyle w:val="Legenda"/>
        <w:pPrChange w:id="714" w:author="Adam" w:date="2016-11-29T12:31:00Z">
          <w:pPr>
            <w:pStyle w:val="SemEspaamento"/>
            <w:jc w:val="center"/>
          </w:pPr>
        </w:pPrChange>
      </w:pPr>
      <w:ins w:id="715" w:author="Adam" w:date="2016-11-28T19:45:00Z">
        <w:r w:rsidRPr="00C30F18">
          <w:t xml:space="preserve"> </w:t>
        </w:r>
      </w:ins>
      <w:moveToRangeStart w:id="716" w:author="Adam" w:date="2016-11-28T19:45:00Z" w:name="move468125641"/>
      <w:moveTo w:id="717" w:author="Adam" w:date="2016-11-28T19:45:00Z">
        <w:r w:rsidRPr="002B2F4D">
          <w:t>(</w:t>
        </w:r>
        <w:proofErr w:type="gramStart"/>
        <w:r w:rsidRPr="002B2F4D">
          <w:t>fonte</w:t>
        </w:r>
        <w:proofErr w:type="gramEnd"/>
        <w:r w:rsidRPr="002B2F4D">
          <w:t xml:space="preserve">: </w:t>
        </w:r>
        <w:r w:rsidRPr="00146E61">
          <w:fldChar w:fldCharType="begin"/>
        </w:r>
        <w:r w:rsidRPr="00C30F18">
          <w:instrText xml:space="preserve"> HYPERLINK "http://www.filipeflop.com" </w:instrText>
        </w:r>
        <w:r w:rsidRPr="00146E61">
          <w:rPr>
            <w:rPrChange w:id="718" w:author="Adam" w:date="2016-11-28T19:47:00Z">
              <w:rPr>
                <w:rStyle w:val="Hyperlink"/>
                <w:rFonts w:cs="Arial"/>
              </w:rPr>
            </w:rPrChange>
          </w:rPr>
          <w:fldChar w:fldCharType="separate"/>
        </w:r>
        <w:r w:rsidRPr="00146E61">
          <w:rPr>
            <w:rPrChange w:id="719" w:author="Adam" w:date="2016-11-28T19:47:00Z">
              <w:rPr>
                <w:rStyle w:val="Hyperlink"/>
                <w:rFonts w:cs="Arial"/>
              </w:rPr>
            </w:rPrChange>
          </w:rPr>
          <w:t>http://www.filipeflop.com</w:t>
        </w:r>
        <w:r w:rsidRPr="00146E61">
          <w:rPr>
            <w:rPrChange w:id="720" w:author="Adam" w:date="2016-11-28T19:47:00Z">
              <w:rPr>
                <w:rStyle w:val="Hyperlink"/>
                <w:rFonts w:cs="Arial"/>
              </w:rPr>
            </w:rPrChange>
          </w:rPr>
          <w:fldChar w:fldCharType="end"/>
        </w:r>
        <w:r w:rsidRPr="002B2F4D">
          <w:t xml:space="preserve"> acessado em 10/2016)</w:t>
        </w:r>
      </w:moveTo>
      <w:moveToRangeEnd w:id="716"/>
    </w:p>
    <w:p w:rsidR="0009147F" w:rsidRPr="002B2F4D" w:rsidDel="00146E61" w:rsidRDefault="00146E61" w:rsidP="00A101A0">
      <w:pPr>
        <w:pStyle w:val="SemEspaamento"/>
        <w:jc w:val="center"/>
        <w:rPr>
          <w:del w:id="721" w:author="Adam" w:date="2016-11-28T19:45:00Z"/>
          <w:rFonts w:ascii="Arial" w:hAnsi="Arial" w:cs="Arial"/>
          <w:sz w:val="20"/>
          <w:szCs w:val="20"/>
        </w:rPr>
      </w:pPr>
      <w:ins w:id="722" w:author="Adam" w:date="2016-11-28T19:45:00Z">
        <w:r w:rsidRPr="002B2F4D" w:rsidDel="00146E61">
          <w:rPr>
            <w:rFonts w:ascii="Arial" w:hAnsi="Arial" w:cs="Arial"/>
            <w:sz w:val="20"/>
            <w:szCs w:val="20"/>
          </w:rPr>
          <w:t xml:space="preserve"> </w:t>
        </w:r>
      </w:ins>
      <w:del w:id="723" w:author="Adam" w:date="2016-11-28T19:45:00Z">
        <w:r w:rsidR="0009147F" w:rsidRPr="002B2F4D" w:rsidDel="00146E61">
          <w:rPr>
            <w:rFonts w:ascii="Arial" w:hAnsi="Arial" w:cs="Arial"/>
            <w:sz w:val="20"/>
            <w:szCs w:val="20"/>
          </w:rPr>
          <w:delText xml:space="preserve">Figura 1: ArduinoMega 2560 R3 </w:delText>
        </w:r>
      </w:del>
    </w:p>
    <w:p w:rsidR="0009147F" w:rsidRDefault="0009147F" w:rsidP="00A101A0">
      <w:pPr>
        <w:pStyle w:val="SemEspaamento"/>
        <w:jc w:val="center"/>
        <w:rPr>
          <w:rFonts w:ascii="Arial" w:hAnsi="Arial" w:cs="Arial"/>
          <w:sz w:val="20"/>
          <w:szCs w:val="20"/>
        </w:rPr>
      </w:pPr>
      <w:moveFromRangeStart w:id="724" w:author="Adam" w:date="2016-11-28T19:45:00Z" w:name="move468125641"/>
      <w:moveFrom w:id="725" w:author="Adam" w:date="2016-11-28T19:45:00Z">
        <w:r w:rsidRPr="002B2F4D" w:rsidDel="00146E61">
          <w:rPr>
            <w:rFonts w:ascii="Arial" w:hAnsi="Arial" w:cs="Arial"/>
            <w:sz w:val="20"/>
            <w:szCs w:val="20"/>
          </w:rPr>
          <w:t xml:space="preserve">(fonte: </w:t>
        </w:r>
        <w:r w:rsidR="00E44D2F" w:rsidDel="00146E61">
          <w:fldChar w:fldCharType="begin"/>
        </w:r>
        <w:r w:rsidR="00E44D2F" w:rsidDel="00146E61">
          <w:instrText xml:space="preserve"> HYPERLINK "http://www.filipeflop.com" </w:instrText>
        </w:r>
        <w:r w:rsidR="00E44D2F" w:rsidDel="00146E61">
          <w:fldChar w:fldCharType="separate"/>
        </w:r>
        <w:r w:rsidRPr="002B2F4D" w:rsidDel="00146E61">
          <w:rPr>
            <w:rStyle w:val="Hyperlink"/>
            <w:rFonts w:ascii="Arial" w:hAnsi="Arial" w:cs="Arial"/>
            <w:sz w:val="20"/>
            <w:szCs w:val="20"/>
          </w:rPr>
          <w:t>http://www.filipeflop.com</w:t>
        </w:r>
        <w:r w:rsidR="00E44D2F" w:rsidDel="00146E61">
          <w:rPr>
            <w:rStyle w:val="Hyperlink"/>
            <w:rFonts w:ascii="Arial" w:hAnsi="Arial" w:cs="Arial"/>
            <w:sz w:val="20"/>
            <w:szCs w:val="20"/>
          </w:rPr>
          <w:fldChar w:fldCharType="end"/>
        </w:r>
        <w:r w:rsidRPr="002B2F4D" w:rsidDel="00146E61">
          <w:rPr>
            <w:rFonts w:ascii="Arial" w:hAnsi="Arial" w:cs="Arial"/>
            <w:sz w:val="20"/>
            <w:szCs w:val="20"/>
          </w:rPr>
          <w:t xml:space="preserve"> acessado em 10/2016)</w:t>
        </w:r>
      </w:moveFrom>
      <w:moveFromRangeEnd w:id="724"/>
    </w:p>
    <w:p w:rsidR="0009147F" w:rsidRDefault="0009147F" w:rsidP="00A101A0">
      <w:pPr>
        <w:pStyle w:val="SemEspaamento"/>
        <w:jc w:val="center"/>
        <w:rPr>
          <w:rFonts w:ascii="Arial" w:hAnsi="Arial" w:cs="Arial"/>
          <w:sz w:val="20"/>
          <w:szCs w:val="20"/>
        </w:rPr>
      </w:pPr>
    </w:p>
    <w:p w:rsidR="0009147F" w:rsidRDefault="0009147F" w:rsidP="00A101A0">
      <w:pPr>
        <w:pStyle w:val="SemEspaamento"/>
        <w:jc w:val="center"/>
        <w:rPr>
          <w:rFonts w:ascii="Arial" w:hAnsi="Arial" w:cs="Arial"/>
          <w:sz w:val="20"/>
          <w:szCs w:val="20"/>
        </w:rPr>
      </w:pPr>
    </w:p>
    <w:p w:rsidR="0009147F" w:rsidRPr="00E10F60" w:rsidRDefault="0009147F" w:rsidP="00A101A0">
      <w:pPr>
        <w:pStyle w:val="PargrafodaLista"/>
        <w:spacing w:after="0" w:line="360" w:lineRule="auto"/>
        <w:ind w:left="0" w:firstLine="708"/>
        <w:jc w:val="both"/>
        <w:rPr>
          <w:rFonts w:ascii="Arial" w:hAnsi="Arial" w:cs="Arial"/>
          <w:sz w:val="24"/>
          <w:szCs w:val="24"/>
        </w:rPr>
      </w:pPr>
      <w:r>
        <w:rPr>
          <w:rFonts w:ascii="Arial" w:hAnsi="Arial" w:cs="Arial"/>
          <w:color w:val="000000"/>
          <w:sz w:val="24"/>
          <w:szCs w:val="24"/>
        </w:rPr>
        <w:t>A placa Arduino</w:t>
      </w:r>
      <w:ins w:id="726" w:author="Adam" w:date="2016-11-29T11:52:00Z">
        <w:r w:rsidR="009E19D1">
          <w:rPr>
            <w:rFonts w:ascii="Arial" w:hAnsi="Arial" w:cs="Arial"/>
            <w:color w:val="000000"/>
            <w:sz w:val="24"/>
            <w:szCs w:val="24"/>
          </w:rPr>
          <w:t xml:space="preserve"> </w:t>
        </w:r>
      </w:ins>
      <w:proofErr w:type="spellStart"/>
      <w:r>
        <w:rPr>
          <w:rFonts w:ascii="Arial" w:hAnsi="Arial" w:cs="Arial"/>
          <w:color w:val="000000"/>
          <w:sz w:val="24"/>
          <w:szCs w:val="24"/>
        </w:rPr>
        <w:t>Mega</w:t>
      </w:r>
      <w:proofErr w:type="spellEnd"/>
      <w:r>
        <w:rPr>
          <w:rFonts w:ascii="Arial" w:hAnsi="Arial" w:cs="Arial"/>
          <w:color w:val="000000"/>
          <w:sz w:val="24"/>
          <w:szCs w:val="24"/>
        </w:rPr>
        <w:t xml:space="preserve"> 2560 R3 é baseada no </w:t>
      </w:r>
      <w:proofErr w:type="spellStart"/>
      <w:r>
        <w:rPr>
          <w:rFonts w:ascii="Arial" w:hAnsi="Arial" w:cs="Arial"/>
          <w:color w:val="000000"/>
          <w:sz w:val="24"/>
          <w:szCs w:val="24"/>
        </w:rPr>
        <w:t>microcontrolador</w:t>
      </w:r>
      <w:proofErr w:type="spellEnd"/>
      <w:r>
        <w:rPr>
          <w:rFonts w:ascii="Arial" w:hAnsi="Arial" w:cs="Arial"/>
          <w:color w:val="000000"/>
          <w:sz w:val="24"/>
          <w:szCs w:val="24"/>
        </w:rPr>
        <w:t xml:space="preserve"> ATmega2560, possui tensão de Operação de </w:t>
      </w:r>
      <w:r w:rsidRPr="00EF52B4">
        <w:rPr>
          <w:rFonts w:ascii="Arial" w:hAnsi="Arial" w:cs="Arial"/>
          <w:color w:val="000000"/>
          <w:sz w:val="24"/>
          <w:szCs w:val="24"/>
        </w:rPr>
        <w:t>5V</w:t>
      </w:r>
      <w:r>
        <w:rPr>
          <w:rFonts w:ascii="Arial" w:hAnsi="Arial" w:cs="Arial"/>
          <w:color w:val="000000"/>
          <w:sz w:val="24"/>
          <w:szCs w:val="24"/>
        </w:rPr>
        <w:t>, com 54 portas digitais (15 podem ser usadas como PWM) e 16 portas analógicas, 4 portas de comunicação serial (SOUZA, 2014).</w:t>
      </w:r>
      <w:r>
        <w:rPr>
          <w:rFonts w:ascii="Arial" w:hAnsi="Arial" w:cs="Arial"/>
          <w:highlight w:val="yellow"/>
        </w:rPr>
        <w:t>[10</w:t>
      </w:r>
      <w:r w:rsidRPr="006B6ADC">
        <w:rPr>
          <w:rFonts w:ascii="Arial" w:hAnsi="Arial" w:cs="Arial"/>
          <w:highlight w:val="yellow"/>
        </w:rPr>
        <w:t>]</w:t>
      </w:r>
      <w:r>
        <w:rPr>
          <w:rFonts w:ascii="Arial" w:hAnsi="Arial" w:cs="Arial"/>
          <w:color w:val="000000"/>
          <w:sz w:val="24"/>
          <w:szCs w:val="24"/>
        </w:rPr>
        <w:t>A seguir aprese</w:t>
      </w:r>
      <w:r w:rsidR="00C94209">
        <w:rPr>
          <w:rFonts w:ascii="Arial" w:hAnsi="Arial" w:cs="Arial"/>
          <w:color w:val="000000"/>
          <w:sz w:val="24"/>
          <w:szCs w:val="24"/>
        </w:rPr>
        <w:t>ntam-se</w:t>
      </w:r>
      <w:r>
        <w:rPr>
          <w:rFonts w:ascii="Arial" w:hAnsi="Arial" w:cs="Arial"/>
          <w:color w:val="000000"/>
          <w:sz w:val="24"/>
          <w:szCs w:val="24"/>
        </w:rPr>
        <w:t xml:space="preserve"> as principais características desta placa Arduino.</w:t>
      </w:r>
    </w:p>
    <w:p w:rsidR="0009147F" w:rsidRDefault="0009147F" w:rsidP="00190E4A">
      <w:pPr>
        <w:pStyle w:val="Ttulo3"/>
      </w:pPr>
      <w:bookmarkStart w:id="727" w:name="_Toc463899398"/>
    </w:p>
    <w:p w:rsidR="0009147F" w:rsidRPr="00311CBC" w:rsidRDefault="0009147F" w:rsidP="00190E4A">
      <w:pPr>
        <w:pStyle w:val="Ttulo3"/>
      </w:pPr>
      <w:bookmarkStart w:id="728" w:name="_Toc466010549"/>
      <w:bookmarkStart w:id="729" w:name="_Toc466021399"/>
      <w:bookmarkStart w:id="730" w:name="_Toc468184167"/>
      <w:r w:rsidRPr="00311CBC">
        <w:t>2.3.1</w:t>
      </w:r>
      <w:r w:rsidRPr="00311CBC">
        <w:tab/>
        <w:t>Alimentação do Arduino</w:t>
      </w:r>
      <w:bookmarkEnd w:id="728"/>
      <w:bookmarkEnd w:id="729"/>
      <w:bookmarkEnd w:id="730"/>
    </w:p>
    <w:p w:rsidR="0009147F" w:rsidRPr="000D4CC8" w:rsidRDefault="0009147F" w:rsidP="00A101A0">
      <w:pPr>
        <w:rPr>
          <w:lang w:eastAsia="pt-BR"/>
        </w:rPr>
      </w:pPr>
    </w:p>
    <w:p w:rsidR="0009147F" w:rsidRDefault="0009147F" w:rsidP="00A101A0">
      <w:pPr>
        <w:spacing w:line="360" w:lineRule="auto"/>
        <w:ind w:firstLine="708"/>
        <w:jc w:val="both"/>
        <w:rPr>
          <w:rFonts w:ascii="Arial" w:hAnsi="Arial" w:cs="Arial"/>
          <w:sz w:val="24"/>
          <w:szCs w:val="24"/>
        </w:rPr>
      </w:pPr>
      <w:r>
        <w:rPr>
          <w:rFonts w:ascii="Arial" w:hAnsi="Arial" w:cs="Arial"/>
          <w:sz w:val="24"/>
          <w:szCs w:val="24"/>
        </w:rPr>
        <w:t>Para esta plataforma, que é muito difundida na internet, sua alimentação pode ser feita basicamente de duas maneiras. A primeira é através de uma fonte externa, e a segunda,</w:t>
      </w:r>
      <w:ins w:id="731" w:author="Adam" w:date="2016-11-28T17:47:00Z">
        <w:r w:rsidR="00E31756">
          <w:rPr>
            <w:rFonts w:ascii="Arial" w:hAnsi="Arial" w:cs="Arial"/>
            <w:sz w:val="24"/>
            <w:szCs w:val="24"/>
          </w:rPr>
          <w:t xml:space="preserve"> é feita através </w:t>
        </w:r>
      </w:ins>
      <w:r>
        <w:rPr>
          <w:rFonts w:ascii="Arial" w:hAnsi="Arial" w:cs="Arial"/>
          <w:sz w:val="24"/>
          <w:szCs w:val="24"/>
        </w:rPr>
        <w:t>da conexão USB. Também há pinos com esta função específica para alimentação. A Figura 2 apresenta formas de energizar o Arduino.</w:t>
      </w:r>
    </w:p>
    <w:p w:rsidR="00146E61" w:rsidRDefault="000C1F1D">
      <w:pPr>
        <w:keepNext/>
        <w:spacing w:line="360" w:lineRule="auto"/>
        <w:ind w:firstLine="708"/>
        <w:jc w:val="center"/>
        <w:rPr>
          <w:ins w:id="732" w:author="Adam" w:date="2016-11-28T19:45:00Z"/>
        </w:rPr>
        <w:pPrChange w:id="733" w:author="Adam" w:date="2016-11-28T19:45:00Z">
          <w:pPr>
            <w:spacing w:line="360" w:lineRule="auto"/>
            <w:ind w:firstLine="708"/>
            <w:jc w:val="center"/>
          </w:pPr>
        </w:pPrChange>
      </w:pPr>
      <w:ins w:id="734" w:author="Adam" w:date="2016-11-28T17:58:00Z">
        <w:r w:rsidRPr="000C1F1D">
          <w:rPr>
            <w:rFonts w:ascii="Arial" w:hAnsi="Arial" w:cs="Arial"/>
            <w:noProof/>
            <w:color w:val="FF0000"/>
            <w:sz w:val="24"/>
            <w:szCs w:val="24"/>
            <w:lang w:eastAsia="pt-BR"/>
          </w:rPr>
          <w:lastRenderedPageBreak/>
          <w:drawing>
            <wp:inline distT="0" distB="0" distL="0" distR="0" wp14:anchorId="0D7638D3" wp14:editId="0B6EBC1D">
              <wp:extent cx="5255895" cy="300626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6787" cy="3006775"/>
                      </a:xfrm>
                      <a:prstGeom prst="rect">
                        <a:avLst/>
                      </a:prstGeom>
                    </pic:spPr>
                  </pic:pic>
                </a:graphicData>
              </a:graphic>
            </wp:inline>
          </w:drawing>
        </w:r>
      </w:ins>
    </w:p>
    <w:p w:rsidR="00146E61" w:rsidRPr="00C30F18" w:rsidRDefault="00146E61">
      <w:pPr>
        <w:pStyle w:val="Legenda"/>
        <w:rPr>
          <w:ins w:id="735" w:author="Adam" w:date="2016-11-28T19:46:00Z"/>
        </w:rPr>
        <w:pPrChange w:id="736" w:author="Adam" w:date="2016-11-29T12:31:00Z">
          <w:pPr>
            <w:pStyle w:val="SemEspaamento"/>
            <w:jc w:val="center"/>
          </w:pPr>
        </w:pPrChange>
      </w:pPr>
      <w:bookmarkStart w:id="737" w:name="_Toc468179851"/>
      <w:ins w:id="738" w:author="Adam" w:date="2016-11-28T19:45:00Z">
        <w:r w:rsidRPr="00C30F18">
          <w:t xml:space="preserve">Figura </w:t>
        </w:r>
        <w:r w:rsidRPr="00C30F18">
          <w:fldChar w:fldCharType="begin"/>
        </w:r>
        <w:r w:rsidRPr="00C30F18">
          <w:instrText xml:space="preserve"> SEQ Figura \* ARABIC </w:instrText>
        </w:r>
      </w:ins>
      <w:r w:rsidRPr="00C30F18">
        <w:fldChar w:fldCharType="separate"/>
      </w:r>
      <w:ins w:id="739" w:author="Adam" w:date="2016-11-29T13:06:00Z">
        <w:r w:rsidR="00AC29C2">
          <w:rPr>
            <w:noProof/>
          </w:rPr>
          <w:t>2</w:t>
        </w:r>
      </w:ins>
      <w:ins w:id="740" w:author="Adam" w:date="2016-11-28T19:45:00Z">
        <w:r w:rsidRPr="00C30F18">
          <w:fldChar w:fldCharType="end"/>
        </w:r>
        <w:r w:rsidRPr="00C30F18">
          <w:t xml:space="preserve"> - Alimentação da Placa </w:t>
        </w:r>
        <w:proofErr w:type="spellStart"/>
        <w:r w:rsidRPr="00C30F18">
          <w:t>ArduinoMega</w:t>
        </w:r>
        <w:proofErr w:type="spellEnd"/>
        <w:r w:rsidRPr="00C30F18">
          <w:t xml:space="preserve"> 2560 R3</w:t>
        </w:r>
        <w:bookmarkEnd w:id="737"/>
        <w:r w:rsidRPr="00C30F18">
          <w:t xml:space="preserve"> </w:t>
        </w:r>
      </w:ins>
    </w:p>
    <w:p w:rsidR="00146E61" w:rsidRDefault="00146E61">
      <w:pPr>
        <w:pStyle w:val="Legenda"/>
        <w:rPr>
          <w:ins w:id="741" w:author="Adam" w:date="2016-11-28T19:45:00Z"/>
        </w:rPr>
        <w:pPrChange w:id="742" w:author="Adam" w:date="2016-11-29T12:31:00Z">
          <w:pPr>
            <w:pStyle w:val="SemEspaamento"/>
            <w:jc w:val="center"/>
          </w:pPr>
        </w:pPrChange>
      </w:pPr>
      <w:ins w:id="743" w:author="Adam" w:date="2016-11-28T19:45:00Z">
        <w:r w:rsidRPr="002B2F4D">
          <w:t>(</w:t>
        </w:r>
        <w:proofErr w:type="gramStart"/>
        <w:r w:rsidRPr="002B2F4D">
          <w:t>fonte</w:t>
        </w:r>
        <w:proofErr w:type="gramEnd"/>
        <w:r w:rsidRPr="002B2F4D">
          <w:t xml:space="preserve">: </w:t>
        </w:r>
        <w:r>
          <w:fldChar w:fldCharType="begin"/>
        </w:r>
        <w:r>
          <w:instrText xml:space="preserve"> HYPERLINK "https://www.arduino.cc/en/Main/arduinoBoardMega" </w:instrText>
        </w:r>
        <w:r>
          <w:fldChar w:fldCharType="separate"/>
        </w:r>
        <w:r w:rsidRPr="00146E61">
          <w:rPr>
            <w:rPrChange w:id="744" w:author="Adam" w:date="2016-11-28T19:47:00Z">
              <w:rPr>
                <w:rStyle w:val="Hyperlink"/>
                <w:rFonts w:cs="Arial"/>
              </w:rPr>
            </w:rPrChange>
          </w:rPr>
          <w:t>https://www.arduino.cc/en/Main/arduinoBoardMega</w:t>
        </w:r>
        <w:r>
          <w:fldChar w:fldCharType="end"/>
        </w:r>
        <w:r w:rsidRPr="007F118A">
          <w:t>acessado em 10/2016</w:t>
        </w:r>
        <w:r w:rsidRPr="002B2F4D">
          <w:t>)</w:t>
        </w:r>
      </w:ins>
    </w:p>
    <w:p w:rsidR="00146E61" w:rsidRPr="00146E61" w:rsidRDefault="00146E61">
      <w:pPr>
        <w:pStyle w:val="SemEspaamento"/>
        <w:jc w:val="center"/>
        <w:rPr>
          <w:ins w:id="745" w:author="Adam" w:date="2016-11-28T19:45:00Z"/>
        </w:rPr>
        <w:pPrChange w:id="746" w:author="Adam" w:date="2016-11-28T19:47:00Z">
          <w:pPr>
            <w:pStyle w:val="Legenda"/>
          </w:pPr>
        </w:pPrChange>
      </w:pPr>
    </w:p>
    <w:p w:rsidR="00C94209" w:rsidRPr="00C94209" w:rsidDel="00E31756" w:rsidRDefault="000C1F1D" w:rsidP="00A101A0">
      <w:pPr>
        <w:spacing w:line="360" w:lineRule="auto"/>
        <w:ind w:firstLine="708"/>
        <w:jc w:val="both"/>
        <w:rPr>
          <w:del w:id="747" w:author="Adam" w:date="2016-11-28T17:49:00Z"/>
          <w:rFonts w:ascii="Arial" w:hAnsi="Arial" w:cs="Arial"/>
          <w:color w:val="FF0000"/>
          <w:sz w:val="24"/>
          <w:szCs w:val="24"/>
        </w:rPr>
      </w:pPr>
      <w:ins w:id="748" w:author="Adam" w:date="2016-11-28T17:58:00Z">
        <w:r w:rsidRPr="000C1F1D" w:rsidDel="00E31756">
          <w:rPr>
            <w:rFonts w:ascii="Arial" w:hAnsi="Arial" w:cs="Arial"/>
            <w:color w:val="FF0000"/>
            <w:sz w:val="24"/>
            <w:szCs w:val="24"/>
          </w:rPr>
          <w:t xml:space="preserve"> </w:t>
        </w:r>
      </w:ins>
      <w:del w:id="749" w:author="Adam" w:date="2016-11-28T17:49:00Z">
        <w:r w:rsidR="00C94209" w:rsidRPr="00C94209" w:rsidDel="00E31756">
          <w:rPr>
            <w:rFonts w:ascii="Arial" w:hAnsi="Arial" w:cs="Arial"/>
            <w:color w:val="FF0000"/>
            <w:sz w:val="24"/>
            <w:szCs w:val="24"/>
          </w:rPr>
          <w:delText>ARRUMAR ESTA FIGURA</w:delText>
        </w:r>
      </w:del>
    </w:p>
    <w:p w:rsidR="0009147F" w:rsidDel="00146E61" w:rsidRDefault="00146E61">
      <w:pPr>
        <w:spacing w:line="360" w:lineRule="auto"/>
        <w:ind w:firstLine="708"/>
        <w:jc w:val="center"/>
        <w:rPr>
          <w:del w:id="750" w:author="Adam" w:date="2016-11-28T19:45:00Z"/>
          <w:rFonts w:ascii="Arial" w:hAnsi="Arial" w:cs="Arial"/>
          <w:sz w:val="24"/>
          <w:szCs w:val="24"/>
        </w:rPr>
      </w:pPr>
      <w:ins w:id="751" w:author="Adam" w:date="2016-11-28T19:45:00Z">
        <w:r w:rsidDel="000C1F1D">
          <w:rPr>
            <w:noProof/>
            <w:lang w:eastAsia="pt-BR"/>
          </w:rPr>
          <w:t xml:space="preserve"> </w:t>
        </w:r>
      </w:ins>
      <w:del w:id="752" w:author="Adam" w:date="2016-11-28T17:57:00Z">
        <w:r w:rsidR="00AC29C2">
          <w:rPr>
            <w:noProof/>
            <w:lang w:eastAsia="pt-BR"/>
          </w:rPr>
          <w:pict>
            <v:shape id="_x0000_s1027" type="#_x0000_t202" style="position:absolute;left:0;text-align:left;margin-left:11.85pt;margin-top:37.7pt;width:105.6pt;height:28.85pt;z-index:2516597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">
              <v:textbox style="mso-next-textbox:#_x0000_s1027">
                <w:txbxContent>
                  <w:p w:rsidR="00AC29C2" w:rsidRPr="00C94209" w:rsidRDefault="00AC29C2">
                    <w:pPr>
                      <w:rPr>
                        <w:color w:val="FF0000"/>
                      </w:rPr>
                    </w:pPr>
                    <w:r w:rsidRPr="00C94209">
                      <w:rPr>
                        <w:color w:val="FF0000"/>
                      </w:rPr>
                      <w:t xml:space="preserve">Conexão USB </w:t>
                    </w:r>
                  </w:p>
                </w:txbxContent>
              </v:textbox>
            </v:shape>
          </w:pict>
        </w:r>
      </w:del>
      <w:del w:id="753" w:author="Adam" w:date="2016-11-28T17:58:00Z">
        <w:r w:rsidR="00AC29C2">
          <w:rPr>
            <w:noProof/>
            <w:lang w:eastAsia="pt-BR"/>
          </w:rPr>
          <w:pict>
            <v:shape id="_x0000_s1028" type="#_x0000_t202" style="position:absolute;left:0;text-align:left;margin-left:11.85pt;margin-top:119.7pt;width:113.45pt;height:36.3pt;z-index:2516608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">
              <v:textbox style="mso-next-textbox:#_x0000_s1028">
                <w:txbxContent>
                  <w:p w:rsidR="00AC29C2" w:rsidRPr="00C94209" w:rsidRDefault="00AC29C2" w:rsidP="00C94209">
                    <w:pPr>
                      <w:jc w:val="center"/>
                      <w:rPr>
                        <w:color w:val="FF0000"/>
                      </w:rPr>
                    </w:pPr>
                    <w:r w:rsidRPr="00C94209">
                      <w:rPr>
                        <w:color w:val="FF0000"/>
                      </w:rPr>
                      <w:t>Alimentação fonte externa</w:t>
                    </w:r>
                  </w:p>
                </w:txbxContent>
              </v:textbox>
            </v:shape>
          </w:pict>
        </w:r>
      </w:del>
      <w:del w:id="754" w:author="Adam" w:date="2016-11-28T17:57:00Z">
        <w:r w:rsidR="00EC6740" w:rsidDel="000C1F1D">
          <w:rPr>
            <w:rFonts w:ascii="Arial" w:hAnsi="Arial" w:cs="Arial"/>
            <w:noProof/>
            <w:sz w:val="24"/>
            <w:szCs w:val="24"/>
            <w:lang w:eastAsia="pt-BR"/>
          </w:rPr>
          <w:drawing>
            <wp:inline distT="0" distB="0" distL="0" distR="0" wp14:anchorId="323366A0" wp14:editId="78F4C38A">
              <wp:extent cx="2321560" cy="2178685"/>
              <wp:effectExtent l="0" t="0" r="2540" b="0"/>
              <wp:docPr id="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1560" cy="2178685"/>
                      </a:xfrm>
                      <a:prstGeom prst="rect">
                        <a:avLst/>
                      </a:prstGeom>
                      <a:noFill/>
                      <a:ln>
                        <a:noFill/>
                      </a:ln>
                    </pic:spPr>
                  </pic:pic>
                </a:graphicData>
              </a:graphic>
            </wp:inline>
          </w:drawing>
        </w:r>
      </w:del>
    </w:p>
    <w:p w:rsidR="0009147F" w:rsidRPr="002B2F4D" w:rsidDel="00146E61" w:rsidRDefault="0009147F">
      <w:pPr>
        <w:spacing w:line="360" w:lineRule="auto"/>
        <w:ind w:firstLine="708"/>
        <w:jc w:val="center"/>
        <w:rPr>
          <w:del w:id="755" w:author="Adam" w:date="2016-11-28T19:45:00Z"/>
          <w:rFonts w:ascii="Arial" w:hAnsi="Arial" w:cs="Arial"/>
          <w:sz w:val="20"/>
          <w:szCs w:val="20"/>
        </w:rPr>
        <w:pPrChange w:id="756" w:author="Adam" w:date="2016-11-28T19:45:00Z">
          <w:pPr>
            <w:pStyle w:val="SemEspaamento"/>
            <w:jc w:val="center"/>
          </w:pPr>
        </w:pPrChange>
      </w:pPr>
      <w:del w:id="757" w:author="Adam" w:date="2016-11-28T19:45:00Z">
        <w:r w:rsidRPr="002B2F4D" w:rsidDel="00146E61">
          <w:rPr>
            <w:rFonts w:ascii="Arial" w:hAnsi="Arial" w:cs="Arial"/>
            <w:sz w:val="20"/>
            <w:szCs w:val="20"/>
          </w:rPr>
          <w:delText>Figura 2: Alimentação da Placa ArduinoMega 2560 R3</w:delText>
        </w:r>
      </w:del>
    </w:p>
    <w:p w:rsidR="0009147F" w:rsidDel="00146E61" w:rsidRDefault="0009147F">
      <w:pPr>
        <w:spacing w:line="360" w:lineRule="auto"/>
        <w:ind w:firstLine="708"/>
        <w:jc w:val="center"/>
        <w:rPr>
          <w:del w:id="758" w:author="Adam" w:date="2016-11-28T19:45:00Z"/>
          <w:rFonts w:ascii="Arial" w:hAnsi="Arial" w:cs="Arial"/>
          <w:sz w:val="20"/>
          <w:szCs w:val="20"/>
        </w:rPr>
        <w:pPrChange w:id="759" w:author="Adam" w:date="2016-11-28T19:45:00Z">
          <w:pPr>
            <w:pStyle w:val="SemEspaamento"/>
            <w:jc w:val="center"/>
          </w:pPr>
        </w:pPrChange>
      </w:pPr>
      <w:del w:id="760" w:author="Adam" w:date="2016-11-28T19:45:00Z">
        <w:r w:rsidRPr="002B2F4D" w:rsidDel="00146E61">
          <w:rPr>
            <w:rFonts w:ascii="Arial" w:hAnsi="Arial" w:cs="Arial"/>
            <w:sz w:val="20"/>
            <w:szCs w:val="20"/>
          </w:rPr>
          <w:delText>(fonte: )</w:delText>
        </w:r>
      </w:del>
    </w:p>
    <w:p w:rsidR="00C94209" w:rsidRDefault="00C94209">
      <w:pPr>
        <w:spacing w:line="360" w:lineRule="auto"/>
        <w:ind w:firstLine="708"/>
        <w:jc w:val="center"/>
        <w:rPr>
          <w:rFonts w:ascii="Arial" w:hAnsi="Arial" w:cs="Arial"/>
          <w:sz w:val="20"/>
          <w:szCs w:val="20"/>
        </w:rPr>
        <w:pPrChange w:id="761" w:author="Adam" w:date="2016-11-28T19:45:00Z">
          <w:pPr>
            <w:pStyle w:val="SemEspaamento"/>
            <w:jc w:val="center"/>
          </w:pPr>
        </w:pPrChange>
      </w:pPr>
    </w:p>
    <w:p w:rsidR="00C94209" w:rsidRPr="002B2F4D" w:rsidRDefault="00C94209" w:rsidP="00A101A0">
      <w:pPr>
        <w:pStyle w:val="SemEspaamento"/>
        <w:jc w:val="center"/>
        <w:rPr>
          <w:rFonts w:ascii="Arial" w:hAnsi="Arial" w:cs="Arial"/>
          <w:sz w:val="20"/>
          <w:szCs w:val="20"/>
        </w:rPr>
      </w:pPr>
    </w:p>
    <w:p w:rsidR="0009147F" w:rsidRPr="0015699D" w:rsidRDefault="0009147F">
      <w:pPr>
        <w:pStyle w:val="Ttulo4"/>
        <w:pPrChange w:id="762" w:author="Adam" w:date="2016-11-29T12:27:00Z">
          <w:pPr>
            <w:pStyle w:val="Ttulo3"/>
          </w:pPr>
        </w:pPrChange>
      </w:pPr>
      <w:bookmarkStart w:id="763" w:name="_Toc466010550"/>
      <w:bookmarkStart w:id="764" w:name="_Toc466021400"/>
      <w:bookmarkStart w:id="765" w:name="_Toc468184168"/>
      <w:r w:rsidRPr="0015699D">
        <w:t>2.3.1.1</w:t>
      </w:r>
      <w:r w:rsidRPr="0015699D">
        <w:tab/>
        <w:t>Fonte Externa</w:t>
      </w:r>
      <w:bookmarkEnd w:id="763"/>
      <w:bookmarkEnd w:id="764"/>
      <w:bookmarkEnd w:id="765"/>
    </w:p>
    <w:p w:rsidR="0009147F" w:rsidRDefault="0009147F" w:rsidP="00A101A0">
      <w:pPr>
        <w:pStyle w:val="PargrafodaLista"/>
        <w:spacing w:after="0" w:line="360" w:lineRule="auto"/>
        <w:ind w:left="0" w:firstLine="708"/>
        <w:jc w:val="both"/>
        <w:rPr>
          <w:rFonts w:ascii="Arial" w:hAnsi="Arial" w:cs="Arial"/>
          <w:sz w:val="24"/>
          <w:szCs w:val="24"/>
        </w:rPr>
      </w:pPr>
    </w:p>
    <w:p w:rsidR="00F15284" w:rsidRPr="002F086D" w:rsidRDefault="00763C31" w:rsidP="00A101A0">
      <w:pPr>
        <w:pStyle w:val="PargrafodaLista"/>
        <w:spacing w:after="0" w:line="360" w:lineRule="auto"/>
        <w:ind w:left="0" w:firstLine="708"/>
        <w:jc w:val="both"/>
        <w:rPr>
          <w:rFonts w:ascii="Arial" w:hAnsi="Arial" w:cs="Arial"/>
          <w:sz w:val="24"/>
          <w:szCs w:val="24"/>
          <w:rPrChange w:id="766" w:author="Adam" w:date="2016-11-28T18:23:00Z">
            <w:rPr>
              <w:rFonts w:ascii="Arial" w:hAnsi="Arial" w:cs="Arial"/>
            </w:rPr>
          </w:rPrChange>
        </w:rPr>
      </w:pPr>
      <w:r>
        <w:rPr>
          <w:rFonts w:ascii="Arial" w:hAnsi="Arial" w:cs="Arial"/>
          <w:sz w:val="24"/>
          <w:szCs w:val="24"/>
        </w:rPr>
        <w:t>De</w:t>
      </w:r>
      <w:r w:rsidR="0009147F">
        <w:rPr>
          <w:rFonts w:ascii="Arial" w:hAnsi="Arial" w:cs="Arial"/>
          <w:sz w:val="24"/>
          <w:szCs w:val="24"/>
        </w:rPr>
        <w:t xml:space="preserve"> acordo com </w:t>
      </w:r>
      <w:r w:rsidR="0009147F" w:rsidRPr="002F086D">
        <w:rPr>
          <w:rFonts w:ascii="Arial" w:hAnsi="Arial" w:cs="Arial"/>
          <w:sz w:val="24"/>
          <w:szCs w:val="24"/>
          <w:rPrChange w:id="767" w:author="Adam" w:date="2016-11-28T18:23:00Z">
            <w:rPr>
              <w:rFonts w:ascii="Arial" w:hAnsi="Arial" w:cs="Arial"/>
              <w:color w:val="000000"/>
              <w:sz w:val="24"/>
              <w:szCs w:val="24"/>
            </w:rPr>
          </w:rPrChange>
        </w:rPr>
        <w:t xml:space="preserve">(SOUZA, 2014) </w:t>
      </w:r>
      <w:r w:rsidR="0009147F" w:rsidRPr="002F086D">
        <w:rPr>
          <w:rFonts w:ascii="Arial" w:hAnsi="Arial" w:cs="Arial"/>
          <w:sz w:val="24"/>
          <w:szCs w:val="24"/>
          <w:rPrChange w:id="768" w:author="Adam" w:date="2016-11-28T18:23:00Z">
            <w:rPr>
              <w:rFonts w:ascii="Arial" w:hAnsi="Arial" w:cs="Arial"/>
              <w:highlight w:val="yellow"/>
            </w:rPr>
          </w:rPrChange>
        </w:rPr>
        <w:t>[11]</w:t>
      </w:r>
      <w:r w:rsidR="0009147F" w:rsidRPr="002F086D">
        <w:rPr>
          <w:rFonts w:ascii="Arial" w:hAnsi="Arial" w:cs="Arial"/>
          <w:sz w:val="24"/>
          <w:szCs w:val="24"/>
          <w:rPrChange w:id="769" w:author="Adam" w:date="2016-11-28T18:23:00Z">
            <w:rPr>
              <w:rFonts w:ascii="Arial" w:hAnsi="Arial" w:cs="Arial"/>
            </w:rPr>
          </w:rPrChange>
        </w:rPr>
        <w:t xml:space="preserve"> a alimentação </w:t>
      </w:r>
      <w:r w:rsidR="00944F69" w:rsidRPr="002F086D">
        <w:rPr>
          <w:rFonts w:ascii="Arial" w:hAnsi="Arial" w:cs="Arial"/>
          <w:sz w:val="24"/>
          <w:szCs w:val="24"/>
          <w:rPrChange w:id="770" w:author="Adam" w:date="2016-11-28T18:23:00Z">
            <w:rPr>
              <w:rFonts w:ascii="Arial" w:hAnsi="Arial" w:cs="Arial"/>
            </w:rPr>
          </w:rPrChange>
        </w:rPr>
        <w:t>é feita através d</w:t>
      </w:r>
      <w:ins w:id="771" w:author="Adam" w:date="2016-11-28T17:58:00Z">
        <w:r w:rsidR="000C1F1D" w:rsidRPr="002F086D">
          <w:rPr>
            <w:rFonts w:ascii="Arial" w:hAnsi="Arial" w:cs="Arial"/>
            <w:sz w:val="24"/>
            <w:szCs w:val="24"/>
            <w:rPrChange w:id="772" w:author="Adam" w:date="2016-11-28T18:23:00Z">
              <w:rPr>
                <w:rFonts w:ascii="Arial" w:hAnsi="Arial" w:cs="Arial"/>
              </w:rPr>
            </w:rPrChange>
          </w:rPr>
          <w:t>a tomada de força</w:t>
        </w:r>
      </w:ins>
      <w:del w:id="773" w:author="Adam" w:date="2016-11-28T17:58:00Z">
        <w:r w:rsidR="00944F69" w:rsidRPr="002F086D" w:rsidDel="000C1F1D">
          <w:rPr>
            <w:rFonts w:ascii="Arial" w:hAnsi="Arial" w:cs="Arial"/>
            <w:sz w:val="24"/>
            <w:szCs w:val="24"/>
            <w:rPrChange w:id="774" w:author="Adam" w:date="2016-11-28T18:23:00Z">
              <w:rPr>
                <w:rFonts w:ascii="Arial" w:hAnsi="Arial" w:cs="Arial"/>
              </w:rPr>
            </w:rPrChange>
          </w:rPr>
          <w:delText>o Conector</w:delText>
        </w:r>
      </w:del>
      <w:r w:rsidR="0009147F" w:rsidRPr="002F086D">
        <w:rPr>
          <w:rFonts w:ascii="Arial" w:hAnsi="Arial" w:cs="Arial"/>
          <w:sz w:val="24"/>
          <w:szCs w:val="24"/>
          <w:rPrChange w:id="775" w:author="Adam" w:date="2016-11-28T18:23:00Z">
            <w:rPr>
              <w:rFonts w:ascii="Arial" w:hAnsi="Arial" w:cs="Arial"/>
            </w:rPr>
          </w:rPrChange>
        </w:rPr>
        <w:t>, com tensão entre</w:t>
      </w:r>
      <w:del w:id="776" w:author="Adam" w:date="2016-11-28T17:59:00Z">
        <w:r w:rsidR="0009147F" w:rsidRPr="002F086D" w:rsidDel="000C1F1D">
          <w:rPr>
            <w:rFonts w:ascii="Arial" w:hAnsi="Arial" w:cs="Arial"/>
            <w:sz w:val="24"/>
            <w:szCs w:val="24"/>
            <w:rPrChange w:id="777" w:author="Adam" w:date="2016-11-28T18:23:00Z">
              <w:rPr>
                <w:rFonts w:ascii="Arial" w:hAnsi="Arial" w:cs="Arial"/>
              </w:rPr>
            </w:rPrChange>
          </w:rPr>
          <w:delText xml:space="preserve"> os limites de</w:delText>
        </w:r>
      </w:del>
      <w:r w:rsidR="0009147F" w:rsidRPr="002F086D">
        <w:rPr>
          <w:rFonts w:ascii="Arial" w:hAnsi="Arial" w:cs="Arial"/>
          <w:sz w:val="24"/>
          <w:szCs w:val="24"/>
          <w:rPrChange w:id="778" w:author="Adam" w:date="2016-11-28T18:23:00Z">
            <w:rPr>
              <w:rFonts w:ascii="Arial" w:hAnsi="Arial" w:cs="Arial"/>
            </w:rPr>
          </w:rPrChange>
        </w:rPr>
        <w:t xml:space="preserve"> 6V </w:t>
      </w:r>
      <w:ins w:id="779" w:author="Adam" w:date="2016-11-28T17:59:00Z">
        <w:r w:rsidR="000C1F1D" w:rsidRPr="002F086D">
          <w:rPr>
            <w:rFonts w:ascii="Arial" w:hAnsi="Arial" w:cs="Arial"/>
            <w:sz w:val="24"/>
            <w:szCs w:val="24"/>
            <w:rPrChange w:id="780" w:author="Adam" w:date="2016-11-28T18:23:00Z">
              <w:rPr>
                <w:rFonts w:ascii="Arial" w:hAnsi="Arial" w:cs="Arial"/>
              </w:rPr>
            </w:rPrChange>
          </w:rPr>
          <w:t>e</w:t>
        </w:r>
      </w:ins>
      <w:del w:id="781" w:author="Adam" w:date="2016-11-28T17:59:00Z">
        <w:r w:rsidR="0009147F" w:rsidRPr="002F086D" w:rsidDel="000C1F1D">
          <w:rPr>
            <w:rFonts w:ascii="Arial" w:hAnsi="Arial" w:cs="Arial"/>
            <w:sz w:val="24"/>
            <w:szCs w:val="24"/>
            <w:rPrChange w:id="782" w:author="Adam" w:date="2016-11-28T18:23:00Z">
              <w:rPr>
                <w:rFonts w:ascii="Arial" w:hAnsi="Arial" w:cs="Arial"/>
              </w:rPr>
            </w:rPrChange>
          </w:rPr>
          <w:delText>a</w:delText>
        </w:r>
      </w:del>
      <w:r w:rsidR="0009147F" w:rsidRPr="002F086D">
        <w:rPr>
          <w:rFonts w:ascii="Arial" w:hAnsi="Arial" w:cs="Arial"/>
          <w:sz w:val="24"/>
          <w:szCs w:val="24"/>
          <w:rPrChange w:id="783" w:author="Adam" w:date="2016-11-28T18:23:00Z">
            <w:rPr>
              <w:rFonts w:ascii="Arial" w:hAnsi="Arial" w:cs="Arial"/>
            </w:rPr>
          </w:rPrChange>
        </w:rPr>
        <w:t xml:space="preserve"> 20V</w:t>
      </w:r>
      <w:ins w:id="784" w:author="Adam" w:date="2016-11-28T17:59:00Z">
        <w:r w:rsidR="000C1F1D" w:rsidRPr="002F086D">
          <w:rPr>
            <w:rFonts w:ascii="Arial" w:hAnsi="Arial" w:cs="Arial"/>
            <w:sz w:val="24"/>
            <w:szCs w:val="24"/>
            <w:rPrChange w:id="785" w:author="Adam" w:date="2016-11-28T18:23:00Z">
              <w:rPr>
                <w:rFonts w:ascii="Arial" w:hAnsi="Arial" w:cs="Arial"/>
              </w:rPr>
            </w:rPrChange>
          </w:rPr>
          <w:t xml:space="preserve"> de tensão contínua</w:t>
        </w:r>
      </w:ins>
      <w:r w:rsidR="0009147F" w:rsidRPr="002F086D">
        <w:rPr>
          <w:rFonts w:ascii="Arial" w:hAnsi="Arial" w:cs="Arial"/>
          <w:sz w:val="24"/>
          <w:szCs w:val="24"/>
          <w:rPrChange w:id="786" w:author="Adam" w:date="2016-11-28T18:23:00Z">
            <w:rPr>
              <w:rFonts w:ascii="Arial" w:hAnsi="Arial" w:cs="Arial"/>
            </w:rPr>
          </w:rPrChange>
        </w:rPr>
        <w:t xml:space="preserve">, </w:t>
      </w:r>
      <w:del w:id="787" w:author="Adam" w:date="2016-11-28T17:59:00Z">
        <w:r w:rsidR="0009147F" w:rsidRPr="002F086D" w:rsidDel="000C1F1D">
          <w:rPr>
            <w:rFonts w:ascii="Arial" w:hAnsi="Arial" w:cs="Arial"/>
            <w:sz w:val="24"/>
            <w:szCs w:val="24"/>
            <w:rPrChange w:id="788" w:author="Adam" w:date="2016-11-28T18:23:00Z">
              <w:rPr>
                <w:rFonts w:ascii="Arial" w:hAnsi="Arial" w:cs="Arial"/>
              </w:rPr>
            </w:rPrChange>
          </w:rPr>
          <w:delText>porém o ideal para tensões da fonte externa é entre os valores de</w:delText>
        </w:r>
      </w:del>
      <w:ins w:id="789" w:author="Adam" w:date="2016-11-28T17:59:00Z">
        <w:r w:rsidR="000C1F1D" w:rsidRPr="002F086D">
          <w:rPr>
            <w:rFonts w:ascii="Arial" w:hAnsi="Arial" w:cs="Arial"/>
            <w:sz w:val="24"/>
            <w:szCs w:val="24"/>
            <w:rPrChange w:id="790" w:author="Adam" w:date="2016-11-28T18:23:00Z">
              <w:rPr>
                <w:rFonts w:ascii="Arial" w:hAnsi="Arial" w:cs="Arial"/>
              </w:rPr>
            </w:rPrChange>
          </w:rPr>
          <w:t>recomendado</w:t>
        </w:r>
      </w:ins>
      <w:r w:rsidR="0009147F" w:rsidRPr="002F086D">
        <w:rPr>
          <w:rFonts w:ascii="Arial" w:hAnsi="Arial" w:cs="Arial"/>
          <w:sz w:val="24"/>
          <w:szCs w:val="24"/>
          <w:rPrChange w:id="791" w:author="Adam" w:date="2016-11-28T18:23:00Z">
            <w:rPr>
              <w:rFonts w:ascii="Arial" w:hAnsi="Arial" w:cs="Arial"/>
            </w:rPr>
          </w:rPrChange>
        </w:rPr>
        <w:t xml:space="preserve"> </w:t>
      </w:r>
      <w:ins w:id="792" w:author="Adam" w:date="2016-11-28T17:59:00Z">
        <w:r w:rsidR="000C1F1D" w:rsidRPr="002F086D">
          <w:rPr>
            <w:rFonts w:ascii="Arial" w:hAnsi="Arial" w:cs="Arial"/>
            <w:sz w:val="24"/>
            <w:szCs w:val="24"/>
            <w:rPrChange w:id="793" w:author="Adam" w:date="2016-11-28T18:23:00Z">
              <w:rPr>
                <w:rFonts w:ascii="Arial" w:hAnsi="Arial" w:cs="Arial"/>
              </w:rPr>
            </w:rPrChange>
          </w:rPr>
          <w:t xml:space="preserve">pelo fabricante um suplemento entre </w:t>
        </w:r>
      </w:ins>
      <w:r w:rsidR="0009147F" w:rsidRPr="002F086D">
        <w:rPr>
          <w:rFonts w:ascii="Arial" w:hAnsi="Arial" w:cs="Arial"/>
          <w:sz w:val="24"/>
          <w:szCs w:val="24"/>
          <w:rPrChange w:id="794" w:author="Adam" w:date="2016-11-28T18:23:00Z">
            <w:rPr>
              <w:rFonts w:ascii="Arial" w:hAnsi="Arial" w:cs="Arial"/>
            </w:rPr>
          </w:rPrChange>
        </w:rPr>
        <w:t xml:space="preserve">7V </w:t>
      </w:r>
      <w:ins w:id="795" w:author="Adam" w:date="2016-11-28T17:59:00Z">
        <w:r w:rsidR="000C1F1D" w:rsidRPr="002F086D">
          <w:rPr>
            <w:rFonts w:ascii="Arial" w:hAnsi="Arial" w:cs="Arial"/>
            <w:sz w:val="24"/>
            <w:szCs w:val="24"/>
            <w:rPrChange w:id="796" w:author="Adam" w:date="2016-11-28T18:23:00Z">
              <w:rPr>
                <w:rFonts w:ascii="Arial" w:hAnsi="Arial" w:cs="Arial"/>
              </w:rPr>
            </w:rPrChange>
          </w:rPr>
          <w:t>e</w:t>
        </w:r>
      </w:ins>
      <w:del w:id="797" w:author="Adam" w:date="2016-11-28T17:59:00Z">
        <w:r w:rsidR="0009147F" w:rsidRPr="002F086D" w:rsidDel="000C1F1D">
          <w:rPr>
            <w:rFonts w:ascii="Arial" w:hAnsi="Arial" w:cs="Arial"/>
            <w:sz w:val="24"/>
            <w:szCs w:val="24"/>
            <w:rPrChange w:id="798" w:author="Adam" w:date="2016-11-28T18:23:00Z">
              <w:rPr>
                <w:rFonts w:ascii="Arial" w:hAnsi="Arial" w:cs="Arial"/>
              </w:rPr>
            </w:rPrChange>
          </w:rPr>
          <w:delText>a</w:delText>
        </w:r>
      </w:del>
      <w:r w:rsidR="0009147F" w:rsidRPr="002F086D">
        <w:rPr>
          <w:rFonts w:ascii="Arial" w:hAnsi="Arial" w:cs="Arial"/>
          <w:sz w:val="24"/>
          <w:szCs w:val="24"/>
          <w:rPrChange w:id="799" w:author="Adam" w:date="2016-11-28T18:23:00Z">
            <w:rPr>
              <w:rFonts w:ascii="Arial" w:hAnsi="Arial" w:cs="Arial"/>
            </w:rPr>
          </w:rPrChange>
        </w:rPr>
        <w:t xml:space="preserve"> 12V</w:t>
      </w:r>
      <w:r w:rsidR="00F15284" w:rsidRPr="002F086D">
        <w:rPr>
          <w:rFonts w:ascii="Arial" w:hAnsi="Arial" w:cs="Arial"/>
          <w:sz w:val="24"/>
          <w:szCs w:val="24"/>
          <w:rPrChange w:id="800" w:author="Adam" w:date="2016-11-28T18:23:00Z">
            <w:rPr>
              <w:rFonts w:ascii="Arial" w:hAnsi="Arial" w:cs="Arial"/>
            </w:rPr>
          </w:rPrChange>
        </w:rPr>
        <w:t>.</w:t>
      </w:r>
      <w:ins w:id="801" w:author="Adam" w:date="2016-11-28T18:21:00Z">
        <w:r w:rsidR="00FA2210" w:rsidRPr="002F086D">
          <w:rPr>
            <w:rFonts w:ascii="Arial" w:hAnsi="Arial" w:cs="Arial"/>
            <w:sz w:val="24"/>
            <w:szCs w:val="24"/>
            <w:rPrChange w:id="802" w:author="Adam" w:date="2016-11-28T18:23:00Z">
              <w:rPr>
                <w:rFonts w:ascii="Arial" w:hAnsi="Arial" w:cs="Arial"/>
              </w:rPr>
            </w:rPrChange>
          </w:rPr>
          <w:t xml:space="preserve">Esta alimentação pode ser proveniente de qualquer fonte de tensão contínua, quer seja uma bateria, quer seja um conversor de corrente alternada para corrente contínua. </w:t>
        </w:r>
      </w:ins>
      <w:ins w:id="803" w:author="Adam" w:date="2016-11-28T18:22:00Z">
        <w:r w:rsidR="00FA2210" w:rsidRPr="002F086D">
          <w:rPr>
            <w:rFonts w:ascii="Arial" w:hAnsi="Arial" w:cs="Arial"/>
            <w:sz w:val="24"/>
            <w:szCs w:val="24"/>
            <w:rPrChange w:id="804" w:author="Adam" w:date="2016-11-28T18:23:00Z">
              <w:rPr>
                <w:rFonts w:ascii="Arial" w:hAnsi="Arial" w:cs="Arial"/>
              </w:rPr>
            </w:rPrChange>
          </w:rPr>
          <w:t>O Arduino pode necessita</w:t>
        </w:r>
        <w:r w:rsidR="002F086D" w:rsidRPr="002F086D">
          <w:rPr>
            <w:rFonts w:ascii="Arial" w:hAnsi="Arial" w:cs="Arial"/>
            <w:sz w:val="24"/>
            <w:szCs w:val="24"/>
            <w:rPrChange w:id="805" w:author="Adam" w:date="2016-11-28T18:23:00Z">
              <w:rPr>
                <w:rFonts w:ascii="Arial" w:hAnsi="Arial" w:cs="Arial"/>
              </w:rPr>
            </w:rPrChange>
          </w:rPr>
          <w:t>r de até 1 ampère de alimentação.</w:t>
        </w:r>
      </w:ins>
    </w:p>
    <w:p w:rsidR="0009147F" w:rsidRPr="002F086D" w:rsidRDefault="0009147F" w:rsidP="00A101A0">
      <w:pPr>
        <w:pStyle w:val="PargrafodaLista"/>
        <w:spacing w:after="0" w:line="360" w:lineRule="auto"/>
        <w:ind w:left="0" w:firstLine="708"/>
        <w:jc w:val="both"/>
        <w:rPr>
          <w:rFonts w:ascii="Arial" w:hAnsi="Arial" w:cs="Arial"/>
          <w:sz w:val="24"/>
          <w:szCs w:val="24"/>
          <w:rPrChange w:id="806" w:author="Adam" w:date="2016-11-28T18:23:00Z">
            <w:rPr>
              <w:rFonts w:ascii="Arial" w:hAnsi="Arial" w:cs="Arial"/>
              <w:color w:val="000000"/>
              <w:sz w:val="24"/>
              <w:szCs w:val="24"/>
            </w:rPr>
          </w:rPrChange>
        </w:rPr>
      </w:pPr>
      <w:r w:rsidRPr="002F086D">
        <w:rPr>
          <w:rFonts w:ascii="Arial" w:hAnsi="Arial" w:cs="Arial"/>
          <w:sz w:val="24"/>
          <w:szCs w:val="24"/>
          <w:rPrChange w:id="807" w:author="Adam" w:date="2016-11-28T18:23:00Z">
            <w:rPr>
              <w:rFonts w:ascii="Arial" w:hAnsi="Arial" w:cs="Arial"/>
              <w:color w:val="000000"/>
              <w:sz w:val="24"/>
              <w:szCs w:val="24"/>
            </w:rPr>
          </w:rPrChange>
        </w:rPr>
        <w:t>Para alimentar o circuito utilizou-se uma fonte</w:t>
      </w:r>
      <w:ins w:id="808" w:author="Adam" w:date="2016-11-28T18:00:00Z">
        <w:r w:rsidR="000C1F1D" w:rsidRPr="002F086D">
          <w:rPr>
            <w:rFonts w:ascii="Arial" w:hAnsi="Arial" w:cs="Arial"/>
            <w:sz w:val="24"/>
            <w:szCs w:val="24"/>
            <w:rPrChange w:id="809" w:author="Adam" w:date="2016-11-28T18:23:00Z">
              <w:rPr>
                <w:rFonts w:ascii="Arial" w:hAnsi="Arial" w:cs="Arial"/>
                <w:color w:val="000000"/>
                <w:sz w:val="24"/>
                <w:szCs w:val="24"/>
              </w:rPr>
            </w:rPrChange>
          </w:rPr>
          <w:t xml:space="preserve"> chaveada</w:t>
        </w:r>
      </w:ins>
      <w:r w:rsidRPr="002F086D">
        <w:rPr>
          <w:rFonts w:ascii="Arial" w:hAnsi="Arial" w:cs="Arial"/>
          <w:sz w:val="24"/>
          <w:szCs w:val="24"/>
          <w:rPrChange w:id="810" w:author="Adam" w:date="2016-11-28T18:23:00Z">
            <w:rPr>
              <w:rFonts w:ascii="Arial" w:hAnsi="Arial" w:cs="Arial"/>
              <w:color w:val="000000"/>
              <w:sz w:val="24"/>
              <w:szCs w:val="24"/>
            </w:rPr>
          </w:rPrChange>
        </w:rPr>
        <w:t xml:space="preserve"> externa</w:t>
      </w:r>
      <w:del w:id="811" w:author="Adam" w:date="2016-11-28T18:00:00Z">
        <w:r w:rsidRPr="002F086D" w:rsidDel="000C1F1D">
          <w:rPr>
            <w:rFonts w:ascii="Arial" w:hAnsi="Arial" w:cs="Arial"/>
            <w:sz w:val="24"/>
            <w:szCs w:val="24"/>
            <w:rPrChange w:id="812" w:author="Adam" w:date="2016-11-28T18:23:00Z">
              <w:rPr>
                <w:rFonts w:ascii="Arial" w:hAnsi="Arial" w:cs="Arial"/>
                <w:color w:val="000000"/>
                <w:sz w:val="24"/>
                <w:szCs w:val="24"/>
              </w:rPr>
            </w:rPrChange>
          </w:rPr>
          <w:delText xml:space="preserve"> pronta</w:delText>
        </w:r>
      </w:del>
      <w:ins w:id="813" w:author="Adam" w:date="2016-11-28T18:00:00Z">
        <w:r w:rsidR="000C1F1D" w:rsidRPr="002F086D">
          <w:rPr>
            <w:rFonts w:ascii="Arial" w:hAnsi="Arial" w:cs="Arial"/>
            <w:sz w:val="24"/>
            <w:szCs w:val="24"/>
            <w:rPrChange w:id="814" w:author="Adam" w:date="2016-11-28T18:23:00Z">
              <w:rPr>
                <w:rFonts w:ascii="Arial" w:hAnsi="Arial" w:cs="Arial"/>
                <w:color w:val="000000"/>
                <w:sz w:val="24"/>
                <w:szCs w:val="24"/>
              </w:rPr>
            </w:rPrChange>
          </w:rPr>
          <w:t xml:space="preserve"> </w:t>
        </w:r>
      </w:ins>
      <w:ins w:id="815" w:author="Adam" w:date="2016-11-28T18:01:00Z">
        <w:r w:rsidR="000C1F1D" w:rsidRPr="002F086D">
          <w:rPr>
            <w:rFonts w:ascii="Arial" w:hAnsi="Arial" w:cs="Arial"/>
            <w:sz w:val="24"/>
            <w:szCs w:val="24"/>
            <w:rPrChange w:id="816" w:author="Adam" w:date="2016-11-28T18:23:00Z">
              <w:rPr>
                <w:rFonts w:ascii="Arial" w:hAnsi="Arial" w:cs="Arial"/>
                <w:color w:val="000000"/>
                <w:sz w:val="24"/>
                <w:szCs w:val="24"/>
              </w:rPr>
            </w:rPrChange>
          </w:rPr>
          <w:t>capaz de fornecer tensão de 12 volts em corrente contínua.</w:t>
        </w:r>
      </w:ins>
      <w:del w:id="817" w:author="Adam" w:date="2016-11-28T18:00:00Z">
        <w:r w:rsidRPr="002F086D" w:rsidDel="000C1F1D">
          <w:rPr>
            <w:rFonts w:ascii="Arial" w:hAnsi="Arial" w:cs="Arial"/>
            <w:sz w:val="24"/>
            <w:szCs w:val="24"/>
            <w:rPrChange w:id="818" w:author="Adam" w:date="2016-11-28T18:23:00Z">
              <w:rPr>
                <w:rFonts w:ascii="Arial" w:hAnsi="Arial" w:cs="Arial"/>
                <w:color w:val="000000"/>
                <w:sz w:val="24"/>
                <w:szCs w:val="24"/>
              </w:rPr>
            </w:rPrChange>
          </w:rPr>
          <w:delText xml:space="preserve">. Através da energia elétrica que é fornecida pela rede de 127V, a fonte converterá em tensões desejáveis de 7V a 12V. </w:delText>
        </w:r>
        <w:r w:rsidR="00F15284" w:rsidRPr="002F086D" w:rsidDel="000C1F1D">
          <w:rPr>
            <w:rFonts w:ascii="Arial" w:hAnsi="Arial" w:cs="Arial"/>
            <w:sz w:val="24"/>
            <w:szCs w:val="24"/>
            <w:rPrChange w:id="819" w:author="Adam" w:date="2016-11-28T18:23:00Z">
              <w:rPr>
                <w:rFonts w:ascii="Arial" w:hAnsi="Arial" w:cs="Arial"/>
                <w:color w:val="FF0000"/>
              </w:rPr>
            </w:rPrChange>
          </w:rPr>
          <w:delText>. Esta parte não ficou clara para o Prof Pericles!!!!</w:delText>
        </w:r>
      </w:del>
    </w:p>
    <w:p w:rsidR="0009147F" w:rsidRPr="002F086D" w:rsidRDefault="0009147F" w:rsidP="00A101A0">
      <w:pPr>
        <w:spacing w:line="360" w:lineRule="auto"/>
        <w:ind w:firstLine="708"/>
        <w:jc w:val="both"/>
        <w:rPr>
          <w:rFonts w:ascii="Arial" w:hAnsi="Arial" w:cs="Arial"/>
          <w:sz w:val="24"/>
          <w:szCs w:val="24"/>
          <w:rPrChange w:id="820" w:author="Adam" w:date="2016-11-28T18:23:00Z">
            <w:rPr>
              <w:rFonts w:ascii="Arial" w:hAnsi="Arial" w:cs="Arial"/>
              <w:color w:val="000000"/>
              <w:sz w:val="24"/>
              <w:szCs w:val="24"/>
            </w:rPr>
          </w:rPrChange>
        </w:rPr>
      </w:pPr>
      <w:del w:id="821" w:author="Adam" w:date="2016-11-28T18:01:00Z">
        <w:r w:rsidRPr="002F086D" w:rsidDel="00BD601D">
          <w:rPr>
            <w:rFonts w:ascii="Arial" w:hAnsi="Arial" w:cs="Arial"/>
            <w:sz w:val="24"/>
            <w:szCs w:val="24"/>
            <w:rPrChange w:id="822" w:author="Adam" w:date="2016-11-28T18:23:00Z">
              <w:rPr>
                <w:rFonts w:ascii="Arial" w:hAnsi="Arial" w:cs="Arial"/>
                <w:color w:val="000000"/>
                <w:sz w:val="24"/>
                <w:szCs w:val="24"/>
              </w:rPr>
            </w:rPrChange>
          </w:rPr>
          <w:delText>Quando é feita através de alimentação externa, a placa possui internamente um circuito Regulador de Tensão, pois o microcontrolador tem uma tensão de operação de 5V. Segue abaixo a Figura 3 demonstrando o Regulador de Voltagem da Placa ArduinoMega R3</w:delText>
        </w:r>
      </w:del>
      <w:ins w:id="823" w:author="Adam" w:date="2016-11-28T18:01:00Z">
        <w:r w:rsidR="00BD601D" w:rsidRPr="002F086D">
          <w:rPr>
            <w:rFonts w:ascii="Arial" w:hAnsi="Arial" w:cs="Arial"/>
            <w:sz w:val="24"/>
            <w:szCs w:val="24"/>
            <w:rPrChange w:id="824" w:author="Adam" w:date="2016-11-28T18:23:00Z">
              <w:rPr>
                <w:rFonts w:ascii="Arial" w:hAnsi="Arial" w:cs="Arial"/>
                <w:color w:val="000000"/>
                <w:sz w:val="24"/>
                <w:szCs w:val="24"/>
              </w:rPr>
            </w:rPrChange>
          </w:rPr>
          <w:t>A placa do Arduino possui reguladores de tens</w:t>
        </w:r>
      </w:ins>
      <w:ins w:id="825" w:author="Adam" w:date="2016-11-28T18:02:00Z">
        <w:r w:rsidR="00BD601D" w:rsidRPr="002F086D">
          <w:rPr>
            <w:rFonts w:ascii="Arial" w:hAnsi="Arial" w:cs="Arial"/>
            <w:sz w:val="24"/>
            <w:szCs w:val="24"/>
            <w:rPrChange w:id="826" w:author="Adam" w:date="2016-11-28T18:23:00Z">
              <w:rPr>
                <w:rFonts w:ascii="Arial" w:hAnsi="Arial" w:cs="Arial"/>
                <w:color w:val="000000"/>
                <w:sz w:val="24"/>
                <w:szCs w:val="24"/>
              </w:rPr>
            </w:rPrChange>
          </w:rPr>
          <w:t>ão para 3,3 e 5</w:t>
        </w:r>
      </w:ins>
      <w:ins w:id="827" w:author="Adam" w:date="2016-11-28T18:03:00Z">
        <w:r w:rsidR="00BD601D" w:rsidRPr="002F086D">
          <w:rPr>
            <w:rFonts w:ascii="Arial" w:hAnsi="Arial" w:cs="Arial"/>
            <w:sz w:val="24"/>
            <w:szCs w:val="24"/>
            <w:rPrChange w:id="828" w:author="Adam" w:date="2016-11-28T18:23:00Z">
              <w:rPr>
                <w:rFonts w:ascii="Arial" w:hAnsi="Arial" w:cs="Arial"/>
                <w:color w:val="000000"/>
                <w:sz w:val="24"/>
                <w:szCs w:val="24"/>
              </w:rPr>
            </w:rPrChange>
          </w:rPr>
          <w:t xml:space="preserve"> v</w:t>
        </w:r>
      </w:ins>
      <w:ins w:id="829" w:author="Adam" w:date="2016-11-28T18:02:00Z">
        <w:r w:rsidR="00BD601D" w:rsidRPr="002F086D">
          <w:rPr>
            <w:rFonts w:ascii="Arial" w:hAnsi="Arial" w:cs="Arial"/>
            <w:sz w:val="24"/>
            <w:szCs w:val="24"/>
            <w:rPrChange w:id="830" w:author="Adam" w:date="2016-11-28T18:23:00Z">
              <w:rPr>
                <w:rFonts w:ascii="Arial" w:hAnsi="Arial" w:cs="Arial"/>
                <w:color w:val="000000"/>
                <w:sz w:val="24"/>
                <w:szCs w:val="24"/>
              </w:rPr>
            </w:rPrChange>
          </w:rPr>
          <w:t>olts contínuos, daí a recomendação do fabricante de não se utilizar tensões de entrada abaixo ou acima dos limites.</w:t>
        </w:r>
      </w:ins>
      <w:del w:id="831" w:author="Adam" w:date="2016-11-28T18:03:00Z">
        <w:r w:rsidRPr="002F086D" w:rsidDel="00BD601D">
          <w:rPr>
            <w:rFonts w:ascii="Arial" w:hAnsi="Arial" w:cs="Arial"/>
            <w:sz w:val="24"/>
            <w:szCs w:val="24"/>
            <w:rPrChange w:id="832" w:author="Adam" w:date="2016-11-28T18:23:00Z">
              <w:rPr>
                <w:rFonts w:ascii="Arial" w:hAnsi="Arial" w:cs="Arial"/>
                <w:color w:val="000000"/>
                <w:sz w:val="24"/>
                <w:szCs w:val="24"/>
              </w:rPr>
            </w:rPrChange>
          </w:rPr>
          <w:delText>.</w:delText>
        </w:r>
      </w:del>
      <w:r w:rsidRPr="002F086D">
        <w:rPr>
          <w:rFonts w:ascii="Arial" w:hAnsi="Arial" w:cs="Arial"/>
          <w:sz w:val="24"/>
          <w:szCs w:val="24"/>
          <w:rPrChange w:id="833" w:author="Adam" w:date="2016-11-28T18:23:00Z">
            <w:rPr>
              <w:rFonts w:ascii="Arial" w:hAnsi="Arial" w:cs="Arial"/>
              <w:color w:val="000000"/>
              <w:sz w:val="24"/>
              <w:szCs w:val="24"/>
            </w:rPr>
          </w:rPrChange>
        </w:rPr>
        <w:t xml:space="preserve"> </w:t>
      </w:r>
    </w:p>
    <w:p w:rsidR="00C94209" w:rsidRDefault="00C94209" w:rsidP="00C94209">
      <w:pPr>
        <w:spacing w:line="360" w:lineRule="auto"/>
        <w:ind w:firstLine="708"/>
        <w:jc w:val="both"/>
        <w:rPr>
          <w:rFonts w:ascii="Arial" w:hAnsi="Arial" w:cs="Arial"/>
          <w:color w:val="FF0000"/>
          <w:sz w:val="24"/>
          <w:szCs w:val="24"/>
        </w:rPr>
      </w:pPr>
    </w:p>
    <w:p w:rsidR="00C94209" w:rsidRPr="00C94209" w:rsidDel="00BD601D" w:rsidRDefault="00C94209" w:rsidP="00C94209">
      <w:pPr>
        <w:spacing w:line="360" w:lineRule="auto"/>
        <w:ind w:firstLine="708"/>
        <w:jc w:val="both"/>
        <w:rPr>
          <w:del w:id="834" w:author="Adam" w:date="2016-11-28T18:03:00Z"/>
          <w:rFonts w:ascii="Arial" w:hAnsi="Arial" w:cs="Arial"/>
          <w:color w:val="FF0000"/>
          <w:sz w:val="24"/>
          <w:szCs w:val="24"/>
        </w:rPr>
      </w:pPr>
      <w:del w:id="835" w:author="Adam" w:date="2016-11-28T18:03:00Z">
        <w:r w:rsidRPr="00C94209" w:rsidDel="00BD601D">
          <w:rPr>
            <w:rFonts w:ascii="Arial" w:hAnsi="Arial" w:cs="Arial"/>
            <w:color w:val="FF0000"/>
            <w:sz w:val="24"/>
            <w:szCs w:val="24"/>
          </w:rPr>
          <w:delText>ARRUMAR ESTA FIGURA</w:delText>
        </w:r>
        <w:r w:rsidR="00F15284" w:rsidDel="00BD601D">
          <w:rPr>
            <w:rFonts w:ascii="Arial" w:hAnsi="Arial" w:cs="Arial"/>
            <w:color w:val="FF0000"/>
            <w:sz w:val="24"/>
            <w:szCs w:val="24"/>
          </w:rPr>
          <w:delText xml:space="preserve"> colocar a seta no software “Greenslot”</w:delText>
        </w:r>
      </w:del>
    </w:p>
    <w:p w:rsidR="00C94209" w:rsidRDefault="00C94209" w:rsidP="00A101A0">
      <w:pPr>
        <w:spacing w:line="360" w:lineRule="auto"/>
        <w:ind w:firstLine="708"/>
        <w:jc w:val="both"/>
        <w:rPr>
          <w:rFonts w:ascii="Arial" w:hAnsi="Arial" w:cs="Arial"/>
          <w:color w:val="000000"/>
          <w:sz w:val="24"/>
          <w:szCs w:val="24"/>
        </w:rPr>
      </w:pPr>
    </w:p>
    <w:p w:rsidR="00146E61" w:rsidRDefault="00EC6740">
      <w:pPr>
        <w:pStyle w:val="SemEspaamento"/>
        <w:keepNext/>
        <w:jc w:val="center"/>
        <w:rPr>
          <w:ins w:id="836" w:author="Adam" w:date="2016-11-28T19:46:00Z"/>
        </w:rPr>
        <w:pPrChange w:id="837" w:author="Adam" w:date="2016-11-28T19:46:00Z">
          <w:pPr>
            <w:pStyle w:val="SemEspaamento"/>
            <w:jc w:val="center"/>
          </w:pPr>
        </w:pPrChange>
      </w:pPr>
      <w:del w:id="838" w:author="Adam" w:date="2016-11-28T18:19:00Z">
        <w:r w:rsidDel="00FA2210">
          <w:rPr>
            <w:rFonts w:ascii="Arial" w:hAnsi="Arial" w:cs="Arial"/>
            <w:noProof/>
            <w:color w:val="000000"/>
            <w:sz w:val="24"/>
            <w:szCs w:val="24"/>
            <w:lang w:eastAsia="pt-BR"/>
          </w:rPr>
          <w:lastRenderedPageBreak/>
          <w:drawing>
            <wp:inline distT="0" distB="0" distL="0" distR="0" wp14:anchorId="60FE86E8" wp14:editId="1F8A6333">
              <wp:extent cx="1916430" cy="1868805"/>
              <wp:effectExtent l="0" t="0" r="7620" b="0"/>
              <wp:docPr id="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16430" cy="1868805"/>
                      </a:xfrm>
                      <a:prstGeom prst="rect">
                        <a:avLst/>
                      </a:prstGeom>
                      <a:noFill/>
                      <a:ln>
                        <a:noFill/>
                      </a:ln>
                    </pic:spPr>
                  </pic:pic>
                </a:graphicData>
              </a:graphic>
            </wp:inline>
          </w:drawing>
        </w:r>
      </w:del>
      <w:ins w:id="839" w:author="Adam" w:date="2016-11-28T18:19:00Z">
        <w:r w:rsidR="00FA2210" w:rsidRPr="00FA2210">
          <w:rPr>
            <w:noProof/>
            <w:lang w:eastAsia="pt-BR"/>
          </w:rPr>
          <w:t xml:space="preserve"> </w:t>
        </w:r>
        <w:r w:rsidR="00FA2210" w:rsidRPr="00FA2210">
          <w:rPr>
            <w:rFonts w:ascii="Arial" w:hAnsi="Arial" w:cs="Arial"/>
            <w:noProof/>
            <w:color w:val="000000"/>
            <w:sz w:val="24"/>
            <w:szCs w:val="24"/>
            <w:lang w:eastAsia="pt-BR"/>
          </w:rPr>
          <w:drawing>
            <wp:inline distT="0" distB="0" distL="0" distR="0" wp14:anchorId="1B0C6B1B" wp14:editId="46759A8A">
              <wp:extent cx="3200400" cy="3300129"/>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4434" cy="3304289"/>
                      </a:xfrm>
                      <a:prstGeom prst="rect">
                        <a:avLst/>
                      </a:prstGeom>
                    </pic:spPr>
                  </pic:pic>
                </a:graphicData>
              </a:graphic>
            </wp:inline>
          </w:drawing>
        </w:r>
      </w:ins>
    </w:p>
    <w:p w:rsidR="00146E61" w:rsidRPr="00C30F18" w:rsidRDefault="00146E61">
      <w:pPr>
        <w:pStyle w:val="Legenda"/>
        <w:rPr>
          <w:ins w:id="840" w:author="Adam" w:date="2016-11-28T19:46:00Z"/>
        </w:rPr>
        <w:pPrChange w:id="841" w:author="Adam" w:date="2016-11-29T12:31:00Z">
          <w:pPr>
            <w:pStyle w:val="SemEspaamento"/>
            <w:jc w:val="center"/>
          </w:pPr>
        </w:pPrChange>
      </w:pPr>
      <w:bookmarkStart w:id="842" w:name="_Toc468179852"/>
      <w:ins w:id="843" w:author="Adam" w:date="2016-11-28T19:46:00Z">
        <w:r w:rsidRPr="00C30F18">
          <w:t xml:space="preserve">Figura </w:t>
        </w:r>
        <w:r w:rsidRPr="00C30F18">
          <w:fldChar w:fldCharType="begin"/>
        </w:r>
        <w:r w:rsidRPr="00C30F18">
          <w:instrText xml:space="preserve"> SEQ Figura \* ARABIC </w:instrText>
        </w:r>
      </w:ins>
      <w:r w:rsidRPr="00C30F18">
        <w:fldChar w:fldCharType="separate"/>
      </w:r>
      <w:ins w:id="844" w:author="Adam" w:date="2016-11-29T13:06:00Z">
        <w:r w:rsidR="00AC29C2">
          <w:rPr>
            <w:noProof/>
          </w:rPr>
          <w:t>3</w:t>
        </w:r>
      </w:ins>
      <w:ins w:id="845" w:author="Adam" w:date="2016-11-28T19:46:00Z">
        <w:r w:rsidRPr="00C30F18">
          <w:fldChar w:fldCharType="end"/>
        </w:r>
        <w:r w:rsidRPr="00C30F18">
          <w:t xml:space="preserve"> - Regulador de Tensão </w:t>
        </w:r>
        <w:proofErr w:type="spellStart"/>
        <w:r w:rsidRPr="00C30F18">
          <w:t>ArduinoMega</w:t>
        </w:r>
        <w:proofErr w:type="spellEnd"/>
        <w:r w:rsidRPr="00C30F18">
          <w:t xml:space="preserve"> 2560 R3</w:t>
        </w:r>
        <w:bookmarkEnd w:id="842"/>
      </w:ins>
    </w:p>
    <w:p w:rsidR="00146E61" w:rsidRPr="002B2F4D" w:rsidRDefault="00146E61">
      <w:pPr>
        <w:pStyle w:val="Legenda"/>
        <w:rPr>
          <w:ins w:id="846" w:author="Adam" w:date="2016-11-28T19:46:00Z"/>
        </w:rPr>
        <w:pPrChange w:id="847" w:author="Adam" w:date="2016-11-29T12:31:00Z">
          <w:pPr>
            <w:pStyle w:val="SemEspaamento"/>
            <w:jc w:val="center"/>
          </w:pPr>
        </w:pPrChange>
      </w:pPr>
      <w:ins w:id="848" w:author="Adam" w:date="2016-11-28T19:46:00Z">
        <w:r w:rsidRPr="00C30F18">
          <w:t xml:space="preserve"> </w:t>
        </w:r>
        <w:proofErr w:type="gramStart"/>
        <w:r w:rsidRPr="002B2F4D">
          <w:t>( fonte</w:t>
        </w:r>
        <w:proofErr w:type="gramEnd"/>
        <w:r w:rsidRPr="002B2F4D">
          <w:t xml:space="preserve">: </w:t>
        </w:r>
        <w:r>
          <w:fldChar w:fldCharType="begin"/>
        </w:r>
        <w:r>
          <w:instrText xml:space="preserve"> HYPERLINK "https://www.arduino.cc/en/Main/arduinoBoardMega" </w:instrText>
        </w:r>
        <w:r>
          <w:fldChar w:fldCharType="separate"/>
        </w:r>
        <w:r w:rsidRPr="00146E61">
          <w:rPr>
            <w:rPrChange w:id="849" w:author="Adam" w:date="2016-11-28T19:47:00Z">
              <w:rPr>
                <w:rStyle w:val="Hyperlink"/>
                <w:rFonts w:cs="Arial"/>
              </w:rPr>
            </w:rPrChange>
          </w:rPr>
          <w:t>https://www.arduino.cc/en/Main/arduinoBoardMega</w:t>
        </w:r>
        <w:r>
          <w:fldChar w:fldCharType="end"/>
        </w:r>
        <w:r w:rsidRPr="002B2F4D">
          <w:t>acessado em 10/2016)</w:t>
        </w:r>
      </w:ins>
    </w:p>
    <w:p w:rsidR="0009147F" w:rsidDel="00146E61" w:rsidRDefault="00146E61">
      <w:pPr>
        <w:pStyle w:val="Legenda"/>
        <w:rPr>
          <w:del w:id="850" w:author="Adam" w:date="2016-11-28T19:46:00Z"/>
        </w:rPr>
        <w:pPrChange w:id="851" w:author="Adam" w:date="2016-11-29T12:31:00Z">
          <w:pPr>
            <w:pStyle w:val="SemEspaamento"/>
            <w:jc w:val="center"/>
          </w:pPr>
        </w:pPrChange>
      </w:pPr>
      <w:ins w:id="852" w:author="Adam" w:date="2016-11-28T19:46:00Z">
        <w:r w:rsidDel="00146E61">
          <w:t xml:space="preserve"> </w:t>
        </w:r>
      </w:ins>
    </w:p>
    <w:p w:rsidR="0009147F" w:rsidDel="00146E61" w:rsidRDefault="0009147F">
      <w:pPr>
        <w:pStyle w:val="Legenda"/>
        <w:rPr>
          <w:del w:id="853" w:author="Adam" w:date="2016-11-28T19:46:00Z"/>
        </w:rPr>
        <w:pPrChange w:id="854" w:author="Adam" w:date="2016-11-29T12:31:00Z">
          <w:pPr>
            <w:pStyle w:val="SemEspaamento"/>
            <w:jc w:val="center"/>
          </w:pPr>
        </w:pPrChange>
      </w:pPr>
    </w:p>
    <w:p w:rsidR="0009147F" w:rsidRPr="002B2F4D" w:rsidDel="00146E61" w:rsidRDefault="0009147F">
      <w:pPr>
        <w:pStyle w:val="Legenda"/>
        <w:rPr>
          <w:del w:id="855" w:author="Adam" w:date="2016-11-28T19:46:00Z"/>
        </w:rPr>
        <w:pPrChange w:id="856" w:author="Adam" w:date="2016-11-29T12:31:00Z">
          <w:pPr>
            <w:pStyle w:val="SemEspaamento"/>
            <w:jc w:val="center"/>
          </w:pPr>
        </w:pPrChange>
      </w:pPr>
      <w:del w:id="857" w:author="Adam" w:date="2016-11-28T19:46:00Z">
        <w:r w:rsidRPr="002B2F4D" w:rsidDel="00146E61">
          <w:delText>Figura 3: Regulador de Voltagem ArduinoMega 2560 R3</w:delText>
        </w:r>
      </w:del>
    </w:p>
    <w:p w:rsidR="0009147F" w:rsidRPr="002B2F4D" w:rsidDel="00146E61" w:rsidRDefault="0009147F">
      <w:pPr>
        <w:pStyle w:val="Legenda"/>
        <w:rPr>
          <w:del w:id="858" w:author="Adam" w:date="2016-11-28T19:46:00Z"/>
        </w:rPr>
        <w:pPrChange w:id="859" w:author="Adam" w:date="2016-11-29T12:31:00Z">
          <w:pPr>
            <w:pStyle w:val="SemEspaamento"/>
            <w:jc w:val="center"/>
          </w:pPr>
        </w:pPrChange>
      </w:pPr>
      <w:del w:id="860" w:author="Adam" w:date="2016-11-28T19:46:00Z">
        <w:r w:rsidRPr="002B2F4D" w:rsidDel="00146E61">
          <w:delText>( fonte: acessado em 10/2016)</w:delText>
        </w:r>
      </w:del>
    </w:p>
    <w:p w:rsidR="0009147F" w:rsidRDefault="0009147F">
      <w:pPr>
        <w:pStyle w:val="Legenda"/>
        <w:pPrChange w:id="861" w:author="Adam" w:date="2016-11-29T12:31:00Z">
          <w:pPr>
            <w:spacing w:line="360" w:lineRule="auto"/>
            <w:ind w:firstLine="708"/>
            <w:jc w:val="both"/>
          </w:pPr>
        </w:pPrChange>
      </w:pPr>
    </w:p>
    <w:p w:rsidR="0009147F" w:rsidRPr="00311CBC" w:rsidRDefault="0009147F" w:rsidP="00190E4A">
      <w:pPr>
        <w:pStyle w:val="Ttulo3"/>
      </w:pPr>
      <w:bookmarkStart w:id="862" w:name="_Toc466010551"/>
      <w:bookmarkStart w:id="863" w:name="_Toc466021401"/>
      <w:bookmarkStart w:id="864" w:name="_Toc468184169"/>
      <w:r w:rsidRPr="00311CBC">
        <w:t>2.3.1.2</w:t>
      </w:r>
      <w:r w:rsidRPr="00311CBC">
        <w:tab/>
        <w:t>Conexão USB</w:t>
      </w:r>
      <w:bookmarkEnd w:id="862"/>
      <w:bookmarkEnd w:id="863"/>
      <w:bookmarkEnd w:id="864"/>
    </w:p>
    <w:p w:rsidR="0009147F" w:rsidRDefault="0009147F" w:rsidP="00A101A0">
      <w:pPr>
        <w:spacing w:line="360" w:lineRule="auto"/>
        <w:ind w:firstLine="708"/>
        <w:jc w:val="both"/>
        <w:rPr>
          <w:rFonts w:ascii="Arial" w:hAnsi="Arial" w:cs="Arial"/>
          <w:color w:val="000000"/>
          <w:sz w:val="24"/>
          <w:szCs w:val="24"/>
        </w:rPr>
      </w:pPr>
    </w:p>
    <w:p w:rsidR="0009147F" w:rsidRDefault="0009147F" w:rsidP="00A101A0">
      <w:pPr>
        <w:spacing w:line="360" w:lineRule="auto"/>
        <w:ind w:firstLine="708"/>
        <w:jc w:val="both"/>
        <w:rPr>
          <w:rFonts w:ascii="Arial" w:hAnsi="Arial" w:cs="Arial"/>
          <w:color w:val="000000"/>
          <w:sz w:val="24"/>
          <w:szCs w:val="24"/>
        </w:rPr>
      </w:pPr>
      <w:r>
        <w:rPr>
          <w:rFonts w:ascii="Arial" w:hAnsi="Arial" w:cs="Arial"/>
          <w:color w:val="000000"/>
          <w:sz w:val="24"/>
          <w:szCs w:val="24"/>
        </w:rPr>
        <w:t>Quando a alimentação é feita através da conexão USB</w:t>
      </w:r>
      <w:ins w:id="865" w:author="Adam" w:date="2016-11-28T18:24:00Z">
        <w:r w:rsidR="002F086D">
          <w:rPr>
            <w:rFonts w:ascii="Arial" w:hAnsi="Arial" w:cs="Arial"/>
            <w:color w:val="000000"/>
            <w:sz w:val="24"/>
            <w:szCs w:val="24"/>
          </w:rPr>
          <w:t xml:space="preserve"> conectada a um computador pessoal</w:t>
        </w:r>
      </w:ins>
      <w:ins w:id="866" w:author="Adam" w:date="2016-11-28T18:23:00Z">
        <w:r w:rsidR="002F086D">
          <w:rPr>
            <w:rFonts w:ascii="Arial" w:hAnsi="Arial" w:cs="Arial"/>
            <w:color w:val="000000"/>
            <w:sz w:val="24"/>
            <w:szCs w:val="24"/>
          </w:rPr>
          <w:t xml:space="preserve">, </w:t>
        </w:r>
      </w:ins>
      <w:del w:id="867" w:author="Adam" w:date="2016-11-28T18:23:00Z">
        <w:r w:rsidDel="002F086D">
          <w:rPr>
            <w:rFonts w:ascii="Arial" w:hAnsi="Arial" w:cs="Arial"/>
            <w:color w:val="000000"/>
            <w:sz w:val="24"/>
            <w:szCs w:val="24"/>
          </w:rPr>
          <w:delText>, este circuito já possui uma tensão de alimentação de</w:delText>
        </w:r>
      </w:del>
      <w:ins w:id="868" w:author="Adam" w:date="2016-11-28T18:23:00Z">
        <w:r w:rsidR="002F086D">
          <w:rPr>
            <w:rFonts w:ascii="Arial" w:hAnsi="Arial" w:cs="Arial"/>
            <w:color w:val="000000"/>
            <w:sz w:val="24"/>
            <w:szCs w:val="24"/>
          </w:rPr>
          <w:t xml:space="preserve">uma tensão de </w:t>
        </w:r>
      </w:ins>
      <w:del w:id="869" w:author="Adam" w:date="2016-11-28T18:23:00Z">
        <w:r w:rsidDel="002F086D">
          <w:rPr>
            <w:rFonts w:ascii="Arial" w:hAnsi="Arial" w:cs="Arial"/>
            <w:color w:val="000000"/>
            <w:sz w:val="24"/>
            <w:szCs w:val="24"/>
          </w:rPr>
          <w:delText xml:space="preserve"> </w:delText>
        </w:r>
      </w:del>
      <w:r>
        <w:rPr>
          <w:rFonts w:ascii="Arial" w:hAnsi="Arial" w:cs="Arial"/>
          <w:color w:val="000000"/>
          <w:sz w:val="24"/>
          <w:szCs w:val="24"/>
        </w:rPr>
        <w:t>5</w:t>
      </w:r>
      <w:ins w:id="870" w:author="Adam" w:date="2016-11-28T18:24:00Z">
        <w:r w:rsidR="002F086D">
          <w:rPr>
            <w:rFonts w:ascii="Arial" w:hAnsi="Arial" w:cs="Arial"/>
            <w:color w:val="000000"/>
            <w:sz w:val="24"/>
            <w:szCs w:val="24"/>
          </w:rPr>
          <w:t xml:space="preserve"> volts regulados é fornecida </w:t>
        </w:r>
      </w:ins>
      <w:ins w:id="871" w:author="Adam" w:date="2016-11-28T18:25:00Z">
        <w:r w:rsidR="002F086D">
          <w:rPr>
            <w:rFonts w:ascii="Arial" w:hAnsi="Arial" w:cs="Arial"/>
            <w:color w:val="000000"/>
            <w:sz w:val="24"/>
            <w:szCs w:val="24"/>
          </w:rPr>
          <w:t>ao circuito da placa</w:t>
        </w:r>
      </w:ins>
      <w:ins w:id="872" w:author="Adam" w:date="2016-11-28T18:24:00Z">
        <w:r w:rsidR="002F086D">
          <w:rPr>
            <w:rFonts w:ascii="Arial" w:hAnsi="Arial" w:cs="Arial"/>
            <w:color w:val="000000"/>
            <w:sz w:val="24"/>
            <w:szCs w:val="24"/>
          </w:rPr>
          <w:t xml:space="preserve">. Apesar de o </w:t>
        </w:r>
        <w:proofErr w:type="spellStart"/>
        <w:r w:rsidR="002F086D">
          <w:rPr>
            <w:rFonts w:ascii="Arial" w:hAnsi="Arial" w:cs="Arial"/>
            <w:color w:val="000000"/>
            <w:sz w:val="24"/>
            <w:szCs w:val="24"/>
          </w:rPr>
          <w:t>microcontrolador</w:t>
        </w:r>
        <w:proofErr w:type="spellEnd"/>
        <w:r w:rsidR="002F086D">
          <w:rPr>
            <w:rFonts w:ascii="Arial" w:hAnsi="Arial" w:cs="Arial"/>
            <w:color w:val="000000"/>
            <w:sz w:val="24"/>
            <w:szCs w:val="24"/>
          </w:rPr>
          <w:t xml:space="preserve"> funcionar normalmente, as portas USB </w:t>
        </w:r>
      </w:ins>
      <w:ins w:id="873" w:author="Adam" w:date="2016-11-28T18:26:00Z">
        <w:r w:rsidR="002F086D">
          <w:rPr>
            <w:rFonts w:ascii="Arial" w:hAnsi="Arial" w:cs="Arial"/>
            <w:color w:val="000000"/>
            <w:sz w:val="24"/>
            <w:szCs w:val="24"/>
          </w:rPr>
          <w:t xml:space="preserve">usualmente não fornecem mais que </w:t>
        </w:r>
      </w:ins>
      <w:ins w:id="874" w:author="Adam" w:date="2016-11-28T18:29:00Z">
        <w:r w:rsidR="00887606">
          <w:rPr>
            <w:rFonts w:ascii="Arial" w:hAnsi="Arial" w:cs="Arial"/>
            <w:color w:val="000000"/>
            <w:sz w:val="24"/>
            <w:szCs w:val="24"/>
          </w:rPr>
          <w:t xml:space="preserve">500mA na sua versão 2.0 ou 990mA em sua versão 3.0, o que </w:t>
        </w:r>
      </w:ins>
      <w:ins w:id="875" w:author="Adam" w:date="2016-11-28T18:30:00Z">
        <w:r w:rsidR="00887606">
          <w:rPr>
            <w:rFonts w:ascii="Arial" w:hAnsi="Arial" w:cs="Arial"/>
            <w:color w:val="000000"/>
            <w:sz w:val="24"/>
            <w:szCs w:val="24"/>
          </w:rPr>
          <w:t>pode tornar esta alimentação inviável para alguns projetos.</w:t>
        </w:r>
      </w:ins>
      <w:ins w:id="876" w:author="Adam" w:date="2016-11-28T18:26:00Z">
        <w:r w:rsidR="002F086D">
          <w:rPr>
            <w:rFonts w:ascii="Arial" w:hAnsi="Arial" w:cs="Arial"/>
            <w:color w:val="000000"/>
            <w:sz w:val="24"/>
            <w:szCs w:val="24"/>
          </w:rPr>
          <w:t xml:space="preserve"> </w:t>
        </w:r>
      </w:ins>
      <w:del w:id="877" w:author="Adam" w:date="2016-11-28T18:24:00Z">
        <w:r w:rsidDel="002F086D">
          <w:rPr>
            <w:rFonts w:ascii="Arial" w:hAnsi="Arial" w:cs="Arial"/>
            <w:color w:val="000000"/>
            <w:sz w:val="24"/>
            <w:szCs w:val="24"/>
          </w:rPr>
          <w:delText>V</w:delText>
        </w:r>
      </w:del>
      <w:del w:id="878" w:author="Adam" w:date="2016-11-28T18:26:00Z">
        <w:r w:rsidDel="002F086D">
          <w:rPr>
            <w:rFonts w:ascii="Arial" w:hAnsi="Arial" w:cs="Arial"/>
            <w:color w:val="000000"/>
            <w:sz w:val="24"/>
            <w:szCs w:val="24"/>
          </w:rPr>
          <w:delText xml:space="preserve"> </w:delText>
        </w:r>
      </w:del>
      <w:del w:id="879" w:author="Adam" w:date="2016-11-28T18:29:00Z">
        <w:r w:rsidDel="00887606">
          <w:rPr>
            <w:rFonts w:ascii="Arial" w:hAnsi="Arial" w:cs="Arial"/>
            <w:color w:val="000000"/>
            <w:sz w:val="24"/>
            <w:szCs w:val="24"/>
          </w:rPr>
          <w:delText>que é adequado ao microcontrol</w:delText>
        </w:r>
      </w:del>
      <w:del w:id="880" w:author="Adam" w:date="2016-11-28T18:30:00Z">
        <w:r w:rsidDel="00887606">
          <w:rPr>
            <w:rFonts w:ascii="Arial" w:hAnsi="Arial" w:cs="Arial"/>
            <w:color w:val="000000"/>
            <w:sz w:val="24"/>
            <w:szCs w:val="24"/>
          </w:rPr>
          <w:delText>ador. Sendo assim não há necessidade do Regulador de Tensão interno a placa. É a forma mais fácil de energizar o arduino, porém viável apenas para pequenos experimentos.</w:delText>
        </w:r>
      </w:del>
      <w:r>
        <w:rPr>
          <w:rFonts w:ascii="Arial" w:hAnsi="Arial" w:cs="Arial"/>
          <w:color w:val="000000"/>
          <w:sz w:val="24"/>
          <w:szCs w:val="24"/>
        </w:rPr>
        <w:t xml:space="preserve">   </w:t>
      </w:r>
    </w:p>
    <w:p w:rsidR="0009147F" w:rsidDel="00887606" w:rsidRDefault="0009147F" w:rsidP="00A101A0">
      <w:pPr>
        <w:pStyle w:val="Ttulo3"/>
        <w:rPr>
          <w:del w:id="881" w:author="Adam" w:date="2016-11-28T18:30:00Z"/>
        </w:rPr>
      </w:pPr>
    </w:p>
    <w:p w:rsidR="0009147F" w:rsidRDefault="0009147F" w:rsidP="00A101A0">
      <w:pPr>
        <w:rPr>
          <w:ins w:id="882" w:author="Adam" w:date="2016-11-28T18:32:00Z"/>
          <w:lang w:eastAsia="pt-BR"/>
        </w:rPr>
      </w:pPr>
    </w:p>
    <w:p w:rsidR="00887606" w:rsidRPr="00A101A0" w:rsidRDefault="00887606" w:rsidP="00A101A0">
      <w:pPr>
        <w:rPr>
          <w:lang w:eastAsia="pt-BR"/>
        </w:rPr>
      </w:pPr>
      <w:ins w:id="883" w:author="Adam" w:date="2016-11-28T18:33:00Z">
        <w:r>
          <w:rPr>
            <w:lang w:eastAsia="pt-BR"/>
          </w:rPr>
          <w:t>CONSIDERAR A RETIRADA DO ITEM 2.3.1.3 POR COMPLETO POR MOTIVO DE REDUNDÂNCIA</w:t>
        </w:r>
      </w:ins>
    </w:p>
    <w:p w:rsidR="0009147F" w:rsidRPr="00311CBC" w:rsidRDefault="0009147F" w:rsidP="00190E4A">
      <w:pPr>
        <w:pStyle w:val="Ttulo3"/>
      </w:pPr>
      <w:bookmarkStart w:id="884" w:name="_Toc466010552"/>
      <w:bookmarkStart w:id="885" w:name="_Toc466021402"/>
      <w:bookmarkStart w:id="886" w:name="_Toc468184170"/>
      <w:r w:rsidRPr="00311CBC">
        <w:t>2.3.1.3</w:t>
      </w:r>
      <w:r w:rsidRPr="00311CBC">
        <w:tab/>
        <w:t>Blocos específicos para alimentação</w:t>
      </w:r>
      <w:bookmarkEnd w:id="884"/>
      <w:bookmarkEnd w:id="885"/>
      <w:bookmarkEnd w:id="886"/>
    </w:p>
    <w:p w:rsidR="0009147F" w:rsidRDefault="0009147F" w:rsidP="00A101A0">
      <w:pPr>
        <w:spacing w:line="360" w:lineRule="auto"/>
        <w:ind w:firstLine="708"/>
        <w:rPr>
          <w:rFonts w:ascii="Arial" w:hAnsi="Arial" w:cs="Arial"/>
          <w:color w:val="000000"/>
          <w:sz w:val="24"/>
          <w:szCs w:val="24"/>
        </w:rPr>
      </w:pPr>
    </w:p>
    <w:p w:rsidR="0009147F" w:rsidRPr="00CB7B6F" w:rsidRDefault="0009147F" w:rsidP="00A101A0">
      <w:pPr>
        <w:ind w:firstLine="708"/>
        <w:jc w:val="both"/>
        <w:rPr>
          <w:lang w:eastAsia="pt-BR"/>
        </w:rPr>
      </w:pPr>
      <w:r>
        <w:rPr>
          <w:rFonts w:ascii="Arial" w:hAnsi="Arial" w:cs="Arial"/>
          <w:color w:val="000000"/>
          <w:sz w:val="24"/>
          <w:szCs w:val="24"/>
        </w:rPr>
        <w:t xml:space="preserve">A Figura 4 mostra os conectores de alimentação, onde são alocados </w:t>
      </w:r>
      <w:r w:rsidRPr="00F15284">
        <w:rPr>
          <w:rFonts w:ascii="Arial" w:hAnsi="Arial" w:cs="Arial"/>
          <w:i/>
          <w:sz w:val="24"/>
          <w:szCs w:val="24"/>
        </w:rPr>
        <w:t>Shields</w:t>
      </w:r>
      <w:r w:rsidRPr="00F15284">
        <w:rPr>
          <w:rFonts w:ascii="Arial" w:hAnsi="Arial" w:cs="Arial"/>
          <w:i/>
          <w:color w:val="FF0000"/>
          <w:sz w:val="24"/>
          <w:szCs w:val="24"/>
        </w:rPr>
        <w:t xml:space="preserve"> </w:t>
      </w:r>
      <w:r w:rsidR="00F15284">
        <w:rPr>
          <w:rFonts w:ascii="Arial" w:hAnsi="Arial" w:cs="Arial"/>
          <w:i/>
          <w:color w:val="FF0000"/>
          <w:sz w:val="24"/>
          <w:szCs w:val="24"/>
        </w:rPr>
        <w:t>&lt;</w:t>
      </w:r>
      <w:r w:rsidR="00F15284" w:rsidRPr="00F15284">
        <w:rPr>
          <w:rFonts w:ascii="Arial" w:hAnsi="Arial" w:cs="Arial"/>
          <w:color w:val="FF0000"/>
          <w:sz w:val="24"/>
          <w:szCs w:val="24"/>
        </w:rPr>
        <w:t xml:space="preserve">perguntar para o </w:t>
      </w:r>
      <w:proofErr w:type="spellStart"/>
      <w:r w:rsidR="00F15284" w:rsidRPr="00F15284">
        <w:rPr>
          <w:rFonts w:ascii="Arial" w:hAnsi="Arial" w:cs="Arial"/>
          <w:color w:val="FF0000"/>
          <w:sz w:val="24"/>
          <w:szCs w:val="24"/>
        </w:rPr>
        <w:t>Prof</w:t>
      </w:r>
      <w:proofErr w:type="spellEnd"/>
      <w:r w:rsidR="00F15284" w:rsidRPr="00F15284">
        <w:rPr>
          <w:rFonts w:ascii="Arial" w:hAnsi="Arial" w:cs="Arial"/>
          <w:color w:val="FF0000"/>
          <w:sz w:val="24"/>
          <w:szCs w:val="24"/>
        </w:rPr>
        <w:t xml:space="preserve"> Abreu como colocar termos em inglês</w:t>
      </w:r>
      <w:r w:rsidR="00F15284">
        <w:rPr>
          <w:rFonts w:ascii="Arial" w:hAnsi="Arial" w:cs="Arial"/>
          <w:color w:val="FF0000"/>
          <w:sz w:val="24"/>
          <w:szCs w:val="24"/>
        </w:rPr>
        <w:t>&gt;</w:t>
      </w:r>
      <w:r w:rsidR="00F15284">
        <w:rPr>
          <w:rFonts w:ascii="Arial" w:hAnsi="Arial" w:cs="Arial"/>
          <w:color w:val="000000"/>
          <w:sz w:val="24"/>
          <w:szCs w:val="24"/>
        </w:rPr>
        <w:t xml:space="preserve"> </w:t>
      </w:r>
      <w:r>
        <w:rPr>
          <w:rFonts w:ascii="Arial" w:hAnsi="Arial" w:cs="Arial"/>
          <w:color w:val="000000"/>
          <w:sz w:val="24"/>
          <w:szCs w:val="24"/>
        </w:rPr>
        <w:t>e módulos.</w:t>
      </w:r>
      <w:r w:rsidR="00F15284">
        <w:rPr>
          <w:rFonts w:ascii="Arial" w:hAnsi="Arial" w:cs="Arial"/>
          <w:color w:val="000000"/>
          <w:sz w:val="24"/>
          <w:szCs w:val="24"/>
        </w:rPr>
        <w:t xml:space="preserve"> </w:t>
      </w:r>
      <w:r>
        <w:rPr>
          <w:rFonts w:ascii="Arial" w:hAnsi="Arial" w:cs="Arial"/>
          <w:color w:val="000000"/>
          <w:sz w:val="24"/>
          <w:szCs w:val="24"/>
        </w:rPr>
        <w:t>Suas funções são facilmente identificadas pelo nome.</w:t>
      </w:r>
    </w:p>
    <w:p w:rsidR="0009147F" w:rsidRPr="00CB7B6F" w:rsidRDefault="0009147F" w:rsidP="00A101A0">
      <w:pPr>
        <w:spacing w:line="360" w:lineRule="auto"/>
        <w:ind w:firstLine="708"/>
        <w:rPr>
          <w:lang w:eastAsia="pt-BR"/>
        </w:rPr>
      </w:pPr>
    </w:p>
    <w:p w:rsidR="00146E61" w:rsidRDefault="00EC6740">
      <w:pPr>
        <w:pStyle w:val="SemEspaamento"/>
        <w:keepNext/>
        <w:jc w:val="center"/>
        <w:rPr>
          <w:ins w:id="887" w:author="Adam" w:date="2016-11-28T19:46:00Z"/>
        </w:rPr>
        <w:pPrChange w:id="888" w:author="Adam" w:date="2016-11-28T19:46:00Z">
          <w:pPr>
            <w:pStyle w:val="SemEspaamento"/>
            <w:jc w:val="center"/>
          </w:pPr>
        </w:pPrChange>
      </w:pPr>
      <w:r>
        <w:rPr>
          <w:noProof/>
          <w:lang w:eastAsia="pt-BR"/>
        </w:rPr>
        <w:lastRenderedPageBreak/>
        <w:drawing>
          <wp:inline distT="0" distB="0" distL="0" distR="0" wp14:anchorId="28B66EA9" wp14:editId="79C00AA7">
            <wp:extent cx="2862580" cy="1487170"/>
            <wp:effectExtent l="0" t="0" r="0" b="0"/>
            <wp:docPr id="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2580" cy="1487170"/>
                    </a:xfrm>
                    <a:prstGeom prst="rect">
                      <a:avLst/>
                    </a:prstGeom>
                    <a:noFill/>
                    <a:ln>
                      <a:noFill/>
                    </a:ln>
                  </pic:spPr>
                </pic:pic>
              </a:graphicData>
            </a:graphic>
          </wp:inline>
        </w:drawing>
      </w:r>
    </w:p>
    <w:p w:rsidR="00146E61" w:rsidRPr="00C30F18" w:rsidRDefault="00146E61">
      <w:pPr>
        <w:pStyle w:val="Legenda"/>
        <w:rPr>
          <w:ins w:id="889" w:author="Adam" w:date="2016-11-28T19:47:00Z"/>
        </w:rPr>
        <w:pPrChange w:id="890" w:author="Adam" w:date="2016-11-29T12:31:00Z">
          <w:pPr>
            <w:pStyle w:val="SemEspaamento"/>
            <w:jc w:val="center"/>
          </w:pPr>
        </w:pPrChange>
      </w:pPr>
      <w:bookmarkStart w:id="891" w:name="_Toc468179853"/>
      <w:ins w:id="892" w:author="Adam" w:date="2016-11-28T19:46:00Z">
        <w:r w:rsidRPr="00C30F18">
          <w:t xml:space="preserve">Figura </w:t>
        </w:r>
        <w:r w:rsidRPr="00C30F18">
          <w:fldChar w:fldCharType="begin"/>
        </w:r>
        <w:r w:rsidRPr="00C30F18">
          <w:instrText xml:space="preserve"> SEQ Figura \* ARABIC </w:instrText>
        </w:r>
      </w:ins>
      <w:r w:rsidRPr="00C30F18">
        <w:fldChar w:fldCharType="separate"/>
      </w:r>
      <w:ins w:id="893" w:author="Adam" w:date="2016-11-29T13:06:00Z">
        <w:r w:rsidR="00AC29C2">
          <w:rPr>
            <w:noProof/>
          </w:rPr>
          <w:t>4</w:t>
        </w:r>
      </w:ins>
      <w:ins w:id="894" w:author="Adam" w:date="2016-11-28T19:46:00Z">
        <w:r w:rsidRPr="00C30F18">
          <w:fldChar w:fldCharType="end"/>
        </w:r>
        <w:r w:rsidRPr="00C30F18">
          <w:t xml:space="preserve"> - Conectores de Alimentação Arduino </w:t>
        </w:r>
        <w:proofErr w:type="spellStart"/>
        <w:r w:rsidRPr="00C30F18">
          <w:t>Mega</w:t>
        </w:r>
        <w:proofErr w:type="spellEnd"/>
        <w:r w:rsidRPr="00C30F18">
          <w:t xml:space="preserve"> 2560 R3</w:t>
        </w:r>
        <w:bookmarkEnd w:id="891"/>
        <w:r w:rsidRPr="00C30F18">
          <w:t xml:space="preserve"> </w:t>
        </w:r>
      </w:ins>
    </w:p>
    <w:p w:rsidR="0009147F" w:rsidRPr="00C30F18" w:rsidRDefault="00146E61">
      <w:pPr>
        <w:pStyle w:val="Legenda"/>
        <w:pPrChange w:id="895" w:author="Adam" w:date="2016-11-29T12:31:00Z">
          <w:pPr>
            <w:pStyle w:val="SemEspaamento"/>
            <w:jc w:val="center"/>
          </w:pPr>
        </w:pPrChange>
      </w:pPr>
      <w:ins w:id="896" w:author="Adam" w:date="2016-11-28T19:46:00Z">
        <w:r w:rsidRPr="002B2F4D">
          <w:t>(</w:t>
        </w:r>
        <w:proofErr w:type="gramStart"/>
        <w:r w:rsidRPr="002B2F4D">
          <w:t>fonte</w:t>
        </w:r>
        <w:proofErr w:type="gramEnd"/>
        <w:r w:rsidRPr="002B2F4D">
          <w:t xml:space="preserve">: </w:t>
        </w:r>
        <w:r w:rsidRPr="00146E61">
          <w:fldChar w:fldCharType="begin"/>
        </w:r>
        <w:r w:rsidRPr="00C30F18">
          <w:instrText xml:space="preserve"> HYPERLINK "http://www.eaduino.com.br/2011/08/energizando-o-arduino/" </w:instrText>
        </w:r>
        <w:r w:rsidRPr="00146E61">
          <w:rPr>
            <w:rPrChange w:id="897" w:author="Adam" w:date="2016-11-28T19:47:00Z">
              <w:rPr>
                <w:rStyle w:val="Hyperlink"/>
                <w:rFonts w:cs="Arial"/>
              </w:rPr>
            </w:rPrChange>
          </w:rPr>
          <w:fldChar w:fldCharType="separate"/>
        </w:r>
        <w:r w:rsidRPr="00146E61">
          <w:rPr>
            <w:rPrChange w:id="898" w:author="Adam" w:date="2016-11-28T19:47:00Z">
              <w:rPr>
                <w:rStyle w:val="Hyperlink"/>
                <w:rFonts w:cs="Arial"/>
              </w:rPr>
            </w:rPrChange>
          </w:rPr>
          <w:t>http://www.eaduino.com.br/2011/08/energizando-o-arduino/</w:t>
        </w:r>
        <w:r w:rsidRPr="00146E61">
          <w:rPr>
            <w:rPrChange w:id="899" w:author="Adam" w:date="2016-11-28T19:47:00Z">
              <w:rPr>
                <w:rStyle w:val="Hyperlink"/>
                <w:rFonts w:cs="Arial"/>
              </w:rPr>
            </w:rPrChange>
          </w:rPr>
          <w:fldChar w:fldCharType="end"/>
        </w:r>
        <w:r w:rsidRPr="002B2F4D">
          <w:t xml:space="preserve"> acessado em 10/2016)</w:t>
        </w:r>
      </w:ins>
    </w:p>
    <w:p w:rsidR="0009147F" w:rsidRPr="002B2F4D" w:rsidDel="00146E61" w:rsidRDefault="00146E61" w:rsidP="00A101A0">
      <w:pPr>
        <w:pStyle w:val="SemEspaamento"/>
        <w:jc w:val="center"/>
        <w:rPr>
          <w:del w:id="900" w:author="Adam" w:date="2016-11-28T19:47:00Z"/>
          <w:rFonts w:ascii="Arial" w:hAnsi="Arial" w:cs="Arial"/>
          <w:sz w:val="20"/>
          <w:szCs w:val="20"/>
        </w:rPr>
      </w:pPr>
      <w:ins w:id="901" w:author="Adam" w:date="2016-11-28T19:47:00Z">
        <w:r w:rsidRPr="002B2F4D" w:rsidDel="00146E61">
          <w:rPr>
            <w:rFonts w:ascii="Arial" w:hAnsi="Arial" w:cs="Arial"/>
            <w:sz w:val="20"/>
            <w:szCs w:val="20"/>
          </w:rPr>
          <w:t xml:space="preserve"> </w:t>
        </w:r>
      </w:ins>
      <w:del w:id="902" w:author="Adam" w:date="2016-11-28T19:47:00Z">
        <w:r w:rsidR="0009147F" w:rsidRPr="002B2F4D" w:rsidDel="00146E61">
          <w:rPr>
            <w:rFonts w:ascii="Arial" w:hAnsi="Arial" w:cs="Arial"/>
            <w:sz w:val="20"/>
            <w:szCs w:val="20"/>
          </w:rPr>
          <w:delText>Figura 4: Conectores de Alimentação Arduino</w:delText>
        </w:r>
        <w:r w:rsidR="00944F69" w:rsidDel="00146E61">
          <w:rPr>
            <w:rFonts w:ascii="Arial" w:hAnsi="Arial" w:cs="Arial"/>
            <w:sz w:val="20"/>
            <w:szCs w:val="20"/>
          </w:rPr>
          <w:delText xml:space="preserve"> </w:delText>
        </w:r>
        <w:r w:rsidR="0009147F" w:rsidRPr="002B2F4D" w:rsidDel="00146E61">
          <w:rPr>
            <w:rFonts w:ascii="Arial" w:hAnsi="Arial" w:cs="Arial"/>
            <w:sz w:val="20"/>
            <w:szCs w:val="20"/>
          </w:rPr>
          <w:delText>Mega 2560 R3</w:delText>
        </w:r>
      </w:del>
    </w:p>
    <w:p w:rsidR="0009147F" w:rsidRPr="002B2F4D" w:rsidRDefault="0009147F" w:rsidP="00A101A0">
      <w:pPr>
        <w:pStyle w:val="SemEspaamento"/>
        <w:jc w:val="center"/>
        <w:rPr>
          <w:rFonts w:ascii="Arial" w:hAnsi="Arial" w:cs="Arial"/>
          <w:sz w:val="20"/>
          <w:szCs w:val="20"/>
        </w:rPr>
      </w:pPr>
      <w:del w:id="903" w:author="Adam" w:date="2016-11-28T19:46:00Z">
        <w:r w:rsidRPr="002B2F4D" w:rsidDel="00146E61">
          <w:rPr>
            <w:rFonts w:ascii="Arial" w:hAnsi="Arial" w:cs="Arial"/>
            <w:sz w:val="20"/>
            <w:szCs w:val="20"/>
          </w:rPr>
          <w:delText xml:space="preserve">(fonte: </w:delText>
        </w:r>
        <w:r w:rsidR="00E44D2F" w:rsidDel="00146E61">
          <w:fldChar w:fldCharType="begin"/>
        </w:r>
        <w:r w:rsidR="00E44D2F" w:rsidDel="00146E61">
          <w:delInstrText xml:space="preserve"> HYPERLINK "http://www.eaduino.com.br/2011/08/energizando-o-arduino/" </w:delInstrText>
        </w:r>
        <w:r w:rsidR="00E44D2F" w:rsidDel="00146E61">
          <w:fldChar w:fldCharType="separate"/>
        </w:r>
        <w:r w:rsidRPr="002B2F4D" w:rsidDel="00146E61">
          <w:rPr>
            <w:rStyle w:val="Hyperlink"/>
            <w:rFonts w:ascii="Arial" w:hAnsi="Arial" w:cs="Arial"/>
            <w:sz w:val="20"/>
            <w:szCs w:val="20"/>
          </w:rPr>
          <w:delText>http://www.eaduino.com.br/2011/08/energizando-o-arduino/</w:delText>
        </w:r>
        <w:r w:rsidR="00E44D2F" w:rsidDel="00146E61">
          <w:rPr>
            <w:rStyle w:val="Hyperlink"/>
            <w:rFonts w:ascii="Arial" w:hAnsi="Arial" w:cs="Arial"/>
            <w:sz w:val="20"/>
            <w:szCs w:val="20"/>
          </w:rPr>
          <w:fldChar w:fldCharType="end"/>
        </w:r>
        <w:r w:rsidRPr="002B2F4D" w:rsidDel="00146E61">
          <w:rPr>
            <w:rFonts w:ascii="Arial" w:hAnsi="Arial" w:cs="Arial"/>
            <w:sz w:val="20"/>
            <w:szCs w:val="20"/>
          </w:rPr>
          <w:delText xml:space="preserve"> acessado em 10/2016)</w:delText>
        </w:r>
      </w:del>
    </w:p>
    <w:p w:rsidR="0009147F" w:rsidRDefault="0009147F" w:rsidP="00A101A0">
      <w:pPr>
        <w:ind w:firstLine="708"/>
        <w:rPr>
          <w:rFonts w:ascii="Arial" w:hAnsi="Arial" w:cs="Arial"/>
          <w:color w:val="000000"/>
          <w:sz w:val="24"/>
          <w:szCs w:val="24"/>
        </w:rPr>
      </w:pPr>
    </w:p>
    <w:p w:rsidR="0009147F" w:rsidRPr="00311CBC" w:rsidRDefault="0009147F" w:rsidP="00190E4A">
      <w:pPr>
        <w:pStyle w:val="Ttulo3"/>
      </w:pPr>
      <w:bookmarkStart w:id="904" w:name="_Toc466010553"/>
      <w:bookmarkStart w:id="905" w:name="_Toc466021403"/>
      <w:bookmarkStart w:id="906" w:name="_Toc468184171"/>
      <w:bookmarkEnd w:id="727"/>
      <w:r w:rsidRPr="00311CBC">
        <w:t>2.3.2</w:t>
      </w:r>
      <w:r w:rsidRPr="00311CBC">
        <w:tab/>
        <w:t>Pinos de Entradas e Saídas do Arduino</w:t>
      </w:r>
      <w:bookmarkEnd w:id="904"/>
      <w:bookmarkEnd w:id="905"/>
      <w:bookmarkEnd w:id="906"/>
    </w:p>
    <w:p w:rsidR="0009147F" w:rsidRDefault="0009147F" w:rsidP="00A101A0">
      <w:pPr>
        <w:rPr>
          <w:lang w:eastAsia="pt-BR"/>
        </w:rPr>
      </w:pPr>
      <w:r>
        <w:rPr>
          <w:lang w:eastAsia="pt-BR"/>
        </w:rPr>
        <w:tab/>
      </w:r>
    </w:p>
    <w:p w:rsidR="0009147F" w:rsidRDefault="0009147F" w:rsidP="00A101A0">
      <w:pPr>
        <w:pStyle w:val="PargrafodaLista"/>
        <w:spacing w:after="0" w:line="360" w:lineRule="auto"/>
        <w:ind w:left="0" w:firstLine="708"/>
        <w:jc w:val="both"/>
        <w:rPr>
          <w:rFonts w:ascii="Arial" w:hAnsi="Arial" w:cs="Arial"/>
          <w:sz w:val="24"/>
          <w:szCs w:val="24"/>
          <w:lang w:eastAsia="pt-BR"/>
        </w:rPr>
      </w:pPr>
      <w:r>
        <w:rPr>
          <w:rFonts w:ascii="Arial" w:hAnsi="Arial" w:cs="Arial"/>
          <w:sz w:val="24"/>
          <w:szCs w:val="24"/>
          <w:lang w:eastAsia="pt-BR"/>
        </w:rPr>
        <w:t xml:space="preserve">As entradas e saídas são pontos de conexões, no qual ligamos os dispositivos que fornecem ou recebem informações. E pode ser classificada em digital </w:t>
      </w:r>
      <w:del w:id="907" w:author="Adam" w:date="2016-11-28T18:36:00Z">
        <w:r w:rsidDel="009D339A">
          <w:rPr>
            <w:rFonts w:ascii="Arial" w:hAnsi="Arial" w:cs="Arial"/>
            <w:sz w:val="24"/>
            <w:szCs w:val="24"/>
            <w:lang w:eastAsia="pt-BR"/>
          </w:rPr>
          <w:delText>e</w:delText>
        </w:r>
      </w:del>
      <w:ins w:id="908" w:author="Adam" w:date="2016-11-28T18:36:00Z">
        <w:r w:rsidR="009D339A">
          <w:rPr>
            <w:rFonts w:ascii="Arial" w:hAnsi="Arial" w:cs="Arial"/>
            <w:sz w:val="24"/>
            <w:szCs w:val="24"/>
            <w:lang w:eastAsia="pt-BR"/>
          </w:rPr>
          <w:t>ou</w:t>
        </w:r>
      </w:ins>
      <w:r>
        <w:rPr>
          <w:rFonts w:ascii="Arial" w:hAnsi="Arial" w:cs="Arial"/>
          <w:sz w:val="24"/>
          <w:szCs w:val="24"/>
          <w:lang w:eastAsia="pt-BR"/>
        </w:rPr>
        <w:t xml:space="preserve"> analógica. O sinal digital permite apenas dois estados lógicos, para o caso do Arduino, é 0V (desligado) e 5V (ligado). O sinal analógico varia ao longo do tempo. </w:t>
      </w:r>
    </w:p>
    <w:p w:rsidR="0009147F" w:rsidRDefault="0009147F" w:rsidP="00A101A0">
      <w:pPr>
        <w:pStyle w:val="PargrafodaLista"/>
        <w:spacing w:after="0" w:line="360" w:lineRule="auto"/>
        <w:ind w:left="0" w:firstLine="708"/>
        <w:jc w:val="both"/>
        <w:rPr>
          <w:rFonts w:ascii="Arial" w:hAnsi="Arial" w:cs="Arial"/>
          <w:color w:val="000000"/>
          <w:sz w:val="24"/>
          <w:szCs w:val="24"/>
        </w:rPr>
      </w:pPr>
      <w:r>
        <w:rPr>
          <w:rFonts w:ascii="Arial" w:hAnsi="Arial" w:cs="Arial"/>
          <w:sz w:val="24"/>
          <w:szCs w:val="24"/>
          <w:lang w:eastAsia="pt-BR"/>
        </w:rPr>
        <w:t xml:space="preserve">De acordo com </w:t>
      </w:r>
      <w:r w:rsidRPr="009D339A">
        <w:rPr>
          <w:rFonts w:ascii="Arial" w:hAnsi="Arial" w:cs="Arial"/>
          <w:sz w:val="24"/>
          <w:szCs w:val="24"/>
          <w:lang w:eastAsia="pt-BR"/>
          <w:rPrChange w:id="909" w:author="Adam" w:date="2016-11-28T18:36:00Z">
            <w:rPr>
              <w:rFonts w:ascii="Arial" w:hAnsi="Arial" w:cs="Arial"/>
              <w:color w:val="000000"/>
              <w:sz w:val="24"/>
              <w:szCs w:val="24"/>
            </w:rPr>
          </w:rPrChange>
        </w:rPr>
        <w:t xml:space="preserve">(SOUZA, 2014) </w:t>
      </w:r>
      <w:r w:rsidRPr="009D339A">
        <w:rPr>
          <w:rFonts w:ascii="Arial" w:hAnsi="Arial" w:cs="Arial"/>
          <w:sz w:val="24"/>
          <w:szCs w:val="24"/>
          <w:lang w:eastAsia="pt-BR"/>
          <w:rPrChange w:id="910" w:author="Adam" w:date="2016-11-28T18:36:00Z">
            <w:rPr>
              <w:rFonts w:ascii="Arial" w:hAnsi="Arial" w:cs="Arial"/>
              <w:highlight w:val="yellow"/>
            </w:rPr>
          </w:rPrChange>
        </w:rPr>
        <w:t>[12]</w:t>
      </w:r>
      <w:r w:rsidRPr="009D339A">
        <w:rPr>
          <w:rFonts w:ascii="Arial" w:hAnsi="Arial" w:cs="Arial"/>
          <w:sz w:val="24"/>
          <w:szCs w:val="24"/>
          <w:lang w:eastAsia="pt-BR"/>
          <w:rPrChange w:id="911" w:author="Adam" w:date="2016-11-28T18:36:00Z">
            <w:rPr>
              <w:rFonts w:ascii="Arial" w:hAnsi="Arial" w:cs="Arial"/>
            </w:rPr>
          </w:rPrChange>
        </w:rPr>
        <w:t xml:space="preserve"> a placa Arduino MEGA 2560 dispõe de 54 pinos de entradas e saídas digitais, que podem ser utilizadas de acordo com a necessidade do projeto, tais pontos de conexões operam com tensão de 5V e podem fornecer ou drenar até 40</w:t>
      </w:r>
      <w:del w:id="912" w:author="Adam" w:date="2016-11-28T18:37:00Z">
        <w:r w:rsidRPr="009D339A" w:rsidDel="009D339A">
          <w:rPr>
            <w:rFonts w:ascii="Arial" w:hAnsi="Arial" w:cs="Arial"/>
            <w:sz w:val="24"/>
            <w:szCs w:val="24"/>
            <w:lang w:eastAsia="pt-BR"/>
            <w:rPrChange w:id="913" w:author="Adam" w:date="2016-11-28T18:36:00Z">
              <w:rPr>
                <w:rFonts w:ascii="Arial" w:hAnsi="Arial" w:cs="Arial"/>
              </w:rPr>
            </w:rPrChange>
          </w:rPr>
          <w:delText xml:space="preserve"> </w:delText>
        </w:r>
      </w:del>
      <w:r w:rsidRPr="009D339A">
        <w:rPr>
          <w:rFonts w:ascii="Arial" w:hAnsi="Arial" w:cs="Arial"/>
          <w:sz w:val="24"/>
          <w:szCs w:val="24"/>
          <w:lang w:eastAsia="pt-BR"/>
          <w:rPrChange w:id="914" w:author="Adam" w:date="2016-11-28T18:36:00Z">
            <w:rPr>
              <w:rFonts w:ascii="Arial" w:hAnsi="Arial" w:cs="Arial"/>
            </w:rPr>
          </w:rPrChange>
        </w:rPr>
        <w:t xml:space="preserve">mA. </w:t>
      </w:r>
      <w:del w:id="915" w:author="Adam" w:date="2016-11-28T18:37:00Z">
        <w:r w:rsidRPr="009D339A" w:rsidDel="009D339A">
          <w:rPr>
            <w:rFonts w:ascii="Arial" w:hAnsi="Arial" w:cs="Arial"/>
            <w:sz w:val="24"/>
            <w:szCs w:val="24"/>
            <w:lang w:eastAsia="pt-BR"/>
            <w:rPrChange w:id="916" w:author="Adam" w:date="2016-11-28T18:36:00Z">
              <w:rPr>
                <w:rFonts w:ascii="Arial" w:hAnsi="Arial" w:cs="Arial"/>
              </w:rPr>
            </w:rPrChange>
          </w:rPr>
          <w:delText>Para proteção interna c</w:delText>
        </w:r>
      </w:del>
      <w:ins w:id="917" w:author="Adam" w:date="2016-11-28T18:37:00Z">
        <w:r w:rsidR="009D339A">
          <w:rPr>
            <w:rFonts w:ascii="Arial" w:hAnsi="Arial" w:cs="Arial"/>
            <w:sz w:val="24"/>
            <w:szCs w:val="24"/>
            <w:lang w:eastAsia="pt-BR"/>
          </w:rPr>
          <w:t>C</w:t>
        </w:r>
      </w:ins>
      <w:r w:rsidRPr="009D339A">
        <w:rPr>
          <w:rFonts w:ascii="Arial" w:hAnsi="Arial" w:cs="Arial"/>
          <w:sz w:val="24"/>
          <w:szCs w:val="24"/>
          <w:lang w:eastAsia="pt-BR"/>
          <w:rPrChange w:id="918" w:author="Adam" w:date="2016-11-28T18:36:00Z">
            <w:rPr>
              <w:rFonts w:ascii="Arial" w:hAnsi="Arial" w:cs="Arial"/>
            </w:rPr>
          </w:rPrChange>
        </w:rPr>
        <w:t>ada pino</w:t>
      </w:r>
      <w:ins w:id="919" w:author="Adam" w:date="2016-11-28T18:37:00Z">
        <w:r w:rsidR="009D339A">
          <w:rPr>
            <w:rFonts w:ascii="Arial" w:hAnsi="Arial" w:cs="Arial"/>
            <w:sz w:val="24"/>
            <w:szCs w:val="24"/>
            <w:lang w:eastAsia="pt-BR"/>
          </w:rPr>
          <w:t xml:space="preserve"> de entrada</w:t>
        </w:r>
      </w:ins>
      <w:r w:rsidRPr="009D339A">
        <w:rPr>
          <w:rFonts w:ascii="Arial" w:hAnsi="Arial" w:cs="Arial"/>
          <w:sz w:val="24"/>
          <w:szCs w:val="24"/>
          <w:lang w:eastAsia="pt-BR"/>
          <w:rPrChange w:id="920" w:author="Adam" w:date="2016-11-28T18:36:00Z">
            <w:rPr>
              <w:rFonts w:ascii="Arial" w:hAnsi="Arial" w:cs="Arial"/>
            </w:rPr>
          </w:rPrChange>
        </w:rPr>
        <w:t xml:space="preserve"> </w:t>
      </w:r>
      <w:del w:id="921" w:author="Adam" w:date="2016-11-28T18:37:00Z">
        <w:r w:rsidRPr="009D339A" w:rsidDel="009D339A">
          <w:rPr>
            <w:rFonts w:ascii="Arial" w:hAnsi="Arial" w:cs="Arial"/>
            <w:sz w:val="24"/>
            <w:szCs w:val="24"/>
            <w:lang w:eastAsia="pt-BR"/>
            <w:rPrChange w:id="922" w:author="Adam" w:date="2016-11-28T18:36:00Z">
              <w:rPr>
                <w:rFonts w:ascii="Arial" w:hAnsi="Arial" w:cs="Arial"/>
              </w:rPr>
            </w:rPrChange>
          </w:rPr>
          <w:delText xml:space="preserve">apresenta </w:delText>
        </w:r>
      </w:del>
      <w:ins w:id="923" w:author="Adam" w:date="2016-11-28T18:37:00Z">
        <w:r w:rsidR="009D339A">
          <w:rPr>
            <w:rFonts w:ascii="Arial" w:hAnsi="Arial" w:cs="Arial"/>
            <w:sz w:val="24"/>
            <w:szCs w:val="24"/>
            <w:lang w:eastAsia="pt-BR"/>
          </w:rPr>
          <w:t>possui</w:t>
        </w:r>
        <w:r w:rsidR="009D339A" w:rsidRPr="009D339A">
          <w:rPr>
            <w:rFonts w:ascii="Arial" w:hAnsi="Arial" w:cs="Arial"/>
            <w:sz w:val="24"/>
            <w:szCs w:val="24"/>
            <w:lang w:eastAsia="pt-BR"/>
            <w:rPrChange w:id="924" w:author="Adam" w:date="2016-11-28T18:36:00Z">
              <w:rPr>
                <w:rFonts w:ascii="Arial" w:hAnsi="Arial" w:cs="Arial"/>
              </w:rPr>
            </w:rPrChange>
          </w:rPr>
          <w:t xml:space="preserve"> </w:t>
        </w:r>
      </w:ins>
      <w:r w:rsidRPr="009D339A">
        <w:rPr>
          <w:rFonts w:ascii="Arial" w:hAnsi="Arial" w:cs="Arial"/>
          <w:sz w:val="24"/>
          <w:szCs w:val="24"/>
          <w:lang w:eastAsia="pt-BR"/>
          <w:rPrChange w:id="925" w:author="Adam" w:date="2016-11-28T18:36:00Z">
            <w:rPr>
              <w:rFonts w:ascii="Arial" w:hAnsi="Arial" w:cs="Arial"/>
            </w:rPr>
          </w:rPrChange>
        </w:rPr>
        <w:t xml:space="preserve">resistor de </w:t>
      </w:r>
      <w:r w:rsidRPr="009D339A">
        <w:rPr>
          <w:rFonts w:ascii="Arial" w:hAnsi="Arial" w:cs="Arial"/>
          <w:sz w:val="24"/>
          <w:szCs w:val="24"/>
          <w:lang w:eastAsia="pt-BR"/>
          <w:rPrChange w:id="926" w:author="Adam" w:date="2016-11-28T18:36:00Z">
            <w:rPr>
              <w:rFonts w:ascii="Arial" w:hAnsi="Arial" w:cs="Arial"/>
              <w:i/>
            </w:rPr>
          </w:rPrChange>
        </w:rPr>
        <w:t>pull-up</w:t>
      </w:r>
      <w:ins w:id="927" w:author="Adam" w:date="2016-11-28T18:37:00Z">
        <w:r w:rsidR="009D339A">
          <w:rPr>
            <w:rFonts w:ascii="Arial" w:hAnsi="Arial" w:cs="Arial"/>
            <w:sz w:val="24"/>
            <w:szCs w:val="24"/>
            <w:lang w:eastAsia="pt-BR"/>
          </w:rPr>
          <w:t xml:space="preserve">. Este resistor </w:t>
        </w:r>
      </w:ins>
      <w:ins w:id="928" w:author="Adam" w:date="2016-11-28T18:38:00Z">
        <w:r w:rsidR="009D339A">
          <w:rPr>
            <w:rFonts w:ascii="Arial" w:hAnsi="Arial" w:cs="Arial"/>
            <w:sz w:val="24"/>
            <w:szCs w:val="24"/>
            <w:lang w:eastAsia="pt-BR"/>
          </w:rPr>
          <w:t xml:space="preserve">é utilizado apenas quando o modo de funcionamento do pino é declarado no ambiente de programação como modo “pull-up”. O resistor de </w:t>
        </w:r>
      </w:ins>
      <w:ins w:id="929" w:author="Adam" w:date="2016-11-28T18:39:00Z">
        <w:r w:rsidR="009D339A">
          <w:rPr>
            <w:rFonts w:ascii="Arial" w:hAnsi="Arial" w:cs="Arial"/>
            <w:sz w:val="24"/>
            <w:szCs w:val="24"/>
            <w:lang w:eastAsia="pt-BR"/>
          </w:rPr>
          <w:t>“pull-up” permite que o pino fique em um estado lógico ativado conhecido, pois pode haver a possibilidade do pino ficar sem refer</w:t>
        </w:r>
      </w:ins>
      <w:ins w:id="930" w:author="Adam" w:date="2016-11-28T18:40:00Z">
        <w:r w:rsidR="009D339A">
          <w:rPr>
            <w:rFonts w:ascii="Arial" w:hAnsi="Arial" w:cs="Arial"/>
            <w:sz w:val="24"/>
            <w:szCs w:val="24"/>
            <w:lang w:eastAsia="pt-BR"/>
          </w:rPr>
          <w:t>ência. Utilizando-se esta configuração de pull-up (ou também de pull-down) no hardware fora da placa do Arduino, esta opç</w:t>
        </w:r>
      </w:ins>
      <w:ins w:id="931" w:author="Adam" w:date="2016-11-28T18:41:00Z">
        <w:r w:rsidR="009D339A">
          <w:rPr>
            <w:rFonts w:ascii="Arial" w:hAnsi="Arial" w:cs="Arial"/>
            <w:sz w:val="24"/>
            <w:szCs w:val="24"/>
            <w:lang w:eastAsia="pt-BR"/>
          </w:rPr>
          <w:t>ão pode ser desconsiderada.</w:t>
        </w:r>
      </w:ins>
      <w:r>
        <w:rPr>
          <w:rFonts w:ascii="Arial" w:hAnsi="Arial" w:cs="Arial"/>
        </w:rPr>
        <w:t xml:space="preserve"> </w:t>
      </w:r>
      <w:r w:rsidR="00F15284">
        <w:rPr>
          <w:rFonts w:ascii="Arial" w:hAnsi="Arial" w:cs="Arial"/>
          <w:i/>
          <w:color w:val="FF0000"/>
          <w:sz w:val="24"/>
          <w:szCs w:val="24"/>
        </w:rPr>
        <w:t>&lt;</w:t>
      </w:r>
      <w:r w:rsidR="00F15284" w:rsidRPr="00F15284">
        <w:rPr>
          <w:rFonts w:ascii="Arial" w:hAnsi="Arial" w:cs="Arial"/>
          <w:color w:val="FF0000"/>
          <w:sz w:val="24"/>
          <w:szCs w:val="24"/>
        </w:rPr>
        <w:t xml:space="preserve">perguntar para o </w:t>
      </w:r>
      <w:proofErr w:type="spellStart"/>
      <w:r w:rsidR="00F15284" w:rsidRPr="00F15284">
        <w:rPr>
          <w:rFonts w:ascii="Arial" w:hAnsi="Arial" w:cs="Arial"/>
          <w:color w:val="FF0000"/>
          <w:sz w:val="24"/>
          <w:szCs w:val="24"/>
        </w:rPr>
        <w:t>Prof</w:t>
      </w:r>
      <w:proofErr w:type="spellEnd"/>
      <w:r w:rsidR="00F15284" w:rsidRPr="00F15284">
        <w:rPr>
          <w:rFonts w:ascii="Arial" w:hAnsi="Arial" w:cs="Arial"/>
          <w:color w:val="FF0000"/>
          <w:sz w:val="24"/>
          <w:szCs w:val="24"/>
        </w:rPr>
        <w:t xml:space="preserve"> Abreu como colocar termos em inglês</w:t>
      </w:r>
      <w:r w:rsidR="00F15284">
        <w:rPr>
          <w:rFonts w:ascii="Arial" w:hAnsi="Arial" w:cs="Arial"/>
          <w:color w:val="FF0000"/>
          <w:sz w:val="24"/>
          <w:szCs w:val="24"/>
        </w:rPr>
        <w:t>&gt;</w:t>
      </w:r>
      <w:r w:rsidR="00F15284">
        <w:rPr>
          <w:rFonts w:ascii="Arial" w:hAnsi="Arial" w:cs="Arial"/>
          <w:color w:val="000000"/>
          <w:sz w:val="24"/>
          <w:szCs w:val="24"/>
        </w:rPr>
        <w:t xml:space="preserve"> </w:t>
      </w:r>
      <w:del w:id="932" w:author="Adam" w:date="2016-11-28T18:37:00Z">
        <w:r w:rsidDel="009D339A">
          <w:rPr>
            <w:rFonts w:ascii="Arial" w:hAnsi="Arial" w:cs="Arial"/>
          </w:rPr>
          <w:delText>que é regulado por software.</w:delText>
        </w:r>
      </w:del>
    </w:p>
    <w:p w:rsidR="0009147F" w:rsidRPr="00F15284" w:rsidRDefault="0009147F" w:rsidP="00A101A0">
      <w:pPr>
        <w:spacing w:line="360" w:lineRule="auto"/>
        <w:jc w:val="both"/>
        <w:rPr>
          <w:rFonts w:ascii="Arial" w:hAnsi="Arial" w:cs="Arial"/>
          <w:color w:val="FF0000"/>
          <w:sz w:val="24"/>
          <w:szCs w:val="24"/>
          <w:lang w:eastAsia="pt-BR"/>
        </w:rPr>
      </w:pPr>
      <w:r>
        <w:rPr>
          <w:lang w:eastAsia="pt-BR"/>
        </w:rPr>
        <w:tab/>
      </w:r>
      <w:r w:rsidRPr="00077107">
        <w:rPr>
          <w:rFonts w:ascii="Arial" w:hAnsi="Arial" w:cs="Arial"/>
          <w:sz w:val="24"/>
          <w:szCs w:val="24"/>
          <w:lang w:eastAsia="pt-BR"/>
        </w:rPr>
        <w:t xml:space="preserve">Há também as saídas PWM, que segundo </w:t>
      </w:r>
      <w:ins w:id="933" w:author="Adam" w:date="2016-11-28T18:43:00Z">
        <w:r w:rsidR="000D136A" w:rsidRPr="007F118A">
          <w:rPr>
            <w:rFonts w:ascii="Arial" w:hAnsi="Arial" w:cs="Arial"/>
            <w:sz w:val="24"/>
            <w:szCs w:val="24"/>
            <w:lang w:eastAsia="pt-BR"/>
          </w:rPr>
          <w:t>(SOUZA, 2014)</w:t>
        </w:r>
        <w:r w:rsidR="000D136A" w:rsidRPr="00077107" w:rsidDel="000D136A">
          <w:rPr>
            <w:rFonts w:ascii="Arial" w:hAnsi="Arial" w:cs="Arial"/>
            <w:sz w:val="24"/>
            <w:szCs w:val="24"/>
            <w:lang w:eastAsia="pt-BR"/>
          </w:rPr>
          <w:t xml:space="preserve"> </w:t>
        </w:r>
      </w:ins>
      <w:del w:id="934" w:author="Adam" w:date="2016-11-28T18:43:00Z">
        <w:r w:rsidRPr="00077107" w:rsidDel="000D136A">
          <w:rPr>
            <w:rFonts w:ascii="Arial" w:hAnsi="Arial" w:cs="Arial"/>
            <w:sz w:val="24"/>
            <w:szCs w:val="24"/>
            <w:lang w:eastAsia="pt-BR"/>
          </w:rPr>
          <w:delText xml:space="preserve">(LARGURA, 2014) </w:delText>
        </w:r>
      </w:del>
      <w:r w:rsidRPr="00077107">
        <w:rPr>
          <w:rFonts w:ascii="Arial" w:hAnsi="Arial" w:cs="Arial"/>
          <w:sz w:val="24"/>
          <w:szCs w:val="24"/>
          <w:highlight w:val="yellow"/>
        </w:rPr>
        <w:t>[13]</w:t>
      </w:r>
      <w:r>
        <w:rPr>
          <w:rFonts w:ascii="Arial" w:hAnsi="Arial" w:cs="Arial"/>
          <w:sz w:val="24"/>
          <w:szCs w:val="24"/>
        </w:rPr>
        <w:t xml:space="preserve"> é um método de se </w:t>
      </w:r>
      <w:del w:id="935" w:author="Adam" w:date="2016-11-28T18:41:00Z">
        <w:r w:rsidDel="000D136A">
          <w:rPr>
            <w:rFonts w:ascii="Arial" w:hAnsi="Arial" w:cs="Arial"/>
            <w:sz w:val="24"/>
            <w:szCs w:val="24"/>
          </w:rPr>
          <w:delText xml:space="preserve">controlar </w:delText>
        </w:r>
      </w:del>
      <w:ins w:id="936" w:author="Adam" w:date="2016-11-28T18:41:00Z">
        <w:r w:rsidR="000D136A">
          <w:rPr>
            <w:rFonts w:ascii="Arial" w:hAnsi="Arial" w:cs="Arial"/>
            <w:sz w:val="24"/>
            <w:szCs w:val="24"/>
          </w:rPr>
          <w:t xml:space="preserve">modular </w:t>
        </w:r>
      </w:ins>
      <w:del w:id="937" w:author="Adam" w:date="2016-11-28T18:41:00Z">
        <w:r w:rsidDel="000D136A">
          <w:rPr>
            <w:rFonts w:ascii="Arial" w:hAnsi="Arial" w:cs="Arial"/>
            <w:sz w:val="24"/>
            <w:szCs w:val="24"/>
          </w:rPr>
          <w:delText>a potência e velocidade de um motor</w:delText>
        </w:r>
      </w:del>
      <w:ins w:id="938" w:author="Adam" w:date="2016-11-28T18:46:00Z">
        <w:r w:rsidR="000D136A">
          <w:rPr>
            <w:rFonts w:ascii="Arial" w:hAnsi="Arial" w:cs="Arial"/>
            <w:sz w:val="24"/>
            <w:szCs w:val="24"/>
          </w:rPr>
          <w:t>o valor médio</w:t>
        </w:r>
      </w:ins>
      <w:ins w:id="939" w:author="Adam" w:date="2016-11-28T18:42:00Z">
        <w:r w:rsidR="000D136A">
          <w:rPr>
            <w:rFonts w:ascii="Arial" w:hAnsi="Arial" w:cs="Arial"/>
            <w:sz w:val="24"/>
            <w:szCs w:val="24"/>
          </w:rPr>
          <w:t xml:space="preserve"> de </w:t>
        </w:r>
      </w:ins>
      <w:ins w:id="940" w:author="Adam" w:date="2016-11-28T18:41:00Z">
        <w:r w:rsidR="000D136A">
          <w:rPr>
            <w:rFonts w:ascii="Arial" w:hAnsi="Arial" w:cs="Arial"/>
            <w:sz w:val="24"/>
            <w:szCs w:val="24"/>
          </w:rPr>
          <w:t>tensão</w:t>
        </w:r>
      </w:ins>
      <w:del w:id="941" w:author="Adam" w:date="2016-11-28T18:46:00Z">
        <w:r w:rsidDel="000D136A">
          <w:rPr>
            <w:rFonts w:ascii="Arial" w:hAnsi="Arial" w:cs="Arial"/>
            <w:sz w:val="24"/>
            <w:szCs w:val="24"/>
          </w:rPr>
          <w:delText>,</w:delText>
        </w:r>
      </w:del>
      <w:r>
        <w:rPr>
          <w:rFonts w:ascii="Arial" w:hAnsi="Arial" w:cs="Arial"/>
          <w:sz w:val="24"/>
          <w:szCs w:val="24"/>
        </w:rPr>
        <w:t xml:space="preserve"> </w:t>
      </w:r>
      <w:ins w:id="942" w:author="Adam" w:date="2016-11-28T18:47:00Z">
        <w:r w:rsidR="000D136A">
          <w:rPr>
            <w:rFonts w:ascii="Arial" w:hAnsi="Arial" w:cs="Arial"/>
            <w:sz w:val="24"/>
            <w:szCs w:val="24"/>
          </w:rPr>
          <w:t xml:space="preserve">de uma onda quadrada de frequência fixa </w:t>
        </w:r>
      </w:ins>
      <w:r>
        <w:rPr>
          <w:rFonts w:ascii="Arial" w:hAnsi="Arial" w:cs="Arial"/>
          <w:sz w:val="24"/>
          <w:szCs w:val="24"/>
        </w:rPr>
        <w:t>através d</w:t>
      </w:r>
      <w:ins w:id="943" w:author="Adam" w:date="2016-11-28T18:46:00Z">
        <w:r w:rsidR="000D136A">
          <w:rPr>
            <w:rFonts w:ascii="Arial" w:hAnsi="Arial" w:cs="Arial"/>
            <w:sz w:val="24"/>
            <w:szCs w:val="24"/>
          </w:rPr>
          <w:t>o t</w:t>
        </w:r>
      </w:ins>
      <w:ins w:id="944" w:author="Adam" w:date="2016-11-28T18:47:00Z">
        <w:r w:rsidR="000D136A">
          <w:rPr>
            <w:rFonts w:ascii="Arial" w:hAnsi="Arial" w:cs="Arial"/>
            <w:sz w:val="24"/>
            <w:szCs w:val="24"/>
          </w:rPr>
          <w:t>e</w:t>
        </w:r>
      </w:ins>
      <w:ins w:id="945" w:author="Adam" w:date="2016-11-28T18:46:00Z">
        <w:r w:rsidR="000D136A">
          <w:rPr>
            <w:rFonts w:ascii="Arial" w:hAnsi="Arial" w:cs="Arial"/>
            <w:sz w:val="24"/>
            <w:szCs w:val="24"/>
          </w:rPr>
          <w:t>mpo</w:t>
        </w:r>
      </w:ins>
      <w:del w:id="946" w:author="Adam" w:date="2016-11-28T18:46:00Z">
        <w:r w:rsidDel="000D136A">
          <w:rPr>
            <w:rFonts w:ascii="Arial" w:hAnsi="Arial" w:cs="Arial"/>
            <w:sz w:val="24"/>
            <w:szCs w:val="24"/>
          </w:rPr>
          <w:delText>e</w:delText>
        </w:r>
      </w:del>
      <w:r>
        <w:rPr>
          <w:rFonts w:ascii="Arial" w:hAnsi="Arial" w:cs="Arial"/>
          <w:sz w:val="24"/>
          <w:szCs w:val="24"/>
        </w:rPr>
        <w:t xml:space="preserve"> </w:t>
      </w:r>
      <w:ins w:id="947" w:author="Adam" w:date="2016-11-28T18:46:00Z">
        <w:r w:rsidR="000D136A">
          <w:rPr>
            <w:rFonts w:ascii="Arial" w:hAnsi="Arial" w:cs="Arial"/>
            <w:sz w:val="24"/>
            <w:szCs w:val="24"/>
          </w:rPr>
          <w:t>que o valor</w:t>
        </w:r>
      </w:ins>
      <w:ins w:id="948" w:author="Adam" w:date="2016-11-28T18:47:00Z">
        <w:r w:rsidR="000D136A">
          <w:rPr>
            <w:rFonts w:ascii="Arial" w:hAnsi="Arial" w:cs="Arial"/>
            <w:sz w:val="24"/>
            <w:szCs w:val="24"/>
          </w:rPr>
          <w:t xml:space="preserve"> fica em nível lógico alto.</w:t>
        </w:r>
      </w:ins>
      <w:del w:id="949" w:author="Adam" w:date="2016-11-28T18:47:00Z">
        <w:r w:rsidDel="000D136A">
          <w:rPr>
            <w:rFonts w:ascii="Arial" w:hAnsi="Arial" w:cs="Arial"/>
            <w:sz w:val="24"/>
            <w:szCs w:val="24"/>
          </w:rPr>
          <w:delText xml:space="preserve">uma </w:delText>
        </w:r>
      </w:del>
      <w:del w:id="950" w:author="Adam" w:date="2016-11-28T18:43:00Z">
        <w:r w:rsidDel="000D136A">
          <w:rPr>
            <w:rFonts w:ascii="Arial" w:hAnsi="Arial" w:cs="Arial"/>
            <w:sz w:val="24"/>
            <w:szCs w:val="24"/>
          </w:rPr>
          <w:delText>seqüência</w:delText>
        </w:r>
      </w:del>
      <w:del w:id="951" w:author="Adam" w:date="2016-11-28T18:47:00Z">
        <w:r w:rsidDel="000D136A">
          <w:rPr>
            <w:rFonts w:ascii="Arial" w:hAnsi="Arial" w:cs="Arial"/>
            <w:sz w:val="24"/>
            <w:szCs w:val="24"/>
          </w:rPr>
          <w:delText xml:space="preserve"> de chaveamento, se </w:delText>
        </w:r>
      </w:del>
      <w:ins w:id="952" w:author="Adam" w:date="2016-11-28T18:47:00Z">
        <w:r w:rsidR="00E873E0">
          <w:rPr>
            <w:rFonts w:ascii="Arial" w:hAnsi="Arial" w:cs="Arial"/>
            <w:sz w:val="24"/>
            <w:szCs w:val="24"/>
          </w:rPr>
          <w:t xml:space="preserve"> Desta forma </w:t>
        </w:r>
      </w:ins>
      <w:r>
        <w:rPr>
          <w:rFonts w:ascii="Arial" w:hAnsi="Arial" w:cs="Arial"/>
          <w:sz w:val="24"/>
          <w:szCs w:val="24"/>
        </w:rPr>
        <w:t>obtém</w:t>
      </w:r>
      <w:ins w:id="953" w:author="Adam" w:date="2016-11-28T18:48:00Z">
        <w:r w:rsidR="00E873E0">
          <w:rPr>
            <w:rFonts w:ascii="Arial" w:hAnsi="Arial" w:cs="Arial"/>
            <w:sz w:val="24"/>
            <w:szCs w:val="24"/>
          </w:rPr>
          <w:t>-se</w:t>
        </w:r>
      </w:ins>
      <w:r>
        <w:rPr>
          <w:rFonts w:ascii="Arial" w:hAnsi="Arial" w:cs="Arial"/>
          <w:sz w:val="24"/>
          <w:szCs w:val="24"/>
        </w:rPr>
        <w:t xml:space="preserve"> resultados analógicos por meios digitais. </w:t>
      </w:r>
      <w:del w:id="954" w:author="Adam" w:date="2016-11-28T18:48:00Z">
        <w:r w:rsidDel="00E873E0">
          <w:rPr>
            <w:rFonts w:ascii="Arial" w:hAnsi="Arial" w:cs="Arial"/>
            <w:sz w:val="24"/>
            <w:szCs w:val="24"/>
          </w:rPr>
          <w:delText>Gera-se um</w:delText>
        </w:r>
        <w:r w:rsidR="00F15284" w:rsidDel="00E873E0">
          <w:rPr>
            <w:rFonts w:ascii="Arial" w:hAnsi="Arial" w:cs="Arial"/>
            <w:sz w:val="24"/>
            <w:szCs w:val="24"/>
          </w:rPr>
          <w:delText>a onda quadrada em</w:delText>
        </w:r>
        <w:r w:rsidDel="00E873E0">
          <w:rPr>
            <w:rFonts w:ascii="Arial" w:hAnsi="Arial" w:cs="Arial"/>
            <w:sz w:val="24"/>
            <w:szCs w:val="24"/>
          </w:rPr>
          <w:delText xml:space="preserve"> freqüência muito alta em que é efetuado o controle </w:delText>
        </w:r>
        <w:r w:rsidR="00F15284" w:rsidDel="00E873E0">
          <w:rPr>
            <w:rFonts w:ascii="Arial" w:hAnsi="Arial" w:cs="Arial"/>
            <w:sz w:val="24"/>
            <w:szCs w:val="24"/>
          </w:rPr>
          <w:delText>d</w:delText>
        </w:r>
        <w:r w:rsidDel="00E873E0">
          <w:rPr>
            <w:rFonts w:ascii="Arial" w:hAnsi="Arial" w:cs="Arial"/>
            <w:sz w:val="24"/>
            <w:szCs w:val="24"/>
          </w:rPr>
          <w:delText>a porcentagem em que a onda</w:delText>
        </w:r>
        <w:r w:rsidR="00F15284" w:rsidDel="00E873E0">
          <w:rPr>
            <w:rFonts w:ascii="Arial" w:hAnsi="Arial" w:cs="Arial"/>
            <w:sz w:val="24"/>
            <w:szCs w:val="24"/>
          </w:rPr>
          <w:delText xml:space="preserve"> está em nível lógico alto. Esta porcentagem</w:delText>
        </w:r>
        <w:r w:rsidDel="00E873E0">
          <w:rPr>
            <w:rFonts w:ascii="Arial" w:hAnsi="Arial" w:cs="Arial"/>
            <w:sz w:val="24"/>
            <w:szCs w:val="24"/>
          </w:rPr>
          <w:delText xml:space="preserve"> </w:delText>
        </w:r>
        <w:r w:rsidR="00F15284" w:rsidDel="00E873E0">
          <w:rPr>
            <w:rFonts w:ascii="Arial" w:hAnsi="Arial" w:cs="Arial"/>
            <w:sz w:val="24"/>
            <w:szCs w:val="24"/>
          </w:rPr>
          <w:delText xml:space="preserve">de </w:delText>
        </w:r>
        <w:r w:rsidDel="00E873E0">
          <w:rPr>
            <w:rFonts w:ascii="Arial" w:hAnsi="Arial" w:cs="Arial"/>
            <w:sz w:val="24"/>
            <w:szCs w:val="24"/>
          </w:rPr>
          <w:delText>tempo é chamado de DutyCycle e sua variação provoca mudança no valor médio da onda. Na figura 5</w:delText>
        </w:r>
        <w:r w:rsidR="00666ED5" w:rsidDel="00E873E0">
          <w:rPr>
            <w:rFonts w:ascii="Arial" w:hAnsi="Arial" w:cs="Arial"/>
            <w:sz w:val="24"/>
            <w:szCs w:val="24"/>
          </w:rPr>
          <w:delText>,</w:delText>
        </w:r>
        <w:r w:rsidDel="00E873E0">
          <w:rPr>
            <w:rFonts w:ascii="Arial" w:hAnsi="Arial" w:cs="Arial"/>
            <w:sz w:val="24"/>
            <w:szCs w:val="24"/>
          </w:rPr>
          <w:delText xml:space="preserve"> demonstra</w:delText>
        </w:r>
        <w:r w:rsidR="00F15284" w:rsidDel="00E873E0">
          <w:rPr>
            <w:rFonts w:ascii="Arial" w:hAnsi="Arial" w:cs="Arial"/>
            <w:sz w:val="24"/>
            <w:szCs w:val="24"/>
          </w:rPr>
          <w:delText xml:space="preserve">-se </w:delText>
        </w:r>
        <w:r w:rsidDel="00E873E0">
          <w:rPr>
            <w:rFonts w:ascii="Arial" w:hAnsi="Arial" w:cs="Arial"/>
            <w:sz w:val="24"/>
            <w:szCs w:val="24"/>
          </w:rPr>
          <w:delText>a variação da onda.</w:delText>
        </w:r>
        <w:r w:rsidR="00F15284" w:rsidDel="00E873E0">
          <w:rPr>
            <w:rFonts w:ascii="Arial" w:hAnsi="Arial" w:cs="Arial"/>
            <w:sz w:val="24"/>
            <w:szCs w:val="24"/>
          </w:rPr>
          <w:delText xml:space="preserve"> </w:delText>
        </w:r>
        <w:r w:rsidR="00F15284" w:rsidRPr="00F15284" w:rsidDel="00E873E0">
          <w:rPr>
            <w:rFonts w:ascii="Arial" w:hAnsi="Arial" w:cs="Arial"/>
            <w:color w:val="FF0000"/>
            <w:sz w:val="24"/>
            <w:szCs w:val="24"/>
          </w:rPr>
          <w:delText>&lt;Adam favor verificar se o texto procede&gt;</w:delText>
        </w:r>
      </w:del>
    </w:p>
    <w:p w:rsidR="0009147F" w:rsidRPr="00D76C84" w:rsidRDefault="0009147F" w:rsidP="00A101A0">
      <w:pPr>
        <w:spacing w:line="240" w:lineRule="auto"/>
        <w:ind w:left="2268"/>
        <w:jc w:val="both"/>
        <w:rPr>
          <w:rFonts w:ascii="Arial" w:hAnsi="Arial" w:cs="Arial"/>
          <w:sz w:val="20"/>
          <w:szCs w:val="20"/>
          <w:lang w:eastAsia="pt-BR"/>
        </w:rPr>
      </w:pPr>
    </w:p>
    <w:p w:rsidR="00517D21" w:rsidRDefault="00EC6740">
      <w:pPr>
        <w:pStyle w:val="SemEspaamento"/>
        <w:keepNext/>
        <w:jc w:val="center"/>
        <w:rPr>
          <w:ins w:id="955" w:author="Adam" w:date="2016-11-28T19:48:00Z"/>
        </w:rPr>
        <w:pPrChange w:id="956" w:author="Adam" w:date="2016-11-28T19:48:00Z">
          <w:pPr>
            <w:pStyle w:val="SemEspaamento"/>
            <w:jc w:val="center"/>
          </w:pPr>
        </w:pPrChange>
      </w:pPr>
      <w:r>
        <w:rPr>
          <w:noProof/>
          <w:lang w:eastAsia="pt-BR"/>
        </w:rPr>
        <w:lastRenderedPageBreak/>
        <w:drawing>
          <wp:inline distT="0" distB="0" distL="0" distR="0" wp14:anchorId="5765B0E3" wp14:editId="733FD6FE">
            <wp:extent cx="1948180" cy="205930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8180" cy="2059305"/>
                    </a:xfrm>
                    <a:prstGeom prst="rect">
                      <a:avLst/>
                    </a:prstGeom>
                    <a:noFill/>
                    <a:ln>
                      <a:noFill/>
                    </a:ln>
                  </pic:spPr>
                </pic:pic>
              </a:graphicData>
            </a:graphic>
          </wp:inline>
        </w:drawing>
      </w:r>
    </w:p>
    <w:p w:rsidR="00517D21" w:rsidRPr="00C30F18" w:rsidRDefault="00517D21">
      <w:pPr>
        <w:pStyle w:val="Legenda"/>
        <w:rPr>
          <w:ins w:id="957" w:author="Adam" w:date="2016-11-28T19:48:00Z"/>
        </w:rPr>
        <w:pPrChange w:id="958" w:author="Adam" w:date="2016-11-29T12:31:00Z">
          <w:pPr>
            <w:pStyle w:val="SemEspaamento"/>
            <w:jc w:val="center"/>
          </w:pPr>
        </w:pPrChange>
      </w:pPr>
      <w:bookmarkStart w:id="959" w:name="_Toc468179854"/>
      <w:ins w:id="960" w:author="Adam" w:date="2016-11-28T19:48:00Z">
        <w:r w:rsidRPr="00C30F18">
          <w:t xml:space="preserve">Figura </w:t>
        </w:r>
        <w:r w:rsidRPr="00C30F18">
          <w:fldChar w:fldCharType="begin"/>
        </w:r>
        <w:r w:rsidRPr="00C30F18">
          <w:instrText xml:space="preserve"> SEQ Figura \* ARABIC </w:instrText>
        </w:r>
      </w:ins>
      <w:r w:rsidRPr="00C30F18">
        <w:fldChar w:fldCharType="separate"/>
      </w:r>
      <w:ins w:id="961" w:author="Adam" w:date="2016-11-29T13:06:00Z">
        <w:r w:rsidR="00AC29C2">
          <w:rPr>
            <w:noProof/>
          </w:rPr>
          <w:t>5</w:t>
        </w:r>
      </w:ins>
      <w:ins w:id="962" w:author="Adam" w:date="2016-11-28T19:48:00Z">
        <w:r w:rsidRPr="00C30F18">
          <w:fldChar w:fldCharType="end"/>
        </w:r>
        <w:r w:rsidRPr="00C30F18">
          <w:t xml:space="preserve"> - Saída PWM</w:t>
        </w:r>
        <w:bookmarkEnd w:id="959"/>
        <w:r w:rsidRPr="00C30F18">
          <w:t xml:space="preserve"> </w:t>
        </w:r>
      </w:ins>
    </w:p>
    <w:p w:rsidR="00517D21" w:rsidRDefault="00517D21">
      <w:pPr>
        <w:pStyle w:val="Legenda"/>
        <w:rPr>
          <w:ins w:id="963" w:author="Adam" w:date="2016-11-28T19:48:00Z"/>
        </w:rPr>
        <w:pPrChange w:id="964" w:author="Adam" w:date="2016-11-29T12:31:00Z">
          <w:pPr>
            <w:pStyle w:val="SemEspaamento"/>
            <w:jc w:val="center"/>
          </w:pPr>
        </w:pPrChange>
      </w:pPr>
      <w:ins w:id="965" w:author="Adam" w:date="2016-11-28T19:48:00Z">
        <w:r w:rsidRPr="002B2F4D">
          <w:t>(</w:t>
        </w:r>
        <w:proofErr w:type="gramStart"/>
        <w:r w:rsidRPr="002B2F4D">
          <w:t>fonte</w:t>
        </w:r>
        <w:proofErr w:type="gramEnd"/>
        <w:r w:rsidRPr="002B2F4D">
          <w:t xml:space="preserve">: </w:t>
        </w:r>
        <w:r w:rsidRPr="00517D21">
          <w:fldChar w:fldCharType="begin"/>
        </w:r>
        <w:r w:rsidRPr="00C30F18">
          <w:instrText xml:space="preserve"> HYPERLINK "http://blog.vidadesilicio.com.br/arduino/basico/grandezas-digitais-e-analogicas-e-pwm/" </w:instrText>
        </w:r>
        <w:r w:rsidRPr="00517D21">
          <w:rPr>
            <w:rPrChange w:id="966" w:author="Adam" w:date="2016-11-28T19:48:00Z">
              <w:rPr>
                <w:rStyle w:val="Hyperlink"/>
                <w:rFonts w:cs="Arial"/>
              </w:rPr>
            </w:rPrChange>
          </w:rPr>
          <w:fldChar w:fldCharType="separate"/>
        </w:r>
        <w:r w:rsidRPr="00517D21">
          <w:rPr>
            <w:rPrChange w:id="967" w:author="Adam" w:date="2016-11-28T19:48:00Z">
              <w:rPr>
                <w:rStyle w:val="Hyperlink"/>
                <w:rFonts w:cs="Arial"/>
              </w:rPr>
            </w:rPrChange>
          </w:rPr>
          <w:t>http://blog.vidadesilicio.com.br/arduino/basico/grandezas-digitais-e-analogicas-e-pwm/</w:t>
        </w:r>
        <w:r w:rsidRPr="00517D21">
          <w:rPr>
            <w:rPrChange w:id="968" w:author="Adam" w:date="2016-11-28T19:48:00Z">
              <w:rPr>
                <w:rStyle w:val="Hyperlink"/>
                <w:rFonts w:cs="Arial"/>
              </w:rPr>
            </w:rPrChange>
          </w:rPr>
          <w:fldChar w:fldCharType="end"/>
        </w:r>
      </w:ins>
    </w:p>
    <w:p w:rsidR="00517D21" w:rsidRDefault="00517D21">
      <w:pPr>
        <w:pStyle w:val="Legenda"/>
        <w:rPr>
          <w:ins w:id="969" w:author="Adam" w:date="2016-11-28T19:48:00Z"/>
        </w:rPr>
        <w:pPrChange w:id="970" w:author="Adam" w:date="2016-11-29T12:31:00Z">
          <w:pPr>
            <w:pStyle w:val="SemEspaamento"/>
            <w:jc w:val="center"/>
          </w:pPr>
        </w:pPrChange>
      </w:pPr>
      <w:ins w:id="971" w:author="Adam" w:date="2016-11-28T19:48:00Z">
        <w:r w:rsidRPr="002B2F4D">
          <w:t>acessado em 10/2016)</w:t>
        </w:r>
      </w:ins>
    </w:p>
    <w:p w:rsidR="0009147F" w:rsidRPr="00517D21" w:rsidRDefault="0009147F" w:rsidP="00517D21">
      <w:pPr>
        <w:pStyle w:val="SemEspaamento"/>
        <w:jc w:val="center"/>
        <w:rPr>
          <w:rFonts w:ascii="Arial" w:hAnsi="Arial" w:cs="Arial"/>
          <w:sz w:val="20"/>
          <w:szCs w:val="20"/>
          <w:rPrChange w:id="972" w:author="Adam" w:date="2016-11-28T19:48:00Z">
            <w:rPr>
              <w:lang w:eastAsia="pt-BR"/>
            </w:rPr>
          </w:rPrChange>
        </w:rPr>
      </w:pPr>
    </w:p>
    <w:p w:rsidR="0009147F" w:rsidRPr="002B2F4D" w:rsidDel="00517D21" w:rsidRDefault="0009147F" w:rsidP="00A101A0">
      <w:pPr>
        <w:pStyle w:val="SemEspaamento"/>
        <w:jc w:val="center"/>
        <w:rPr>
          <w:del w:id="973" w:author="Adam" w:date="2016-11-28T19:48:00Z"/>
          <w:rFonts w:ascii="Arial" w:hAnsi="Arial" w:cs="Arial"/>
          <w:sz w:val="20"/>
          <w:szCs w:val="20"/>
        </w:rPr>
      </w:pPr>
      <w:del w:id="974" w:author="Adam" w:date="2016-11-28T19:48:00Z">
        <w:r w:rsidDel="00517D21">
          <w:rPr>
            <w:rFonts w:ascii="Arial" w:hAnsi="Arial" w:cs="Arial"/>
            <w:sz w:val="20"/>
            <w:szCs w:val="20"/>
          </w:rPr>
          <w:delText>Figura 5</w:delText>
        </w:r>
        <w:r w:rsidRPr="002B2F4D" w:rsidDel="00517D21">
          <w:rPr>
            <w:rFonts w:ascii="Arial" w:hAnsi="Arial" w:cs="Arial"/>
            <w:sz w:val="20"/>
            <w:szCs w:val="20"/>
          </w:rPr>
          <w:delText xml:space="preserve">: </w:delText>
        </w:r>
        <w:r w:rsidDel="00517D21">
          <w:rPr>
            <w:rFonts w:ascii="Arial" w:hAnsi="Arial" w:cs="Arial"/>
            <w:sz w:val="20"/>
            <w:szCs w:val="20"/>
          </w:rPr>
          <w:delText>Saída PWM</w:delText>
        </w:r>
      </w:del>
    </w:p>
    <w:p w:rsidR="0009147F" w:rsidDel="00517D21" w:rsidRDefault="0009147F" w:rsidP="00A101A0">
      <w:pPr>
        <w:pStyle w:val="SemEspaamento"/>
        <w:jc w:val="center"/>
        <w:rPr>
          <w:del w:id="975" w:author="Adam" w:date="2016-11-28T19:48:00Z"/>
          <w:rFonts w:ascii="Arial" w:hAnsi="Arial" w:cs="Arial"/>
          <w:sz w:val="20"/>
          <w:szCs w:val="20"/>
        </w:rPr>
      </w:pPr>
      <w:del w:id="976" w:author="Adam" w:date="2016-11-28T19:48:00Z">
        <w:r w:rsidRPr="002B2F4D" w:rsidDel="00517D21">
          <w:rPr>
            <w:rFonts w:ascii="Arial" w:hAnsi="Arial" w:cs="Arial"/>
            <w:sz w:val="20"/>
            <w:szCs w:val="20"/>
          </w:rPr>
          <w:delText xml:space="preserve">(fonte: </w:delText>
        </w:r>
        <w:r w:rsidR="00E44D2F" w:rsidDel="00517D21">
          <w:fldChar w:fldCharType="begin"/>
        </w:r>
        <w:r w:rsidR="00E44D2F" w:rsidDel="00517D21">
          <w:delInstrText xml:space="preserve"> HYPERLINK "http://blog.vidadesilicio.com.br/arduino/basico/grandezas-digitais-e-analogicas-e-pwm/" </w:delInstrText>
        </w:r>
        <w:r w:rsidR="00E44D2F" w:rsidDel="00517D21">
          <w:fldChar w:fldCharType="separate"/>
        </w:r>
        <w:r w:rsidRPr="001353DE" w:rsidDel="00517D21">
          <w:rPr>
            <w:rStyle w:val="Hyperlink"/>
            <w:rFonts w:ascii="Arial" w:hAnsi="Arial" w:cs="Arial"/>
            <w:sz w:val="20"/>
            <w:szCs w:val="20"/>
          </w:rPr>
          <w:delText>http://blog.vidadesilicio.com.br/arduino/basico/grandezas-digitais-e-analogicas-e-pwm/</w:delText>
        </w:r>
        <w:r w:rsidR="00E44D2F" w:rsidDel="00517D21">
          <w:rPr>
            <w:rStyle w:val="Hyperlink"/>
            <w:rFonts w:ascii="Arial" w:hAnsi="Arial" w:cs="Arial"/>
            <w:sz w:val="20"/>
            <w:szCs w:val="20"/>
          </w:rPr>
          <w:fldChar w:fldCharType="end"/>
        </w:r>
      </w:del>
    </w:p>
    <w:p w:rsidR="0009147F" w:rsidDel="00517D21" w:rsidRDefault="0009147F" w:rsidP="00A101A0">
      <w:pPr>
        <w:pStyle w:val="SemEspaamento"/>
        <w:jc w:val="center"/>
        <w:rPr>
          <w:del w:id="977" w:author="Adam" w:date="2016-11-28T19:48:00Z"/>
          <w:rFonts w:ascii="Arial" w:hAnsi="Arial" w:cs="Arial"/>
          <w:sz w:val="20"/>
          <w:szCs w:val="20"/>
        </w:rPr>
      </w:pPr>
      <w:del w:id="978" w:author="Adam" w:date="2016-11-28T19:48:00Z">
        <w:r w:rsidRPr="002B2F4D" w:rsidDel="00517D21">
          <w:rPr>
            <w:rFonts w:ascii="Arial" w:hAnsi="Arial" w:cs="Arial"/>
            <w:sz w:val="20"/>
            <w:szCs w:val="20"/>
          </w:rPr>
          <w:delText>acessado em 10/2016)</w:delText>
        </w:r>
      </w:del>
    </w:p>
    <w:p w:rsidR="00666ED5" w:rsidDel="00517D21" w:rsidRDefault="00666ED5" w:rsidP="00A101A0">
      <w:pPr>
        <w:pStyle w:val="SemEspaamento"/>
        <w:jc w:val="center"/>
        <w:rPr>
          <w:del w:id="979" w:author="Adam" w:date="2016-11-28T19:48:00Z"/>
          <w:rFonts w:ascii="Arial" w:hAnsi="Arial" w:cs="Arial"/>
          <w:sz w:val="20"/>
          <w:szCs w:val="20"/>
        </w:rPr>
      </w:pPr>
    </w:p>
    <w:p w:rsidR="0009147F" w:rsidRDefault="0009147F" w:rsidP="00A101A0">
      <w:pPr>
        <w:pStyle w:val="SemEspaamento"/>
        <w:jc w:val="center"/>
        <w:rPr>
          <w:rFonts w:ascii="Arial" w:hAnsi="Arial" w:cs="Arial"/>
          <w:sz w:val="20"/>
          <w:szCs w:val="20"/>
        </w:rPr>
      </w:pPr>
    </w:p>
    <w:p w:rsidR="0009147F" w:rsidRPr="007E4E07" w:rsidRDefault="0009147F" w:rsidP="00A101A0">
      <w:pPr>
        <w:spacing w:line="360" w:lineRule="auto"/>
        <w:ind w:firstLine="708"/>
        <w:jc w:val="both"/>
        <w:rPr>
          <w:rFonts w:ascii="Arial" w:hAnsi="Arial" w:cs="Arial"/>
          <w:sz w:val="24"/>
          <w:szCs w:val="24"/>
          <w:lang w:eastAsia="pt-BR"/>
        </w:rPr>
      </w:pPr>
      <w:r>
        <w:rPr>
          <w:rFonts w:ascii="Arial" w:hAnsi="Arial" w:cs="Arial"/>
          <w:sz w:val="24"/>
          <w:szCs w:val="24"/>
          <w:lang w:eastAsia="pt-BR"/>
        </w:rPr>
        <w:t>Conforme figura 6, foi elaborado um quadro resumo para a Placa Arduino</w:t>
      </w:r>
      <w:r w:rsidR="005B7A5E">
        <w:rPr>
          <w:rFonts w:ascii="Arial" w:hAnsi="Arial" w:cs="Arial"/>
          <w:sz w:val="24"/>
          <w:szCs w:val="24"/>
          <w:lang w:eastAsia="pt-BR"/>
        </w:rPr>
        <w:t xml:space="preserve"> </w:t>
      </w:r>
      <w:proofErr w:type="spellStart"/>
      <w:r>
        <w:rPr>
          <w:rFonts w:ascii="Arial" w:hAnsi="Arial" w:cs="Arial"/>
          <w:sz w:val="24"/>
          <w:szCs w:val="24"/>
          <w:lang w:eastAsia="pt-BR"/>
        </w:rPr>
        <w:t>Mega</w:t>
      </w:r>
      <w:proofErr w:type="spellEnd"/>
      <w:r>
        <w:rPr>
          <w:rFonts w:ascii="Arial" w:hAnsi="Arial" w:cs="Arial"/>
          <w:sz w:val="24"/>
          <w:szCs w:val="24"/>
          <w:lang w:eastAsia="pt-BR"/>
        </w:rPr>
        <w:t xml:space="preserve"> 2560 R3.</w:t>
      </w:r>
    </w:p>
    <w:p w:rsidR="006832E0" w:rsidRDefault="00EC6740">
      <w:pPr>
        <w:keepNext/>
        <w:spacing w:line="360" w:lineRule="auto"/>
        <w:jc w:val="both"/>
        <w:rPr>
          <w:ins w:id="980" w:author="Adam" w:date="2016-11-28T19:48:00Z"/>
        </w:rPr>
        <w:pPrChange w:id="981" w:author="Adam" w:date="2016-11-28T19:48:00Z">
          <w:pPr>
            <w:spacing w:line="360" w:lineRule="auto"/>
            <w:jc w:val="both"/>
          </w:pPr>
        </w:pPrChange>
      </w:pPr>
      <w:del w:id="982" w:author="Adam" w:date="2016-11-28T18:53:00Z">
        <w:r w:rsidDel="0068185F">
          <w:rPr>
            <w:noProof/>
            <w:color w:val="FF0000"/>
            <w:lang w:eastAsia="pt-BR"/>
          </w:rPr>
          <w:drawing>
            <wp:inline distT="0" distB="0" distL="0" distR="0" wp14:anchorId="7327C901" wp14:editId="58571995">
              <wp:extent cx="5343525" cy="2917825"/>
              <wp:effectExtent l="0" t="0" r="9525" b="0"/>
              <wp:docPr id="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3525" cy="2917825"/>
                      </a:xfrm>
                      <a:prstGeom prst="rect">
                        <a:avLst/>
                      </a:prstGeom>
                      <a:noFill/>
                      <a:ln>
                        <a:noFill/>
                      </a:ln>
                    </pic:spPr>
                  </pic:pic>
                </a:graphicData>
              </a:graphic>
            </wp:inline>
          </w:drawing>
        </w:r>
      </w:del>
      <w:ins w:id="983" w:author="Adam" w:date="2016-11-28T18:54:00Z">
        <w:r w:rsidR="00E63752" w:rsidRPr="00E63752">
          <w:rPr>
            <w:noProof/>
            <w:color w:val="FF0000"/>
            <w:lang w:eastAsia="pt-BR"/>
          </w:rPr>
          <w:drawing>
            <wp:inline distT="0" distB="0" distL="0" distR="0" wp14:anchorId="207D4A77" wp14:editId="019E68D6">
              <wp:extent cx="5760720" cy="30962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096260"/>
                      </a:xfrm>
                      <a:prstGeom prst="rect">
                        <a:avLst/>
                      </a:prstGeom>
                    </pic:spPr>
                  </pic:pic>
                </a:graphicData>
              </a:graphic>
            </wp:inline>
          </w:drawing>
        </w:r>
      </w:ins>
    </w:p>
    <w:p w:rsidR="006832E0" w:rsidRPr="00C30F18" w:rsidRDefault="006832E0">
      <w:pPr>
        <w:pStyle w:val="Legenda"/>
        <w:rPr>
          <w:ins w:id="984" w:author="Adam" w:date="2016-11-28T19:48:00Z"/>
        </w:rPr>
        <w:pPrChange w:id="985" w:author="Adam" w:date="2016-11-29T12:31:00Z">
          <w:pPr>
            <w:pStyle w:val="SemEspaamento"/>
            <w:jc w:val="center"/>
          </w:pPr>
        </w:pPrChange>
      </w:pPr>
      <w:bookmarkStart w:id="986" w:name="_Toc468179855"/>
      <w:ins w:id="987" w:author="Adam" w:date="2016-11-28T19:48:00Z">
        <w:r w:rsidRPr="00C30F18">
          <w:t xml:space="preserve">Figura </w:t>
        </w:r>
        <w:r w:rsidRPr="00C30F18">
          <w:fldChar w:fldCharType="begin"/>
        </w:r>
        <w:r w:rsidRPr="00C30F18">
          <w:instrText xml:space="preserve"> SEQ Figura \* ARABIC </w:instrText>
        </w:r>
      </w:ins>
      <w:r w:rsidRPr="00C30F18">
        <w:fldChar w:fldCharType="separate"/>
      </w:r>
      <w:ins w:id="988" w:author="Adam" w:date="2016-11-29T13:06:00Z">
        <w:r w:rsidR="00AC29C2">
          <w:rPr>
            <w:noProof/>
          </w:rPr>
          <w:t>6</w:t>
        </w:r>
      </w:ins>
      <w:ins w:id="989" w:author="Adam" w:date="2016-11-28T19:48:00Z">
        <w:r w:rsidRPr="00C30F18">
          <w:fldChar w:fldCharType="end"/>
        </w:r>
        <w:r w:rsidRPr="00C30F18">
          <w:t xml:space="preserve"> - Componentes da Placa </w:t>
        </w:r>
        <w:proofErr w:type="spellStart"/>
        <w:r w:rsidRPr="00C30F18">
          <w:t>ArduinoMega</w:t>
        </w:r>
        <w:proofErr w:type="spellEnd"/>
        <w:r w:rsidRPr="00C30F18">
          <w:t xml:space="preserve"> R3</w:t>
        </w:r>
        <w:bookmarkEnd w:id="986"/>
        <w:r w:rsidRPr="00C30F18">
          <w:t xml:space="preserve"> </w:t>
        </w:r>
      </w:ins>
    </w:p>
    <w:p w:rsidR="006832E0" w:rsidRDefault="006832E0">
      <w:pPr>
        <w:pStyle w:val="Legenda"/>
        <w:rPr>
          <w:ins w:id="990" w:author="Adam" w:date="2016-11-28T19:48:00Z"/>
        </w:rPr>
        <w:pPrChange w:id="991" w:author="Adam" w:date="2016-11-29T12:31:00Z">
          <w:pPr>
            <w:pStyle w:val="SemEspaamento"/>
            <w:jc w:val="center"/>
          </w:pPr>
        </w:pPrChange>
      </w:pPr>
      <w:ins w:id="992" w:author="Adam" w:date="2016-11-28T19:48:00Z">
        <w:r w:rsidRPr="002B2F4D">
          <w:t>(</w:t>
        </w:r>
        <w:proofErr w:type="gramStart"/>
        <w:r w:rsidRPr="002B2F4D">
          <w:t>fonte</w:t>
        </w:r>
        <w:proofErr w:type="gramEnd"/>
        <w:r w:rsidRPr="002B2F4D">
          <w:t xml:space="preserve">: </w:t>
        </w:r>
        <w:r w:rsidRPr="006832E0">
          <w:fldChar w:fldCharType="begin"/>
        </w:r>
        <w:r w:rsidRPr="00C30F18">
          <w:instrText xml:space="preserve"> HYPERLINK "http://www.filipeflop.com" </w:instrText>
        </w:r>
        <w:r w:rsidRPr="006832E0">
          <w:rPr>
            <w:rPrChange w:id="993" w:author="Adam" w:date="2016-11-28T19:48:00Z">
              <w:rPr>
                <w:rStyle w:val="Hyperlink"/>
                <w:rFonts w:cs="Arial"/>
              </w:rPr>
            </w:rPrChange>
          </w:rPr>
          <w:fldChar w:fldCharType="separate"/>
        </w:r>
        <w:r w:rsidRPr="006832E0">
          <w:rPr>
            <w:rPrChange w:id="994" w:author="Adam" w:date="2016-11-28T19:48:00Z">
              <w:rPr>
                <w:rStyle w:val="Hyperlink"/>
                <w:rFonts w:cs="Arial"/>
              </w:rPr>
            </w:rPrChange>
          </w:rPr>
          <w:t>http://www.filipeflop.com</w:t>
        </w:r>
        <w:r w:rsidRPr="006832E0">
          <w:rPr>
            <w:rPrChange w:id="995" w:author="Adam" w:date="2016-11-28T19:48:00Z">
              <w:rPr>
                <w:rStyle w:val="Hyperlink"/>
                <w:rFonts w:cs="Arial"/>
              </w:rPr>
            </w:rPrChange>
          </w:rPr>
          <w:fldChar w:fldCharType="end"/>
        </w:r>
        <w:r w:rsidRPr="002B2F4D">
          <w:t xml:space="preserve"> acessado em 10/2016)</w:t>
        </w:r>
      </w:ins>
    </w:p>
    <w:p w:rsidR="0009147F" w:rsidRPr="006832E0" w:rsidRDefault="0009147F">
      <w:pPr>
        <w:pStyle w:val="SemEspaamento"/>
        <w:jc w:val="center"/>
        <w:rPr>
          <w:rFonts w:ascii="Arial" w:hAnsi="Arial" w:cs="Arial"/>
          <w:sz w:val="20"/>
          <w:szCs w:val="20"/>
          <w:rPrChange w:id="996" w:author="Adam" w:date="2016-11-28T19:48:00Z">
            <w:rPr>
              <w:color w:val="FF0000"/>
              <w:lang w:eastAsia="pt-BR"/>
            </w:rPr>
          </w:rPrChange>
        </w:rPr>
        <w:pPrChange w:id="997" w:author="Adam" w:date="2016-11-28T19:48:00Z">
          <w:pPr>
            <w:spacing w:line="360" w:lineRule="auto"/>
            <w:jc w:val="both"/>
          </w:pPr>
        </w:pPrChange>
      </w:pPr>
    </w:p>
    <w:p w:rsidR="0009147F" w:rsidRPr="002B2F4D" w:rsidDel="006832E0" w:rsidRDefault="0009147F" w:rsidP="00A101A0">
      <w:pPr>
        <w:pStyle w:val="SemEspaamento"/>
        <w:jc w:val="center"/>
        <w:rPr>
          <w:del w:id="998" w:author="Adam" w:date="2016-11-28T19:49:00Z"/>
          <w:rFonts w:ascii="Arial" w:hAnsi="Arial" w:cs="Arial"/>
          <w:sz w:val="20"/>
          <w:szCs w:val="20"/>
        </w:rPr>
      </w:pPr>
      <w:del w:id="999" w:author="Adam" w:date="2016-11-28T19:49:00Z">
        <w:r w:rsidDel="006832E0">
          <w:rPr>
            <w:rFonts w:ascii="Arial" w:hAnsi="Arial" w:cs="Arial"/>
            <w:sz w:val="20"/>
            <w:szCs w:val="20"/>
          </w:rPr>
          <w:delText>Figura 6</w:delText>
        </w:r>
        <w:r w:rsidRPr="002B2F4D" w:rsidDel="006832E0">
          <w:rPr>
            <w:rFonts w:ascii="Arial" w:hAnsi="Arial" w:cs="Arial"/>
            <w:sz w:val="20"/>
            <w:szCs w:val="20"/>
          </w:rPr>
          <w:delText xml:space="preserve">: </w:delText>
        </w:r>
        <w:r w:rsidRPr="00CC11FA" w:rsidDel="006832E0">
          <w:rPr>
            <w:rFonts w:ascii="Arial" w:hAnsi="Arial" w:cs="Arial"/>
            <w:sz w:val="20"/>
            <w:szCs w:val="20"/>
          </w:rPr>
          <w:delText>Componentes da Placa ArduinoMega R3</w:delText>
        </w:r>
      </w:del>
    </w:p>
    <w:p w:rsidR="0009147F" w:rsidDel="006832E0" w:rsidRDefault="0009147F" w:rsidP="00A101A0">
      <w:pPr>
        <w:pStyle w:val="SemEspaamento"/>
        <w:jc w:val="center"/>
        <w:rPr>
          <w:del w:id="1000" w:author="Adam" w:date="2016-11-28T19:49:00Z"/>
          <w:rFonts w:ascii="Arial" w:hAnsi="Arial" w:cs="Arial"/>
          <w:sz w:val="20"/>
          <w:szCs w:val="20"/>
        </w:rPr>
      </w:pPr>
      <w:del w:id="1001" w:author="Adam" w:date="2016-11-28T19:49:00Z">
        <w:r w:rsidRPr="002B2F4D" w:rsidDel="006832E0">
          <w:rPr>
            <w:rFonts w:ascii="Arial" w:hAnsi="Arial" w:cs="Arial"/>
            <w:sz w:val="20"/>
            <w:szCs w:val="20"/>
          </w:rPr>
          <w:delText xml:space="preserve">(fonte: </w:delText>
        </w:r>
        <w:r w:rsidR="00E44D2F" w:rsidDel="006832E0">
          <w:fldChar w:fldCharType="begin"/>
        </w:r>
        <w:r w:rsidR="00E44D2F" w:rsidDel="006832E0">
          <w:delInstrText xml:space="preserve"> HYPERLINK "http://www.filipeflop.com" </w:delInstrText>
        </w:r>
        <w:r w:rsidR="00E44D2F" w:rsidDel="006832E0">
          <w:fldChar w:fldCharType="separate"/>
        </w:r>
        <w:r w:rsidRPr="002B2F4D" w:rsidDel="006832E0">
          <w:rPr>
            <w:rStyle w:val="Hyperlink"/>
            <w:rFonts w:ascii="Arial" w:hAnsi="Arial" w:cs="Arial"/>
            <w:sz w:val="20"/>
            <w:szCs w:val="20"/>
          </w:rPr>
          <w:delText>http://www.filipeflop.com</w:delText>
        </w:r>
        <w:r w:rsidR="00E44D2F" w:rsidDel="006832E0">
          <w:rPr>
            <w:rStyle w:val="Hyperlink"/>
            <w:rFonts w:ascii="Arial" w:hAnsi="Arial" w:cs="Arial"/>
            <w:sz w:val="20"/>
            <w:szCs w:val="20"/>
          </w:rPr>
          <w:fldChar w:fldCharType="end"/>
        </w:r>
        <w:r w:rsidRPr="002B2F4D" w:rsidDel="006832E0">
          <w:rPr>
            <w:rFonts w:ascii="Arial" w:hAnsi="Arial" w:cs="Arial"/>
            <w:sz w:val="20"/>
            <w:szCs w:val="20"/>
          </w:rPr>
          <w:delText xml:space="preserve"> acessado em 10/2016)</w:delText>
        </w:r>
      </w:del>
    </w:p>
    <w:p w:rsidR="0009147F" w:rsidDel="006832E0" w:rsidRDefault="0009147F" w:rsidP="00A101A0">
      <w:pPr>
        <w:pStyle w:val="SemEspaamento"/>
        <w:jc w:val="center"/>
        <w:rPr>
          <w:del w:id="1002" w:author="Adam" w:date="2016-11-28T19:49:00Z"/>
          <w:rFonts w:ascii="Arial" w:hAnsi="Arial" w:cs="Arial"/>
          <w:sz w:val="20"/>
          <w:szCs w:val="20"/>
        </w:rPr>
      </w:pPr>
    </w:p>
    <w:p w:rsidR="0009147F" w:rsidRDefault="0009147F" w:rsidP="00A101A0">
      <w:pPr>
        <w:spacing w:line="360" w:lineRule="auto"/>
        <w:jc w:val="both"/>
        <w:rPr>
          <w:color w:val="FF0000"/>
          <w:lang w:eastAsia="pt-BR"/>
        </w:rPr>
      </w:pPr>
      <w:r>
        <w:rPr>
          <w:color w:val="FF0000"/>
          <w:lang w:eastAsia="pt-BR"/>
        </w:rPr>
        <w:tab/>
      </w:r>
    </w:p>
    <w:p w:rsidR="0009147F" w:rsidRDefault="0009147F" w:rsidP="003F1A9E">
      <w:pPr>
        <w:spacing w:line="360" w:lineRule="auto"/>
        <w:ind w:firstLine="708"/>
        <w:jc w:val="both"/>
        <w:rPr>
          <w:rFonts w:ascii="Arial" w:hAnsi="Arial" w:cs="Arial"/>
          <w:sz w:val="24"/>
          <w:szCs w:val="24"/>
          <w:lang w:eastAsia="pt-BR"/>
        </w:rPr>
      </w:pPr>
      <w:r w:rsidRPr="004C77D9">
        <w:rPr>
          <w:rFonts w:ascii="Arial" w:hAnsi="Arial" w:cs="Arial"/>
          <w:sz w:val="24"/>
          <w:szCs w:val="24"/>
          <w:lang w:eastAsia="pt-BR"/>
        </w:rPr>
        <w:t xml:space="preserve">A </w:t>
      </w:r>
      <w:ins w:id="1003" w:author="Adam" w:date="2016-11-28T18:56:00Z">
        <w:r w:rsidR="00E63752">
          <w:rPr>
            <w:rFonts w:ascii="Arial" w:hAnsi="Arial" w:cs="Arial"/>
            <w:sz w:val="24"/>
            <w:szCs w:val="24"/>
            <w:lang w:eastAsia="pt-BR"/>
          </w:rPr>
          <w:fldChar w:fldCharType="begin"/>
        </w:r>
        <w:r w:rsidR="00E63752">
          <w:rPr>
            <w:rFonts w:ascii="Arial" w:hAnsi="Arial" w:cs="Arial"/>
            <w:sz w:val="24"/>
            <w:szCs w:val="24"/>
            <w:lang w:eastAsia="pt-BR"/>
          </w:rPr>
          <w:instrText xml:space="preserve"> REF _Ref468122742 \h </w:instrText>
        </w:r>
      </w:ins>
      <w:r w:rsidR="00E63752">
        <w:rPr>
          <w:rFonts w:ascii="Arial" w:hAnsi="Arial" w:cs="Arial"/>
          <w:sz w:val="24"/>
          <w:szCs w:val="24"/>
          <w:lang w:eastAsia="pt-BR"/>
        </w:rPr>
        <w:instrText xml:space="preserve"> \* MERGEFORMAT </w:instrText>
      </w:r>
      <w:r w:rsidR="00E63752">
        <w:rPr>
          <w:rFonts w:ascii="Arial" w:hAnsi="Arial" w:cs="Arial"/>
          <w:sz w:val="24"/>
          <w:szCs w:val="24"/>
          <w:lang w:eastAsia="pt-BR"/>
        </w:rPr>
      </w:r>
      <w:r w:rsidR="00E63752">
        <w:rPr>
          <w:rFonts w:ascii="Arial" w:hAnsi="Arial" w:cs="Arial"/>
          <w:sz w:val="24"/>
          <w:szCs w:val="24"/>
          <w:lang w:eastAsia="pt-BR"/>
        </w:rPr>
        <w:fldChar w:fldCharType="separate"/>
      </w:r>
      <w:ins w:id="1004" w:author="Adam" w:date="2016-11-29T13:06:00Z">
        <w:r w:rsidR="00AC29C2" w:rsidRPr="00AC29C2">
          <w:rPr>
            <w:rFonts w:ascii="Arial" w:hAnsi="Arial" w:cs="Arial"/>
            <w:sz w:val="24"/>
            <w:szCs w:val="24"/>
            <w:lang w:eastAsia="pt-BR"/>
            <w:rPrChange w:id="1005" w:author="Adam" w:date="2016-11-29T13:06:00Z">
              <w:rPr/>
            </w:rPrChange>
          </w:rPr>
          <w:t xml:space="preserve">Tabela </w:t>
        </w:r>
        <w:r w:rsidR="00AC29C2" w:rsidRPr="00AC29C2">
          <w:rPr>
            <w:rFonts w:ascii="Arial" w:hAnsi="Arial" w:cs="Arial"/>
            <w:sz w:val="24"/>
            <w:szCs w:val="24"/>
            <w:lang w:eastAsia="pt-BR"/>
            <w:rPrChange w:id="1006" w:author="Adam" w:date="2016-11-29T13:06:00Z">
              <w:rPr>
                <w:noProof/>
              </w:rPr>
            </w:rPrChange>
          </w:rPr>
          <w:t>1</w:t>
        </w:r>
      </w:ins>
      <w:ins w:id="1007" w:author="Adam" w:date="2016-11-28T18:56:00Z">
        <w:r w:rsidR="00E63752">
          <w:rPr>
            <w:rFonts w:ascii="Arial" w:hAnsi="Arial" w:cs="Arial"/>
            <w:sz w:val="24"/>
            <w:szCs w:val="24"/>
            <w:lang w:eastAsia="pt-BR"/>
          </w:rPr>
          <w:fldChar w:fldCharType="end"/>
        </w:r>
        <w:r w:rsidR="00E63752">
          <w:rPr>
            <w:rFonts w:ascii="Arial" w:hAnsi="Arial" w:cs="Arial"/>
            <w:sz w:val="24"/>
            <w:szCs w:val="24"/>
            <w:lang w:eastAsia="pt-BR"/>
          </w:rPr>
          <w:t xml:space="preserve"> </w:t>
        </w:r>
      </w:ins>
      <w:del w:id="1008" w:author="Adam" w:date="2016-11-28T18:54:00Z">
        <w:r w:rsidRPr="004C77D9" w:rsidDel="00E63752">
          <w:rPr>
            <w:rFonts w:ascii="Arial" w:hAnsi="Arial" w:cs="Arial"/>
            <w:sz w:val="24"/>
            <w:szCs w:val="24"/>
            <w:lang w:eastAsia="pt-BR"/>
          </w:rPr>
          <w:delText xml:space="preserve">tabela 1 </w:delText>
        </w:r>
      </w:del>
      <w:r w:rsidRPr="004C77D9">
        <w:rPr>
          <w:rFonts w:ascii="Arial" w:hAnsi="Arial" w:cs="Arial"/>
          <w:sz w:val="24"/>
          <w:szCs w:val="24"/>
          <w:lang w:eastAsia="pt-BR"/>
        </w:rPr>
        <w:t>traz as principais características físicas desta placa</w:t>
      </w:r>
      <w:r>
        <w:rPr>
          <w:rFonts w:ascii="Arial" w:hAnsi="Arial" w:cs="Arial"/>
          <w:sz w:val="24"/>
          <w:szCs w:val="24"/>
          <w:lang w:eastAsia="pt-BR"/>
        </w:rPr>
        <w:t>.</w:t>
      </w:r>
    </w:p>
    <w:p w:rsidR="00E63752" w:rsidRDefault="00EC6740">
      <w:pPr>
        <w:pStyle w:val="SemEspaamento"/>
        <w:jc w:val="center"/>
        <w:rPr>
          <w:ins w:id="1009" w:author="Adam" w:date="2016-11-28T18:56:00Z"/>
          <w:rFonts w:ascii="Arial" w:hAnsi="Arial" w:cs="Arial"/>
          <w:sz w:val="20"/>
          <w:szCs w:val="20"/>
        </w:rPr>
        <w:pPrChange w:id="1010" w:author="Adam" w:date="2016-11-28T18:56:00Z">
          <w:pPr>
            <w:spacing w:line="360" w:lineRule="auto"/>
            <w:jc w:val="both"/>
          </w:pPr>
        </w:pPrChange>
      </w:pPr>
      <w:r w:rsidRPr="00E63752">
        <w:rPr>
          <w:rFonts w:ascii="Arial" w:hAnsi="Arial" w:cs="Arial"/>
          <w:noProof/>
          <w:sz w:val="20"/>
          <w:szCs w:val="20"/>
          <w:lang w:eastAsia="pt-BR"/>
          <w:rPrChange w:id="1011" w:author="Adam" w:date="2016-11-28T18:56:00Z">
            <w:rPr>
              <w:noProof/>
              <w:szCs w:val="24"/>
              <w:lang w:eastAsia="pt-BR"/>
            </w:rPr>
          </w:rPrChange>
        </w:rPr>
        <w:lastRenderedPageBreak/>
        <w:drawing>
          <wp:inline distT="0" distB="0" distL="0" distR="0" wp14:anchorId="352896A9" wp14:editId="71289EB8">
            <wp:extent cx="5732780" cy="2059305"/>
            <wp:effectExtent l="0" t="0" r="1270" b="0"/>
            <wp:docPr id="7"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2059305"/>
                    </a:xfrm>
                    <a:prstGeom prst="rect">
                      <a:avLst/>
                    </a:prstGeom>
                    <a:noFill/>
                    <a:ln>
                      <a:noFill/>
                    </a:ln>
                  </pic:spPr>
                </pic:pic>
              </a:graphicData>
            </a:graphic>
          </wp:inline>
        </w:drawing>
      </w:r>
    </w:p>
    <w:p w:rsidR="00E63752" w:rsidRPr="00E63752" w:rsidRDefault="00E63752">
      <w:pPr>
        <w:pStyle w:val="SemEspaamento"/>
        <w:jc w:val="center"/>
        <w:rPr>
          <w:ins w:id="1012" w:author="Adam" w:date="2016-11-28T18:56:00Z"/>
          <w:rFonts w:ascii="Arial" w:hAnsi="Arial" w:cs="Arial"/>
          <w:sz w:val="20"/>
          <w:szCs w:val="20"/>
          <w:rPrChange w:id="1013" w:author="Adam" w:date="2016-11-28T18:56:00Z">
            <w:rPr>
              <w:ins w:id="1014" w:author="Adam" w:date="2016-11-28T18:56:00Z"/>
            </w:rPr>
          </w:rPrChange>
        </w:rPr>
        <w:pPrChange w:id="1015" w:author="Adam" w:date="2016-11-28T18:56:00Z">
          <w:pPr>
            <w:spacing w:line="360" w:lineRule="auto"/>
            <w:jc w:val="both"/>
          </w:pPr>
        </w:pPrChange>
      </w:pPr>
    </w:p>
    <w:p w:rsidR="00E63752" w:rsidRPr="00CC11FA" w:rsidRDefault="00E63752">
      <w:pPr>
        <w:pStyle w:val="Legenda"/>
        <w:rPr>
          <w:ins w:id="1016" w:author="Adam" w:date="2016-11-28T18:56:00Z"/>
        </w:rPr>
        <w:pPrChange w:id="1017" w:author="Adam" w:date="2016-11-29T12:31:00Z">
          <w:pPr>
            <w:pStyle w:val="SemEspaamento"/>
            <w:jc w:val="center"/>
          </w:pPr>
        </w:pPrChange>
      </w:pPr>
      <w:bookmarkStart w:id="1018" w:name="_Ref468122742"/>
      <w:ins w:id="1019" w:author="Adam" w:date="2016-11-28T18:56:00Z">
        <w:r w:rsidRPr="00C30F18">
          <w:t xml:space="preserve">Tabela </w:t>
        </w:r>
      </w:ins>
      <w:ins w:id="1020" w:author="Adam" w:date="2016-11-29T09:57:00Z">
        <w:r w:rsidR="000E72C3">
          <w:fldChar w:fldCharType="begin"/>
        </w:r>
        <w:r w:rsidR="000E72C3">
          <w:instrText xml:space="preserve"> SEQ Tabela \* ARABIC </w:instrText>
        </w:r>
      </w:ins>
      <w:r w:rsidR="000E72C3">
        <w:fldChar w:fldCharType="separate"/>
      </w:r>
      <w:ins w:id="1021" w:author="Adam" w:date="2016-11-29T13:06:00Z">
        <w:r w:rsidR="00AC29C2">
          <w:rPr>
            <w:noProof/>
          </w:rPr>
          <w:t>1</w:t>
        </w:r>
      </w:ins>
      <w:ins w:id="1022" w:author="Adam" w:date="2016-11-29T09:57:00Z">
        <w:r w:rsidR="000E72C3">
          <w:fldChar w:fldCharType="end"/>
        </w:r>
      </w:ins>
      <w:bookmarkEnd w:id="1018"/>
      <w:ins w:id="1023" w:author="Adam" w:date="2016-11-28T18:56:00Z">
        <w:r w:rsidRPr="00C30F18">
          <w:t xml:space="preserve"> - </w:t>
        </w:r>
        <w:r>
          <w:t xml:space="preserve">Característica dos </w:t>
        </w:r>
        <w:r w:rsidRPr="00CC11FA">
          <w:t xml:space="preserve">Componentes da Placa </w:t>
        </w:r>
        <w:proofErr w:type="spellStart"/>
        <w:r w:rsidRPr="00CC11FA">
          <w:t>ArduinoMega</w:t>
        </w:r>
        <w:proofErr w:type="spellEnd"/>
        <w:r w:rsidRPr="00CC11FA">
          <w:t xml:space="preserve"> R3 </w:t>
        </w:r>
      </w:ins>
    </w:p>
    <w:p w:rsidR="0009147F" w:rsidRPr="00E63752" w:rsidRDefault="00E63752">
      <w:pPr>
        <w:pStyle w:val="Legenda"/>
        <w:rPr>
          <w:rPrChange w:id="1024" w:author="Adam" w:date="2016-11-28T18:56:00Z">
            <w:rPr>
              <w:rFonts w:ascii="Arial" w:hAnsi="Arial" w:cs="Arial"/>
              <w:sz w:val="24"/>
              <w:szCs w:val="24"/>
              <w:lang w:eastAsia="pt-BR"/>
            </w:rPr>
          </w:rPrChange>
        </w:rPr>
        <w:pPrChange w:id="1025" w:author="Adam" w:date="2016-11-29T12:31:00Z">
          <w:pPr>
            <w:spacing w:line="360" w:lineRule="auto"/>
            <w:jc w:val="both"/>
          </w:pPr>
        </w:pPrChange>
      </w:pPr>
      <w:ins w:id="1026" w:author="Adam" w:date="2016-11-28T18:56:00Z">
        <w:r w:rsidRPr="00CC11FA">
          <w:t>(fonte: do autor)</w:t>
        </w:r>
      </w:ins>
    </w:p>
    <w:p w:rsidR="0009147F" w:rsidRPr="00CC11FA" w:rsidDel="00E63752" w:rsidRDefault="0009147F">
      <w:pPr>
        <w:pStyle w:val="SemEspaamento"/>
        <w:jc w:val="center"/>
        <w:rPr>
          <w:del w:id="1027" w:author="Adam" w:date="2016-11-28T18:56:00Z"/>
          <w:rFonts w:ascii="Arial" w:hAnsi="Arial" w:cs="Arial"/>
          <w:sz w:val="20"/>
          <w:szCs w:val="20"/>
        </w:rPr>
      </w:pPr>
      <w:del w:id="1028" w:author="Adam" w:date="2016-11-28T18:56:00Z">
        <w:r w:rsidRPr="00CC11FA" w:rsidDel="00E63752">
          <w:rPr>
            <w:rFonts w:ascii="Arial" w:hAnsi="Arial" w:cs="Arial"/>
            <w:sz w:val="20"/>
            <w:szCs w:val="20"/>
          </w:rPr>
          <w:delText xml:space="preserve">Tabela 1: </w:delText>
        </w:r>
        <w:r w:rsidDel="00E63752">
          <w:rPr>
            <w:rFonts w:ascii="Arial" w:hAnsi="Arial" w:cs="Arial"/>
            <w:sz w:val="20"/>
            <w:szCs w:val="20"/>
          </w:rPr>
          <w:delText xml:space="preserve">Característica dos </w:delText>
        </w:r>
        <w:r w:rsidRPr="00CC11FA" w:rsidDel="00E63752">
          <w:rPr>
            <w:rFonts w:ascii="Arial" w:hAnsi="Arial" w:cs="Arial"/>
            <w:sz w:val="20"/>
            <w:szCs w:val="20"/>
          </w:rPr>
          <w:delText xml:space="preserve">Componentes da Placa ArduinoMega R3 </w:delText>
        </w:r>
      </w:del>
    </w:p>
    <w:p w:rsidR="0009147F" w:rsidRPr="00CC11FA" w:rsidDel="00E63752" w:rsidRDefault="0009147F" w:rsidP="00E63752">
      <w:pPr>
        <w:pStyle w:val="SemEspaamento"/>
        <w:jc w:val="center"/>
        <w:rPr>
          <w:del w:id="1029" w:author="Adam" w:date="2016-11-28T18:56:00Z"/>
          <w:rFonts w:ascii="Arial" w:hAnsi="Arial" w:cs="Arial"/>
          <w:sz w:val="20"/>
          <w:szCs w:val="20"/>
        </w:rPr>
      </w:pPr>
      <w:del w:id="1030" w:author="Adam" w:date="2016-11-28T18:56:00Z">
        <w:r w:rsidRPr="00CC11FA" w:rsidDel="00E63752">
          <w:rPr>
            <w:rFonts w:ascii="Arial" w:hAnsi="Arial" w:cs="Arial"/>
            <w:sz w:val="20"/>
            <w:szCs w:val="20"/>
          </w:rPr>
          <w:delText>(fonte: do autor)</w:delText>
        </w:r>
      </w:del>
    </w:p>
    <w:p w:rsidR="0009147F" w:rsidRDefault="0009147F">
      <w:pPr>
        <w:pStyle w:val="SemEspaamento"/>
        <w:jc w:val="center"/>
        <w:rPr>
          <w:rFonts w:ascii="Arial" w:hAnsi="Arial" w:cs="Arial"/>
          <w:sz w:val="24"/>
          <w:szCs w:val="24"/>
          <w:lang w:eastAsia="pt-BR"/>
        </w:rPr>
        <w:pPrChange w:id="1031" w:author="Adam" w:date="2016-11-28T18:56:00Z">
          <w:pPr>
            <w:spacing w:line="360" w:lineRule="auto"/>
            <w:jc w:val="both"/>
          </w:pPr>
        </w:pPrChange>
      </w:pPr>
    </w:p>
    <w:p w:rsidR="0009147F" w:rsidRPr="00311CBC" w:rsidRDefault="0009147F" w:rsidP="00190E4A">
      <w:pPr>
        <w:pStyle w:val="Ttulo3"/>
      </w:pPr>
      <w:bookmarkStart w:id="1032" w:name="_Toc466010554"/>
      <w:bookmarkStart w:id="1033" w:name="_Toc466021404"/>
      <w:bookmarkStart w:id="1034" w:name="_Toc468184172"/>
      <w:r w:rsidRPr="00311CBC">
        <w:t>2.3.3</w:t>
      </w:r>
      <w:r w:rsidRPr="00311CBC">
        <w:tab/>
        <w:t>Programação do Arduino</w:t>
      </w:r>
      <w:bookmarkEnd w:id="1032"/>
      <w:bookmarkEnd w:id="1033"/>
      <w:bookmarkEnd w:id="1034"/>
    </w:p>
    <w:p w:rsidR="0009147F" w:rsidRPr="0059625F" w:rsidRDefault="0009147F" w:rsidP="00A101A0">
      <w:pPr>
        <w:spacing w:line="360" w:lineRule="auto"/>
        <w:jc w:val="both"/>
        <w:rPr>
          <w:rFonts w:ascii="Arial" w:hAnsi="Arial" w:cs="Arial"/>
          <w:sz w:val="24"/>
          <w:szCs w:val="24"/>
          <w:lang w:eastAsia="pt-BR"/>
        </w:rPr>
      </w:pPr>
      <w:r>
        <w:rPr>
          <w:lang w:eastAsia="pt-BR"/>
        </w:rPr>
        <w:tab/>
      </w:r>
    </w:p>
    <w:p w:rsidR="0009147F" w:rsidRDefault="0009147F" w:rsidP="00A101A0">
      <w:pPr>
        <w:spacing w:line="360" w:lineRule="auto"/>
        <w:jc w:val="both"/>
        <w:rPr>
          <w:rFonts w:ascii="Arial" w:hAnsi="Arial" w:cs="Arial"/>
          <w:sz w:val="24"/>
          <w:szCs w:val="24"/>
          <w:lang w:eastAsia="pt-BR"/>
        </w:rPr>
      </w:pPr>
      <w:r w:rsidRPr="000853FE">
        <w:rPr>
          <w:rFonts w:ascii="Arial" w:hAnsi="Arial" w:cs="Arial"/>
          <w:color w:val="FF0000"/>
          <w:sz w:val="24"/>
          <w:szCs w:val="24"/>
          <w:lang w:eastAsia="pt-BR"/>
        </w:rPr>
        <w:tab/>
      </w:r>
      <w:r w:rsidRPr="00A21B20">
        <w:rPr>
          <w:rFonts w:ascii="Arial" w:hAnsi="Arial" w:cs="Arial"/>
          <w:sz w:val="24"/>
          <w:szCs w:val="24"/>
          <w:lang w:eastAsia="pt-BR"/>
        </w:rPr>
        <w:t>Para elaborar projetos no Arduino é necessário também conhecimento de programação na linguagem C</w:t>
      </w:r>
      <w:r>
        <w:rPr>
          <w:rFonts w:ascii="Arial" w:hAnsi="Arial" w:cs="Arial"/>
          <w:sz w:val="24"/>
          <w:szCs w:val="24"/>
          <w:lang w:eastAsia="pt-BR"/>
        </w:rPr>
        <w:t>++</w:t>
      </w:r>
      <w:ins w:id="1035" w:author="Adam" w:date="2016-11-28T18:57:00Z">
        <w:r w:rsidR="00EA41D3">
          <w:rPr>
            <w:rFonts w:ascii="Arial" w:hAnsi="Arial" w:cs="Arial"/>
            <w:sz w:val="24"/>
            <w:szCs w:val="24"/>
            <w:lang w:eastAsia="pt-BR"/>
          </w:rPr>
          <w:t xml:space="preserve"> e alguns vocábulos próprios da plataforma</w:t>
        </w:r>
      </w:ins>
      <w:del w:id="1036" w:author="Adam" w:date="2016-11-28T18:58:00Z">
        <w:r w:rsidRPr="00A21B20" w:rsidDel="00EA41D3">
          <w:rPr>
            <w:rFonts w:ascii="Arial" w:hAnsi="Arial" w:cs="Arial"/>
            <w:sz w:val="24"/>
            <w:szCs w:val="24"/>
            <w:lang w:eastAsia="pt-BR"/>
          </w:rPr>
          <w:delText xml:space="preserve">, e pode ser utilizada para diversos fins, </w:delText>
        </w:r>
        <w:r w:rsidR="00666ED5" w:rsidDel="00EA41D3">
          <w:rPr>
            <w:rFonts w:ascii="Arial" w:hAnsi="Arial" w:cs="Arial"/>
            <w:sz w:val="24"/>
            <w:szCs w:val="24"/>
            <w:lang w:eastAsia="pt-BR"/>
          </w:rPr>
          <w:delText>atualmente existe uma infinidade de aplicações</w:delText>
        </w:r>
      </w:del>
      <w:r w:rsidRPr="00A21B20">
        <w:rPr>
          <w:rFonts w:ascii="Arial" w:hAnsi="Arial" w:cs="Arial"/>
          <w:sz w:val="24"/>
          <w:szCs w:val="24"/>
          <w:lang w:eastAsia="pt-BR"/>
        </w:rPr>
        <w:t>.</w:t>
      </w:r>
      <w:del w:id="1037" w:author="Adam" w:date="2016-11-28T18:58:00Z">
        <w:r w:rsidRPr="00A21B20" w:rsidDel="00EA41D3">
          <w:rPr>
            <w:rFonts w:ascii="Arial" w:hAnsi="Arial" w:cs="Arial"/>
            <w:sz w:val="24"/>
            <w:szCs w:val="24"/>
            <w:lang w:eastAsia="pt-BR"/>
          </w:rPr>
          <w:delText xml:space="preserve">  </w:delText>
        </w:r>
      </w:del>
      <w:ins w:id="1038" w:author="Adam" w:date="2016-11-28T18:58:00Z">
        <w:r w:rsidR="00EA41D3">
          <w:rPr>
            <w:rFonts w:ascii="Arial" w:hAnsi="Arial" w:cs="Arial"/>
            <w:sz w:val="24"/>
            <w:szCs w:val="24"/>
            <w:lang w:eastAsia="pt-BR"/>
          </w:rPr>
          <w:t xml:space="preserve"> </w:t>
        </w:r>
      </w:ins>
      <w:r>
        <w:rPr>
          <w:rFonts w:ascii="Arial" w:hAnsi="Arial" w:cs="Arial"/>
          <w:sz w:val="24"/>
          <w:szCs w:val="24"/>
          <w:lang w:eastAsia="pt-BR"/>
        </w:rPr>
        <w:t>Na tabela 2</w:t>
      </w:r>
      <w:r w:rsidRPr="00A21B20">
        <w:rPr>
          <w:rFonts w:ascii="Arial" w:hAnsi="Arial" w:cs="Arial"/>
          <w:sz w:val="24"/>
          <w:szCs w:val="24"/>
          <w:lang w:eastAsia="pt-BR"/>
        </w:rPr>
        <w:t xml:space="preserve">, exibimos as principais estruturas e suas funções. </w:t>
      </w:r>
    </w:p>
    <w:p w:rsidR="00EA41D3" w:rsidRDefault="00EC6740" w:rsidP="00EA41D3">
      <w:pPr>
        <w:keepNext/>
        <w:spacing w:line="360" w:lineRule="auto"/>
        <w:jc w:val="both"/>
        <w:rPr>
          <w:ins w:id="1039" w:author="Adam" w:date="2016-11-28T18:59:00Z"/>
        </w:rPr>
      </w:pPr>
      <w:r>
        <w:rPr>
          <w:noProof/>
          <w:szCs w:val="24"/>
          <w:lang w:eastAsia="pt-BR"/>
        </w:rPr>
        <w:drawing>
          <wp:inline distT="0" distB="0" distL="0" distR="0" wp14:anchorId="3E5DEF91" wp14:editId="34BC7381">
            <wp:extent cx="5709285" cy="2178685"/>
            <wp:effectExtent l="0" t="0" r="5715" b="0"/>
            <wp:docPr id="8"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9285" cy="2178685"/>
                    </a:xfrm>
                    <a:prstGeom prst="rect">
                      <a:avLst/>
                    </a:prstGeom>
                    <a:noFill/>
                    <a:ln>
                      <a:noFill/>
                    </a:ln>
                  </pic:spPr>
                </pic:pic>
              </a:graphicData>
            </a:graphic>
          </wp:inline>
        </w:drawing>
      </w:r>
    </w:p>
    <w:p w:rsidR="00EA41D3" w:rsidRPr="00C30F18" w:rsidRDefault="00EA41D3">
      <w:pPr>
        <w:pStyle w:val="Legenda"/>
        <w:rPr>
          <w:ins w:id="1040" w:author="Adam" w:date="2016-11-28T18:59:00Z"/>
        </w:rPr>
        <w:pPrChange w:id="1041" w:author="Adam" w:date="2016-11-29T12:31:00Z">
          <w:pPr>
            <w:pStyle w:val="SemEspaamento"/>
            <w:jc w:val="center"/>
          </w:pPr>
        </w:pPrChange>
      </w:pPr>
      <w:ins w:id="1042" w:author="Adam" w:date="2016-11-28T18:59:00Z">
        <w:r w:rsidRPr="00C30F18">
          <w:t xml:space="preserve">Tabela </w:t>
        </w:r>
      </w:ins>
      <w:ins w:id="1043" w:author="Adam" w:date="2016-11-29T09:57:00Z">
        <w:r w:rsidR="000E72C3">
          <w:fldChar w:fldCharType="begin"/>
        </w:r>
        <w:r w:rsidR="000E72C3">
          <w:instrText xml:space="preserve"> SEQ Tabela \* ARABIC </w:instrText>
        </w:r>
      </w:ins>
      <w:r w:rsidR="000E72C3">
        <w:fldChar w:fldCharType="separate"/>
      </w:r>
      <w:ins w:id="1044" w:author="Adam" w:date="2016-11-29T13:06:00Z">
        <w:r w:rsidR="00AC29C2">
          <w:rPr>
            <w:noProof/>
          </w:rPr>
          <w:t>2</w:t>
        </w:r>
      </w:ins>
      <w:ins w:id="1045" w:author="Adam" w:date="2016-11-29T09:57:00Z">
        <w:r w:rsidR="000E72C3">
          <w:fldChar w:fldCharType="end"/>
        </w:r>
      </w:ins>
      <w:ins w:id="1046" w:author="Adam" w:date="2016-11-28T18:59:00Z">
        <w:r w:rsidRPr="00C30F18">
          <w:t xml:space="preserve"> - Lista de Instruções de Programação</w:t>
        </w:r>
      </w:ins>
    </w:p>
    <w:p w:rsidR="00EA41D3" w:rsidRPr="00F34DBF" w:rsidRDefault="00EA41D3">
      <w:pPr>
        <w:pStyle w:val="Legenda"/>
        <w:rPr>
          <w:ins w:id="1047" w:author="Adam" w:date="2016-11-28T18:59:00Z"/>
        </w:rPr>
        <w:pPrChange w:id="1048" w:author="Adam" w:date="2016-11-29T12:31:00Z">
          <w:pPr>
            <w:pStyle w:val="SemEspaamento"/>
            <w:jc w:val="center"/>
          </w:pPr>
        </w:pPrChange>
      </w:pPr>
      <w:ins w:id="1049" w:author="Adam" w:date="2016-11-28T18:59:00Z">
        <w:r w:rsidRPr="00F34DBF">
          <w:t>(</w:t>
        </w:r>
        <w:proofErr w:type="gramStart"/>
        <w:r w:rsidRPr="00F34DBF">
          <w:t>fonte</w:t>
        </w:r>
        <w:proofErr w:type="gramEnd"/>
        <w:r w:rsidRPr="00F34DBF">
          <w:t xml:space="preserve">: </w:t>
        </w:r>
        <w:r w:rsidRPr="006A072D">
          <w:fldChar w:fldCharType="begin"/>
        </w:r>
        <w:r w:rsidRPr="00C30F18">
          <w:instrText>HYPERLINK "https://multilogica-shop.com/"</w:instrText>
        </w:r>
        <w:r w:rsidRPr="006A072D">
          <w:fldChar w:fldCharType="separate"/>
        </w:r>
        <w:r w:rsidRPr="006A072D">
          <w:rPr>
            <w:rPrChange w:id="1050" w:author="Adam" w:date="2016-11-29T09:56:00Z">
              <w:rPr>
                <w:rStyle w:val="Hyperlink"/>
                <w:rFonts w:cs="Arial"/>
              </w:rPr>
            </w:rPrChange>
          </w:rPr>
          <w:t>https://multilogica-shop.com/</w:t>
        </w:r>
        <w:r w:rsidRPr="006A072D">
          <w:rPr>
            <w:rPrChange w:id="1051" w:author="Adam" w:date="2016-11-29T09:56:00Z">
              <w:rPr>
                <w:rStyle w:val="Hyperlink"/>
                <w:rFonts w:cs="Arial"/>
              </w:rPr>
            </w:rPrChange>
          </w:rPr>
          <w:fldChar w:fldCharType="end"/>
        </w:r>
        <w:r w:rsidRPr="006A072D">
          <w:rPr>
            <w:rPrChange w:id="1052" w:author="Adam" w:date="2016-11-29T09:56:00Z">
              <w:rPr>
                <w:rStyle w:val="Hyperlink"/>
                <w:rFonts w:cs="Arial"/>
              </w:rPr>
            </w:rPrChange>
          </w:rPr>
          <w:t xml:space="preserve"> </w:t>
        </w:r>
        <w:r w:rsidRPr="00F34DBF">
          <w:t>acessado em 10/2016)</w:t>
        </w:r>
      </w:ins>
    </w:p>
    <w:p w:rsidR="00EA41D3" w:rsidRDefault="00EA41D3">
      <w:pPr>
        <w:pStyle w:val="Legenda"/>
        <w:rPr>
          <w:ins w:id="1053" w:author="Adam" w:date="2016-11-28T18:58:00Z"/>
        </w:rPr>
        <w:pPrChange w:id="1054" w:author="Adam" w:date="2016-11-29T12:31:00Z">
          <w:pPr>
            <w:spacing w:line="360" w:lineRule="auto"/>
            <w:jc w:val="both"/>
          </w:pPr>
        </w:pPrChange>
      </w:pPr>
    </w:p>
    <w:p w:rsidR="00EA41D3" w:rsidRDefault="00EA41D3">
      <w:pPr>
        <w:spacing w:after="0" w:line="240" w:lineRule="auto"/>
        <w:rPr>
          <w:ins w:id="1055" w:author="Adam" w:date="2016-11-28T19:00:00Z"/>
          <w:rFonts w:ascii="Cambria" w:eastAsia="Times New Roman" w:hAnsi="Cambria"/>
          <w:color w:val="365F91"/>
          <w:sz w:val="26"/>
          <w:szCs w:val="26"/>
        </w:rPr>
      </w:pPr>
      <w:ins w:id="1056" w:author="Adam" w:date="2016-11-28T19:00:00Z">
        <w:r>
          <w:br w:type="page"/>
        </w:r>
      </w:ins>
    </w:p>
    <w:p w:rsidR="00EA41D3" w:rsidRPr="006B6763" w:rsidDel="00EA41D3" w:rsidRDefault="00EA41D3">
      <w:pPr>
        <w:pStyle w:val="Ttulo3"/>
        <w:rPr>
          <w:del w:id="1057" w:author="Adam" w:date="2016-11-28T18:59:00Z"/>
        </w:rPr>
        <w:pPrChange w:id="1058" w:author="Adam" w:date="2016-11-29T12:27:00Z">
          <w:pPr>
            <w:spacing w:line="360" w:lineRule="auto"/>
            <w:jc w:val="both"/>
          </w:pPr>
        </w:pPrChange>
      </w:pPr>
    </w:p>
    <w:p w:rsidR="0009147F" w:rsidRPr="00CB7562" w:rsidDel="00EA41D3" w:rsidRDefault="0009147F">
      <w:pPr>
        <w:pStyle w:val="Ttulo3"/>
        <w:rPr>
          <w:del w:id="1059" w:author="Adam" w:date="2016-11-28T18:59:00Z"/>
          <w:rPrChange w:id="1060" w:author="Adam" w:date="2016-11-28T20:27:00Z">
            <w:rPr>
              <w:del w:id="1061" w:author="Adam" w:date="2016-11-28T18:59:00Z"/>
              <w:rFonts w:ascii="Arial" w:hAnsi="Arial" w:cs="Arial"/>
              <w:sz w:val="20"/>
              <w:szCs w:val="20"/>
            </w:rPr>
          </w:rPrChange>
        </w:rPr>
        <w:pPrChange w:id="1062" w:author="Adam" w:date="2016-11-29T12:27:00Z">
          <w:pPr>
            <w:pStyle w:val="SemEspaamento"/>
            <w:jc w:val="center"/>
          </w:pPr>
        </w:pPrChange>
      </w:pPr>
      <w:del w:id="1063" w:author="Adam" w:date="2016-11-28T18:59:00Z">
        <w:r w:rsidRPr="00CB7562" w:rsidDel="00EA41D3">
          <w:rPr>
            <w:rPrChange w:id="1064" w:author="Adam" w:date="2016-11-28T20:27:00Z">
              <w:rPr>
                <w:rFonts w:ascii="Arial" w:hAnsi="Arial" w:cs="Arial"/>
                <w:sz w:val="20"/>
                <w:szCs w:val="20"/>
              </w:rPr>
            </w:rPrChange>
          </w:rPr>
          <w:delText>Tabela 2: Lista de Instruções de Programação</w:delText>
        </w:r>
      </w:del>
    </w:p>
    <w:p w:rsidR="0009147F" w:rsidRPr="00CB7562" w:rsidDel="00EA41D3" w:rsidRDefault="0009147F">
      <w:pPr>
        <w:pStyle w:val="Ttulo3"/>
        <w:rPr>
          <w:del w:id="1065" w:author="Adam" w:date="2016-11-28T18:59:00Z"/>
          <w:rPrChange w:id="1066" w:author="Adam" w:date="2016-11-28T20:27:00Z">
            <w:rPr>
              <w:del w:id="1067" w:author="Adam" w:date="2016-11-28T18:59:00Z"/>
              <w:rFonts w:ascii="Arial" w:hAnsi="Arial" w:cs="Arial"/>
              <w:sz w:val="20"/>
              <w:szCs w:val="20"/>
            </w:rPr>
          </w:rPrChange>
        </w:rPr>
        <w:pPrChange w:id="1068" w:author="Adam" w:date="2016-11-29T12:27:00Z">
          <w:pPr>
            <w:pStyle w:val="SemEspaamento"/>
            <w:jc w:val="center"/>
          </w:pPr>
        </w:pPrChange>
      </w:pPr>
      <w:del w:id="1069" w:author="Adam" w:date="2016-11-28T18:59:00Z">
        <w:r w:rsidRPr="00CB7562" w:rsidDel="00EA41D3">
          <w:rPr>
            <w:rPrChange w:id="1070" w:author="Adam" w:date="2016-11-28T20:27:00Z">
              <w:rPr>
                <w:rFonts w:ascii="Arial" w:hAnsi="Arial" w:cs="Arial"/>
                <w:sz w:val="20"/>
                <w:szCs w:val="20"/>
              </w:rPr>
            </w:rPrChange>
          </w:rPr>
          <w:delText xml:space="preserve">(fonte: </w:delText>
        </w:r>
        <w:r w:rsidR="00E44D2F" w:rsidRPr="00CB7562" w:rsidDel="00EA41D3">
          <w:fldChar w:fldCharType="begin"/>
        </w:r>
        <w:r w:rsidR="00E44D2F" w:rsidRPr="0015699D" w:rsidDel="00EA41D3">
          <w:delInstrText xml:space="preserve"> HYPERLINK "https://multilogica-shop.com" </w:delInstrText>
        </w:r>
        <w:r w:rsidR="00E44D2F" w:rsidRPr="00CB7562" w:rsidDel="00EA41D3">
          <w:rPr>
            <w:rFonts w:ascii="Cambria" w:hAnsi="Cambria" w:cs="Times New Roman"/>
            <w:rPrChange w:id="1071" w:author="Adam" w:date="2016-11-28T20:27:00Z">
              <w:rPr>
                <w:rStyle w:val="Hyperlink"/>
                <w:rFonts w:ascii="Arial" w:hAnsi="Arial" w:cs="Arial"/>
                <w:sz w:val="20"/>
                <w:szCs w:val="20"/>
              </w:rPr>
            </w:rPrChange>
          </w:rPr>
          <w:fldChar w:fldCharType="separate"/>
        </w:r>
        <w:r w:rsidRPr="00CB7562" w:rsidDel="00EA41D3">
          <w:rPr>
            <w:rFonts w:ascii="Cambria" w:hAnsi="Cambria" w:cs="Times New Roman"/>
            <w:rPrChange w:id="1072" w:author="Adam" w:date="2016-11-28T20:27:00Z">
              <w:rPr>
                <w:rStyle w:val="Hyperlink"/>
                <w:rFonts w:ascii="Arial" w:hAnsi="Arial" w:cs="Arial"/>
                <w:sz w:val="20"/>
                <w:szCs w:val="20"/>
              </w:rPr>
            </w:rPrChange>
          </w:rPr>
          <w:delText>https://multilogica-shop.com</w:delText>
        </w:r>
        <w:r w:rsidR="00E44D2F" w:rsidRPr="00CB7562" w:rsidDel="00EA41D3">
          <w:rPr>
            <w:rFonts w:ascii="Cambria" w:hAnsi="Cambria" w:cs="Times New Roman"/>
            <w:rPrChange w:id="1073" w:author="Adam" w:date="2016-11-28T20:27:00Z">
              <w:rPr>
                <w:rStyle w:val="Hyperlink"/>
                <w:rFonts w:ascii="Arial" w:hAnsi="Arial" w:cs="Arial"/>
                <w:sz w:val="20"/>
                <w:szCs w:val="20"/>
              </w:rPr>
            </w:rPrChange>
          </w:rPr>
          <w:fldChar w:fldCharType="end"/>
        </w:r>
        <w:r w:rsidRPr="00CB7562" w:rsidDel="00EA41D3">
          <w:rPr>
            <w:rPrChange w:id="1074" w:author="Adam" w:date="2016-11-28T20:27:00Z">
              <w:rPr>
                <w:rFonts w:ascii="Arial" w:hAnsi="Arial" w:cs="Arial"/>
                <w:sz w:val="20"/>
                <w:szCs w:val="20"/>
              </w:rPr>
            </w:rPrChange>
          </w:rPr>
          <w:delText>acessado em 10/2016)</w:delText>
        </w:r>
      </w:del>
    </w:p>
    <w:p w:rsidR="0009147F" w:rsidRPr="0015699D" w:rsidDel="00EA41D3" w:rsidRDefault="0009147F">
      <w:pPr>
        <w:pStyle w:val="Ttulo3"/>
        <w:rPr>
          <w:del w:id="1075" w:author="Adam" w:date="2016-11-28T18:59:00Z"/>
        </w:rPr>
        <w:pPrChange w:id="1076" w:author="Adam" w:date="2016-11-29T12:27:00Z">
          <w:pPr/>
        </w:pPrChange>
      </w:pPr>
    </w:p>
    <w:p w:rsidR="0009147F" w:rsidRPr="00311CBC" w:rsidRDefault="0009147F">
      <w:pPr>
        <w:pStyle w:val="Ttulo3"/>
        <w:pPrChange w:id="1077" w:author="Adam" w:date="2016-11-29T12:27:00Z">
          <w:pPr>
            <w:pStyle w:val="Ttulo2"/>
          </w:pPr>
        </w:pPrChange>
      </w:pPr>
      <w:bookmarkStart w:id="1078" w:name="_Toc466010555"/>
      <w:bookmarkStart w:id="1079" w:name="_Toc466021405"/>
      <w:bookmarkStart w:id="1080" w:name="_Toc468184173"/>
      <w:r w:rsidRPr="00311CBC">
        <w:t>2.4</w:t>
      </w:r>
      <w:r w:rsidRPr="00311CBC">
        <w:tab/>
        <w:t>Motores</w:t>
      </w:r>
      <w:bookmarkEnd w:id="643"/>
      <w:bookmarkEnd w:id="1078"/>
      <w:bookmarkEnd w:id="1079"/>
      <w:bookmarkEnd w:id="1080"/>
    </w:p>
    <w:p w:rsidR="0009147F" w:rsidRDefault="0009147F" w:rsidP="00F81B53">
      <w:pPr>
        <w:spacing w:line="360" w:lineRule="auto"/>
        <w:jc w:val="both"/>
        <w:rPr>
          <w:rFonts w:ascii="Arial" w:hAnsi="Arial" w:cs="Arial"/>
          <w:sz w:val="24"/>
          <w:szCs w:val="24"/>
          <w:lang w:eastAsia="pt-BR"/>
        </w:rPr>
      </w:pPr>
    </w:p>
    <w:p w:rsidR="0009147F" w:rsidRDefault="0009147F" w:rsidP="008E1D34">
      <w:pPr>
        <w:keepNext/>
        <w:keepLines/>
        <w:spacing w:before="40" w:after="0" w:line="360" w:lineRule="auto"/>
        <w:ind w:firstLine="708"/>
        <w:jc w:val="both"/>
        <w:rPr>
          <w:rFonts w:ascii="Arial" w:hAnsi="Arial" w:cs="Arial"/>
          <w:sz w:val="24"/>
          <w:szCs w:val="24"/>
        </w:rPr>
      </w:pPr>
      <w:r w:rsidRPr="00AD46A9">
        <w:rPr>
          <w:rFonts w:ascii="Arial" w:hAnsi="Arial" w:cs="Arial"/>
          <w:sz w:val="24"/>
          <w:szCs w:val="24"/>
        </w:rPr>
        <w:t>O motor elétrico efetua a transformação de energia elétrica em mecânica, ou seja, produz movimento, a presença de corrente elétrica, seja contínua ou alternada, de acordo com a rede de alimentação, garante movimento de um eixo segundo FRANCH (</w:t>
      </w:r>
      <w:r>
        <w:rPr>
          <w:rFonts w:ascii="Arial" w:hAnsi="Arial" w:cs="Arial"/>
          <w:sz w:val="24"/>
          <w:szCs w:val="24"/>
        </w:rPr>
        <w:t>2008</w:t>
      </w:r>
      <w:r w:rsidRPr="00AD46A9">
        <w:rPr>
          <w:rFonts w:ascii="Arial" w:hAnsi="Arial" w:cs="Arial"/>
          <w:sz w:val="24"/>
          <w:szCs w:val="24"/>
        </w:rPr>
        <w:t>)</w:t>
      </w:r>
      <w:r>
        <w:rPr>
          <w:rFonts w:ascii="Arial" w:hAnsi="Arial" w:cs="Arial"/>
          <w:sz w:val="24"/>
          <w:szCs w:val="24"/>
          <w:highlight w:val="yellow"/>
        </w:rPr>
        <w:t>[14</w:t>
      </w:r>
      <w:r w:rsidRPr="00785D04">
        <w:rPr>
          <w:rFonts w:ascii="Arial" w:hAnsi="Arial" w:cs="Arial"/>
          <w:sz w:val="24"/>
          <w:szCs w:val="24"/>
          <w:highlight w:val="yellow"/>
        </w:rPr>
        <w:t>].</w:t>
      </w:r>
    </w:p>
    <w:p w:rsidR="0009147F" w:rsidRDefault="0009147F" w:rsidP="008E1D34">
      <w:pPr>
        <w:keepNext/>
        <w:keepLines/>
        <w:spacing w:before="40" w:after="0" w:line="360" w:lineRule="auto"/>
        <w:ind w:firstLine="708"/>
        <w:jc w:val="both"/>
        <w:rPr>
          <w:rFonts w:ascii="Arial" w:hAnsi="Arial" w:cs="Arial"/>
          <w:sz w:val="24"/>
          <w:szCs w:val="24"/>
        </w:rPr>
      </w:pPr>
      <w:r w:rsidRPr="00AD46A9">
        <w:rPr>
          <w:rFonts w:ascii="Arial" w:hAnsi="Arial" w:cs="Arial"/>
          <w:sz w:val="24"/>
          <w:szCs w:val="24"/>
        </w:rPr>
        <w:t>Os motores de corrente contínua são utilizados em diversas aplicações, apesar do seu custo, e da necessidade de uma fonte de corrente contínua. Segundo FITZGERALD</w:t>
      </w:r>
      <w:r>
        <w:rPr>
          <w:rFonts w:ascii="Arial" w:hAnsi="Arial" w:cs="Arial"/>
          <w:sz w:val="24"/>
          <w:szCs w:val="24"/>
        </w:rPr>
        <w:t xml:space="preserve"> (</w:t>
      </w:r>
      <w:r w:rsidRPr="00AD46A9">
        <w:rPr>
          <w:rFonts w:ascii="Arial" w:hAnsi="Arial" w:cs="Arial"/>
          <w:sz w:val="24"/>
          <w:szCs w:val="24"/>
        </w:rPr>
        <w:t xml:space="preserve">1979) </w:t>
      </w:r>
      <w:r w:rsidRPr="00785D04">
        <w:rPr>
          <w:rFonts w:ascii="Arial" w:hAnsi="Arial" w:cs="Arial"/>
          <w:sz w:val="24"/>
          <w:szCs w:val="24"/>
          <w:highlight w:val="yellow"/>
        </w:rPr>
        <w:t>[1</w:t>
      </w:r>
      <w:r>
        <w:rPr>
          <w:rFonts w:ascii="Arial" w:hAnsi="Arial" w:cs="Arial"/>
          <w:sz w:val="24"/>
          <w:szCs w:val="24"/>
          <w:highlight w:val="yellow"/>
        </w:rPr>
        <w:t>5</w:t>
      </w:r>
      <w:r w:rsidRPr="00785D04">
        <w:rPr>
          <w:rFonts w:ascii="Arial" w:hAnsi="Arial" w:cs="Arial"/>
          <w:sz w:val="24"/>
          <w:szCs w:val="24"/>
          <w:highlight w:val="yellow"/>
        </w:rPr>
        <w:t>]</w:t>
      </w:r>
      <w:r w:rsidRPr="00AD46A9">
        <w:rPr>
          <w:rFonts w:ascii="Arial" w:hAnsi="Arial" w:cs="Arial"/>
          <w:sz w:val="24"/>
          <w:szCs w:val="24"/>
        </w:rPr>
        <w:t xml:space="preserve"> as máquinas CC apresentam uma variedade de características, ou seja, podemos controlar a velocidade </w:t>
      </w:r>
      <w:r>
        <w:rPr>
          <w:rFonts w:ascii="Arial" w:hAnsi="Arial" w:cs="Arial"/>
          <w:sz w:val="24"/>
          <w:szCs w:val="24"/>
        </w:rPr>
        <w:t>de rotação, através da tensão, p</w:t>
      </w:r>
      <w:r w:rsidRPr="00AD46A9">
        <w:rPr>
          <w:rFonts w:ascii="Arial" w:hAnsi="Arial" w:cs="Arial"/>
          <w:sz w:val="24"/>
          <w:szCs w:val="24"/>
        </w:rPr>
        <w:t>odemos também</w:t>
      </w:r>
      <w:r>
        <w:rPr>
          <w:rFonts w:ascii="Arial" w:hAnsi="Arial" w:cs="Arial"/>
          <w:sz w:val="24"/>
          <w:szCs w:val="24"/>
        </w:rPr>
        <w:t>,</w:t>
      </w:r>
      <w:r w:rsidRPr="00AD46A9">
        <w:rPr>
          <w:rFonts w:ascii="Arial" w:hAnsi="Arial" w:cs="Arial"/>
          <w:sz w:val="24"/>
          <w:szCs w:val="24"/>
        </w:rPr>
        <w:t xml:space="preserve"> controlar o torque</w:t>
      </w:r>
      <w:r>
        <w:rPr>
          <w:rFonts w:ascii="Arial" w:hAnsi="Arial" w:cs="Arial"/>
          <w:sz w:val="24"/>
          <w:szCs w:val="24"/>
        </w:rPr>
        <w:t>,</w:t>
      </w:r>
      <w:r w:rsidRPr="00AD46A9">
        <w:rPr>
          <w:rFonts w:ascii="Arial" w:hAnsi="Arial" w:cs="Arial"/>
          <w:sz w:val="24"/>
          <w:szCs w:val="24"/>
        </w:rPr>
        <w:t xml:space="preserve"> através da corrente</w:t>
      </w:r>
      <w:r>
        <w:rPr>
          <w:rFonts w:ascii="Arial" w:hAnsi="Arial" w:cs="Arial"/>
          <w:sz w:val="24"/>
          <w:szCs w:val="24"/>
        </w:rPr>
        <w:t>.</w:t>
      </w:r>
    </w:p>
    <w:p w:rsidR="0009147F" w:rsidRDefault="0009147F" w:rsidP="008E1D34">
      <w:pPr>
        <w:spacing w:line="360" w:lineRule="auto"/>
        <w:ind w:firstLine="708"/>
        <w:jc w:val="both"/>
        <w:rPr>
          <w:rFonts w:ascii="Arial" w:hAnsi="Arial" w:cs="Arial"/>
          <w:sz w:val="24"/>
          <w:szCs w:val="24"/>
        </w:rPr>
      </w:pPr>
      <w:r>
        <w:rPr>
          <w:rFonts w:ascii="Arial" w:hAnsi="Arial" w:cs="Arial"/>
          <w:sz w:val="24"/>
          <w:szCs w:val="24"/>
        </w:rPr>
        <w:t>As principais partes de um motor CC são Rotor e Estator, conforme figura 7, temos uma vista em corte do motor CC.</w:t>
      </w:r>
    </w:p>
    <w:p w:rsidR="007A6111" w:rsidRPr="007A6111" w:rsidDel="00C14A04" w:rsidRDefault="007A6111" w:rsidP="008E1D34">
      <w:pPr>
        <w:spacing w:line="360" w:lineRule="auto"/>
        <w:ind w:firstLine="708"/>
        <w:jc w:val="both"/>
        <w:rPr>
          <w:del w:id="1081" w:author="Adam" w:date="2016-11-28T19:09:00Z"/>
          <w:rFonts w:ascii="Arial" w:hAnsi="Arial" w:cs="Arial"/>
          <w:color w:val="FF0000"/>
          <w:sz w:val="24"/>
          <w:szCs w:val="24"/>
        </w:rPr>
      </w:pPr>
      <w:del w:id="1082" w:author="Adam" w:date="2016-11-28T19:09:00Z">
        <w:r w:rsidRPr="007A6111" w:rsidDel="00C14A04">
          <w:rPr>
            <w:rFonts w:ascii="Arial" w:hAnsi="Arial" w:cs="Arial"/>
            <w:color w:val="FF0000"/>
            <w:sz w:val="24"/>
            <w:szCs w:val="24"/>
          </w:rPr>
          <w:delText>&lt;editar figura</w:delText>
        </w:r>
        <w:r w:rsidDel="00C14A04">
          <w:rPr>
            <w:rFonts w:ascii="Arial" w:hAnsi="Arial" w:cs="Arial"/>
            <w:color w:val="FF0000"/>
            <w:sz w:val="24"/>
            <w:szCs w:val="24"/>
          </w:rPr>
          <w:delText xml:space="preserve"> Prof Perícles falou que a figura não esta bonita</w:delText>
        </w:r>
        <w:r w:rsidRPr="007A6111" w:rsidDel="00C14A04">
          <w:rPr>
            <w:rFonts w:ascii="Arial" w:hAnsi="Arial" w:cs="Arial"/>
            <w:color w:val="FF0000"/>
            <w:sz w:val="24"/>
            <w:szCs w:val="24"/>
          </w:rPr>
          <w:delText>&gt;</w:delText>
        </w:r>
      </w:del>
    </w:p>
    <w:p w:rsidR="007C58B1" w:rsidRDefault="00EC6740">
      <w:pPr>
        <w:rPr>
          <w:ins w:id="1083" w:author="Adam" w:date="2016-11-29T09:51:00Z"/>
          <w:noProof/>
          <w:lang w:eastAsia="pt-BR"/>
        </w:rPr>
        <w:pPrChange w:id="1084" w:author="Adam" w:date="2016-11-29T09:52:00Z">
          <w:pPr>
            <w:keepNext/>
            <w:spacing w:line="360" w:lineRule="auto"/>
            <w:ind w:firstLine="708"/>
            <w:jc w:val="center"/>
          </w:pPr>
        </w:pPrChange>
      </w:pPr>
      <w:del w:id="1085" w:author="Adam" w:date="2016-11-28T19:09:00Z">
        <w:r w:rsidRPr="009E19D1" w:rsidDel="00C14A04">
          <w:rPr>
            <w:noProof/>
            <w:lang w:eastAsia="pt-BR"/>
          </w:rPr>
          <w:drawing>
            <wp:inline distT="0" distB="0" distL="0" distR="0" wp14:anchorId="3CA7EFEF" wp14:editId="11AC7606">
              <wp:extent cx="3596993" cy="1916618"/>
              <wp:effectExtent l="0" t="0" r="0" b="0"/>
              <wp:docPr id="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1377" cy="1918954"/>
                      </a:xfrm>
                      <a:prstGeom prst="rect">
                        <a:avLst/>
                      </a:prstGeom>
                      <a:solidFill>
                        <a:schemeClr val="accent1">
                          <a:lumMod val="40000"/>
                          <a:lumOff val="60000"/>
                        </a:schemeClr>
                      </a:solidFill>
                      <a:ln>
                        <a:noFill/>
                      </a:ln>
                    </pic:spPr>
                  </pic:pic>
                </a:graphicData>
              </a:graphic>
            </wp:inline>
          </w:drawing>
        </w:r>
      </w:del>
    </w:p>
    <w:p w:rsidR="00837121" w:rsidRDefault="00837121" w:rsidP="00837121">
      <w:pPr>
        <w:keepNext/>
        <w:spacing w:line="360" w:lineRule="auto"/>
        <w:ind w:firstLine="708"/>
        <w:jc w:val="center"/>
        <w:rPr>
          <w:ins w:id="1086" w:author="Adam" w:date="2016-11-28T19:29:00Z"/>
        </w:rPr>
      </w:pPr>
      <w:ins w:id="1087" w:author="Adam" w:date="2016-11-28T19:28:00Z">
        <w:r w:rsidRPr="00837121">
          <w:rPr>
            <w:noProof/>
            <w:lang w:eastAsia="pt-BR"/>
          </w:rPr>
          <w:drawing>
            <wp:inline distT="0" distB="0" distL="0" distR="0" wp14:anchorId="203881A0" wp14:editId="32D18881">
              <wp:extent cx="2895600" cy="2180942"/>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2071" cy="2185816"/>
                      </a:xfrm>
                      <a:prstGeom prst="rect">
                        <a:avLst/>
                      </a:prstGeom>
                    </pic:spPr>
                  </pic:pic>
                </a:graphicData>
              </a:graphic>
            </wp:inline>
          </w:drawing>
        </w:r>
      </w:ins>
    </w:p>
    <w:p w:rsidR="006A072D" w:rsidRPr="00C30F18" w:rsidRDefault="00837121">
      <w:pPr>
        <w:pStyle w:val="Legenda"/>
        <w:rPr>
          <w:ins w:id="1088" w:author="Adam" w:date="2016-11-29T09:54:00Z"/>
        </w:rPr>
        <w:pPrChange w:id="1089" w:author="Adam" w:date="2016-11-29T12:31:00Z">
          <w:pPr>
            <w:pStyle w:val="SemEspaamento"/>
            <w:jc w:val="center"/>
          </w:pPr>
        </w:pPrChange>
      </w:pPr>
      <w:bookmarkStart w:id="1090" w:name="_Toc468179856"/>
      <w:ins w:id="1091" w:author="Adam" w:date="2016-11-28T19:29:00Z">
        <w:r w:rsidRPr="00C30F18">
          <w:t xml:space="preserve">Figura </w:t>
        </w:r>
        <w:r w:rsidRPr="00C30F18">
          <w:fldChar w:fldCharType="begin"/>
        </w:r>
        <w:r w:rsidRPr="00C30F18">
          <w:instrText xml:space="preserve"> SEQ Figura \* ARABIC </w:instrText>
        </w:r>
      </w:ins>
      <w:r w:rsidRPr="00C30F18">
        <w:fldChar w:fldCharType="separate"/>
      </w:r>
      <w:ins w:id="1092" w:author="Adam" w:date="2016-11-29T13:06:00Z">
        <w:r w:rsidR="00AC29C2">
          <w:rPr>
            <w:noProof/>
          </w:rPr>
          <w:t>7</w:t>
        </w:r>
      </w:ins>
      <w:ins w:id="1093" w:author="Adam" w:date="2016-11-28T19:29:00Z">
        <w:r w:rsidRPr="00C30F18">
          <w:fldChar w:fldCharType="end"/>
        </w:r>
        <w:r w:rsidRPr="00C30F18">
          <w:t xml:space="preserve"> - Estator com ímã permanente de motor </w:t>
        </w:r>
        <w:proofErr w:type="spellStart"/>
        <w:r w:rsidRPr="00C30F18">
          <w:t>cc</w:t>
        </w:r>
      </w:ins>
      <w:bookmarkEnd w:id="1090"/>
      <w:proofErr w:type="spellEnd"/>
      <w:ins w:id="1094" w:author="Adam" w:date="2016-11-28T19:39:00Z">
        <w:r w:rsidRPr="00C30F18">
          <w:t xml:space="preserve"> </w:t>
        </w:r>
      </w:ins>
    </w:p>
    <w:p w:rsidR="00837121" w:rsidRPr="005F5340" w:rsidRDefault="00837121">
      <w:pPr>
        <w:pStyle w:val="Legenda"/>
        <w:rPr>
          <w:ins w:id="1095" w:author="Adam" w:date="2016-11-28T19:39:00Z"/>
        </w:rPr>
        <w:pPrChange w:id="1096" w:author="Adam" w:date="2016-11-29T12:31:00Z">
          <w:pPr>
            <w:pStyle w:val="SemEspaamento"/>
            <w:jc w:val="center"/>
          </w:pPr>
        </w:pPrChange>
      </w:pPr>
      <w:ins w:id="1097" w:author="Adam" w:date="2016-11-28T19:39:00Z">
        <w:r w:rsidRPr="005F5340">
          <w:t>(</w:t>
        </w:r>
        <w:proofErr w:type="gramStart"/>
        <w:r w:rsidRPr="005F5340">
          <w:t>fonte</w:t>
        </w:r>
        <w:proofErr w:type="gramEnd"/>
        <w:r w:rsidRPr="005F5340">
          <w:t xml:space="preserve">: </w:t>
        </w:r>
        <w:r>
          <w:fldChar w:fldCharType="begin"/>
        </w:r>
        <w:r>
          <w:instrText>HYPERLINK "http://automoveiseletricos.blogspot.com.br/2015/05/como-se-constituem-e-operam-os-motores.html"</w:instrText>
        </w:r>
        <w:r>
          <w:fldChar w:fldCharType="separate"/>
        </w:r>
        <w:r w:rsidRPr="00C30F18">
          <w:t>http://automoveiseletricos.blogspot.com.br/2015/05/como-se-constituem-e-operam-os-motores.html</w:t>
        </w:r>
        <w:r>
          <w:fldChar w:fldCharType="end"/>
        </w:r>
        <w:r>
          <w:t xml:space="preserve"> </w:t>
        </w:r>
        <w:r w:rsidRPr="005F5340">
          <w:t>acessado em 10/2016)</w:t>
        </w:r>
      </w:ins>
    </w:p>
    <w:p w:rsidR="00837121" w:rsidRDefault="00837121" w:rsidP="00190E4A">
      <w:pPr>
        <w:pStyle w:val="Legenda"/>
        <w:rPr>
          <w:ins w:id="1098" w:author="Adam" w:date="2016-11-28T19:29:00Z"/>
        </w:rPr>
      </w:pPr>
    </w:p>
    <w:p w:rsidR="00837121" w:rsidRDefault="00837121" w:rsidP="00837121">
      <w:pPr>
        <w:keepNext/>
        <w:spacing w:line="360" w:lineRule="auto"/>
        <w:ind w:firstLine="708"/>
        <w:jc w:val="center"/>
        <w:rPr>
          <w:ins w:id="1099" w:author="Adam" w:date="2016-11-28T19:39:00Z"/>
        </w:rPr>
      </w:pPr>
      <w:ins w:id="1100" w:author="Adam" w:date="2016-11-28T19:28:00Z">
        <w:r w:rsidRPr="00837121">
          <w:rPr>
            <w:noProof/>
            <w:lang w:eastAsia="pt-BR"/>
          </w:rPr>
          <w:lastRenderedPageBreak/>
          <w:t xml:space="preserve"> </w:t>
        </w:r>
        <w:r w:rsidRPr="00837121">
          <w:rPr>
            <w:noProof/>
            <w:lang w:eastAsia="pt-BR"/>
          </w:rPr>
          <w:drawing>
            <wp:inline distT="0" distB="0" distL="0" distR="0" wp14:anchorId="2B6E8B3D" wp14:editId="4AE07CD9">
              <wp:extent cx="3810000" cy="208084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1482" cy="2087117"/>
                      </a:xfrm>
                      <a:prstGeom prst="rect">
                        <a:avLst/>
                      </a:prstGeom>
                    </pic:spPr>
                  </pic:pic>
                </a:graphicData>
              </a:graphic>
            </wp:inline>
          </w:drawing>
        </w:r>
      </w:ins>
    </w:p>
    <w:p w:rsidR="007C58B1" w:rsidRPr="00C30F18" w:rsidRDefault="00837121">
      <w:pPr>
        <w:pStyle w:val="Legenda"/>
        <w:rPr>
          <w:ins w:id="1101" w:author="Adam" w:date="2016-11-29T09:49:00Z"/>
        </w:rPr>
        <w:pPrChange w:id="1102" w:author="Adam" w:date="2016-11-29T12:31:00Z">
          <w:pPr>
            <w:pStyle w:val="SemEspaamento"/>
            <w:jc w:val="center"/>
          </w:pPr>
        </w:pPrChange>
      </w:pPr>
      <w:bookmarkStart w:id="1103" w:name="_Toc468179857"/>
      <w:ins w:id="1104" w:author="Adam" w:date="2016-11-28T19:39:00Z">
        <w:r w:rsidRPr="00C30F18">
          <w:t xml:space="preserve">Figura </w:t>
        </w:r>
        <w:r w:rsidRPr="00C30F18">
          <w:fldChar w:fldCharType="begin"/>
        </w:r>
        <w:r w:rsidRPr="00C30F18">
          <w:instrText xml:space="preserve"> SEQ Figura \* ARABIC </w:instrText>
        </w:r>
      </w:ins>
      <w:r w:rsidRPr="00C30F18">
        <w:fldChar w:fldCharType="separate"/>
      </w:r>
      <w:ins w:id="1105" w:author="Adam" w:date="2016-11-29T13:06:00Z">
        <w:r w:rsidR="00AC29C2">
          <w:rPr>
            <w:noProof/>
          </w:rPr>
          <w:t>8</w:t>
        </w:r>
      </w:ins>
      <w:ins w:id="1106" w:author="Adam" w:date="2016-11-28T19:39:00Z">
        <w:r w:rsidRPr="00C30F18">
          <w:fldChar w:fldCharType="end"/>
        </w:r>
        <w:r w:rsidRPr="00C30F18">
          <w:t xml:space="preserve"> - Armadura de motor </w:t>
        </w:r>
        <w:proofErr w:type="spellStart"/>
        <w:r w:rsidRPr="00C30F18">
          <w:t>cc</w:t>
        </w:r>
      </w:ins>
      <w:bookmarkEnd w:id="1103"/>
      <w:proofErr w:type="spellEnd"/>
    </w:p>
    <w:p w:rsidR="00837121" w:rsidRPr="005F5340" w:rsidRDefault="00837121">
      <w:pPr>
        <w:pStyle w:val="Legenda"/>
        <w:rPr>
          <w:ins w:id="1107" w:author="Adam" w:date="2016-11-28T19:39:00Z"/>
        </w:rPr>
        <w:pPrChange w:id="1108" w:author="Adam" w:date="2016-11-29T12:31:00Z">
          <w:pPr>
            <w:pStyle w:val="SemEspaamento"/>
            <w:jc w:val="center"/>
          </w:pPr>
        </w:pPrChange>
      </w:pPr>
      <w:ins w:id="1109" w:author="Adam" w:date="2016-11-28T19:39:00Z">
        <w:r w:rsidRPr="00C30F18">
          <w:t xml:space="preserve"> </w:t>
        </w:r>
        <w:r w:rsidRPr="005F5340">
          <w:t>(</w:t>
        </w:r>
        <w:proofErr w:type="gramStart"/>
        <w:r w:rsidRPr="005F5340">
          <w:t>fonte</w:t>
        </w:r>
        <w:proofErr w:type="gramEnd"/>
        <w:r w:rsidRPr="005F5340">
          <w:t xml:space="preserve">: </w:t>
        </w:r>
        <w:r>
          <w:fldChar w:fldCharType="begin"/>
        </w:r>
        <w:r>
          <w:instrText>HYPERLINK "http://automoveiseletricos.blogspot.com.br/2015/05/como-se-constituem-e-operam-os-motores.html"</w:instrText>
        </w:r>
        <w:r>
          <w:fldChar w:fldCharType="separate"/>
        </w:r>
        <w:r w:rsidRPr="00C30F18">
          <w:t>http://automoveiseletricos.blogspot.com.br/2015/05/como-se-constituem-e-operam-os-motores.html</w:t>
        </w:r>
        <w:r>
          <w:fldChar w:fldCharType="end"/>
        </w:r>
        <w:r>
          <w:t xml:space="preserve"> </w:t>
        </w:r>
        <w:r w:rsidRPr="005F5340">
          <w:t>acessado em 10/2016)</w:t>
        </w:r>
      </w:ins>
    </w:p>
    <w:p w:rsidR="00C14A04" w:rsidRDefault="00C14A04">
      <w:pPr>
        <w:pStyle w:val="Legenda"/>
        <w:rPr>
          <w:ins w:id="1110" w:author="Adam" w:date="2016-11-28T19:11:00Z"/>
        </w:rPr>
        <w:pPrChange w:id="1111" w:author="Adam" w:date="2016-11-29T12:31:00Z">
          <w:pPr>
            <w:spacing w:line="360" w:lineRule="auto"/>
            <w:ind w:firstLine="708"/>
            <w:jc w:val="center"/>
          </w:pPr>
        </w:pPrChange>
      </w:pPr>
    </w:p>
    <w:p w:rsidR="0009147F" w:rsidDel="00C14A04" w:rsidRDefault="0009147F">
      <w:pPr>
        <w:pStyle w:val="Legenda"/>
        <w:rPr>
          <w:del w:id="1112" w:author="Adam" w:date="2016-11-28T19:11:00Z"/>
        </w:rPr>
        <w:pPrChange w:id="1113" w:author="Adam" w:date="2016-11-29T12:31:00Z">
          <w:pPr>
            <w:spacing w:line="360" w:lineRule="auto"/>
            <w:ind w:firstLine="708"/>
            <w:jc w:val="center"/>
          </w:pPr>
        </w:pPrChange>
      </w:pPr>
    </w:p>
    <w:p w:rsidR="0009147F" w:rsidRPr="005F5340" w:rsidDel="00C14A04" w:rsidRDefault="0009147F">
      <w:pPr>
        <w:pStyle w:val="Legenda"/>
        <w:rPr>
          <w:del w:id="1114" w:author="Adam" w:date="2016-11-28T19:11:00Z"/>
        </w:rPr>
        <w:pPrChange w:id="1115" w:author="Adam" w:date="2016-11-29T12:31:00Z">
          <w:pPr>
            <w:pStyle w:val="SemEspaamento"/>
            <w:jc w:val="center"/>
          </w:pPr>
        </w:pPrChange>
      </w:pPr>
      <w:del w:id="1116" w:author="Adam" w:date="2016-11-28T19:11:00Z">
        <w:r w:rsidDel="00C14A04">
          <w:delText>Figura 7</w:delText>
        </w:r>
        <w:r w:rsidRPr="005F5340" w:rsidDel="00C14A04">
          <w:delText>:</w:delText>
        </w:r>
      </w:del>
      <w:del w:id="1117" w:author="Adam" w:date="2016-11-28T19:39:00Z">
        <w:r w:rsidRPr="005F5340" w:rsidDel="00837121">
          <w:delText xml:space="preserve"> </w:delText>
        </w:r>
      </w:del>
      <w:del w:id="1118" w:author="Adam" w:date="2016-11-28T19:11:00Z">
        <w:r w:rsidDel="00C14A04">
          <w:delText>Vista em Corte do Motor CC</w:delText>
        </w:r>
      </w:del>
    </w:p>
    <w:p w:rsidR="0009147F" w:rsidRPr="005F5340" w:rsidDel="00837121" w:rsidRDefault="0009147F">
      <w:pPr>
        <w:pStyle w:val="Legenda"/>
        <w:rPr>
          <w:del w:id="1119" w:author="Adam" w:date="2016-11-28T19:39:00Z"/>
        </w:rPr>
        <w:pPrChange w:id="1120" w:author="Adam" w:date="2016-11-29T12:31:00Z">
          <w:pPr>
            <w:pStyle w:val="SemEspaamento"/>
            <w:jc w:val="center"/>
          </w:pPr>
        </w:pPrChange>
      </w:pPr>
      <w:del w:id="1121" w:author="Adam" w:date="2016-11-28T19:11:00Z">
        <w:r w:rsidRPr="005F5340" w:rsidDel="00C14A04">
          <w:delText xml:space="preserve">(fonte: </w:delText>
        </w:r>
      </w:del>
      <w:del w:id="1122" w:author="Adam" w:date="2016-11-28T19:10:00Z">
        <w:r w:rsidRPr="00C14A04" w:rsidDel="00C14A04">
          <w:rPr>
            <w:rPrChange w:id="1123" w:author="Adam" w:date="2016-11-28T19:10:00Z">
              <w:rPr>
                <w:rStyle w:val="Hyperlink"/>
                <w:rFonts w:ascii="Arial" w:hAnsi="Arial" w:cs="Arial"/>
                <w:sz w:val="20"/>
                <w:szCs w:val="20"/>
              </w:rPr>
            </w:rPrChange>
          </w:rPr>
          <w:delText>http://pt.slideshare.net/Brasileiro1/ocra</w:delText>
        </w:r>
        <w:r w:rsidRPr="005F5340" w:rsidDel="00C14A04">
          <w:delText xml:space="preserve"> </w:delText>
        </w:r>
      </w:del>
      <w:del w:id="1124" w:author="Adam" w:date="2016-11-28T19:11:00Z">
        <w:r w:rsidRPr="005F5340" w:rsidDel="00C14A04">
          <w:delText>acessado em 10/2016)</w:delText>
        </w:r>
      </w:del>
    </w:p>
    <w:p w:rsidR="0009147F" w:rsidRDefault="0009147F">
      <w:pPr>
        <w:pStyle w:val="Legenda"/>
        <w:pPrChange w:id="1125" w:author="Adam" w:date="2016-11-29T12:31:00Z">
          <w:pPr>
            <w:spacing w:line="360" w:lineRule="auto"/>
            <w:ind w:firstLine="708"/>
            <w:jc w:val="both"/>
          </w:pPr>
        </w:pPrChange>
      </w:pPr>
    </w:p>
    <w:p w:rsidR="0009147F" w:rsidRPr="00C70B24" w:rsidRDefault="0009147F" w:rsidP="008E1D34">
      <w:pPr>
        <w:spacing w:line="360" w:lineRule="auto"/>
        <w:ind w:firstLine="708"/>
        <w:jc w:val="both"/>
        <w:rPr>
          <w:rFonts w:ascii="Arial" w:hAnsi="Arial" w:cs="Arial"/>
          <w:sz w:val="24"/>
          <w:szCs w:val="24"/>
        </w:rPr>
      </w:pPr>
      <w:r w:rsidRPr="00C70B24">
        <w:rPr>
          <w:rFonts w:ascii="Arial" w:hAnsi="Arial" w:cs="Arial"/>
          <w:sz w:val="24"/>
          <w:szCs w:val="24"/>
        </w:rPr>
        <w:t xml:space="preserve">Segundo </w:t>
      </w:r>
      <w:r w:rsidRPr="00AD46A9">
        <w:rPr>
          <w:rFonts w:ascii="Arial" w:hAnsi="Arial" w:cs="Arial"/>
          <w:sz w:val="24"/>
          <w:szCs w:val="24"/>
        </w:rPr>
        <w:t>IRVING(2006)</w:t>
      </w:r>
      <w:r w:rsidRPr="00785D04">
        <w:rPr>
          <w:rFonts w:ascii="Arial" w:hAnsi="Arial" w:cs="Arial"/>
          <w:sz w:val="24"/>
          <w:szCs w:val="24"/>
          <w:highlight w:val="yellow"/>
        </w:rPr>
        <w:t>[</w:t>
      </w:r>
      <w:r>
        <w:rPr>
          <w:rFonts w:ascii="Arial" w:hAnsi="Arial" w:cs="Arial"/>
          <w:sz w:val="24"/>
          <w:szCs w:val="24"/>
          <w:highlight w:val="yellow"/>
        </w:rPr>
        <w:t>16</w:t>
      </w:r>
      <w:r w:rsidRPr="00785D04">
        <w:rPr>
          <w:rFonts w:ascii="Arial" w:hAnsi="Arial" w:cs="Arial"/>
          <w:sz w:val="24"/>
          <w:szCs w:val="24"/>
          <w:highlight w:val="yellow"/>
        </w:rPr>
        <w:t>]</w:t>
      </w:r>
      <w:r w:rsidRPr="00C70B24">
        <w:rPr>
          <w:rFonts w:ascii="Arial" w:hAnsi="Arial" w:cs="Arial"/>
          <w:sz w:val="24"/>
          <w:szCs w:val="24"/>
        </w:rPr>
        <w:t xml:space="preserve"> o Rotor é a parte que gira e Estator é a parte estacionária. O Rotor imprime rotação ao núcleo da armadura, enrolamentos e comutador, o qual devido à rotação do eixo providencia o chaveamento, ou seja, transfere a energia. O Estator é responsável pela proteção</w:t>
      </w:r>
      <w:ins w:id="1126" w:author="Adam" w:date="2016-11-28T19:54:00Z">
        <w:r w:rsidR="003011D6">
          <w:rPr>
            <w:rFonts w:ascii="Arial" w:hAnsi="Arial" w:cs="Arial"/>
            <w:sz w:val="24"/>
            <w:szCs w:val="24"/>
          </w:rPr>
          <w:t>,</w:t>
        </w:r>
      </w:ins>
      <w:r w:rsidRPr="00C70B24">
        <w:rPr>
          <w:rFonts w:ascii="Arial" w:hAnsi="Arial" w:cs="Arial"/>
          <w:sz w:val="24"/>
          <w:szCs w:val="24"/>
        </w:rPr>
        <w:t xml:space="preserve"> e com os enrolamentos de campo, com poucas espiras de fio grosso ou muitas espiras de fio fino, produzem fluxo magnético, com seus p</w:t>
      </w:r>
      <w:ins w:id="1127" w:author="Adam" w:date="2016-11-28T19:54:00Z">
        <w:r w:rsidR="003011D6">
          <w:rPr>
            <w:rFonts w:ascii="Arial" w:hAnsi="Arial" w:cs="Arial"/>
            <w:sz w:val="24"/>
            <w:szCs w:val="24"/>
          </w:rPr>
          <w:t>o</w:t>
        </w:r>
      </w:ins>
      <w:del w:id="1128" w:author="Adam" w:date="2016-11-28T19:54:00Z">
        <w:r w:rsidRPr="00C70B24" w:rsidDel="003011D6">
          <w:rPr>
            <w:rFonts w:ascii="Arial" w:hAnsi="Arial" w:cs="Arial"/>
            <w:sz w:val="24"/>
            <w:szCs w:val="24"/>
          </w:rPr>
          <w:delText>ó</w:delText>
        </w:r>
      </w:del>
      <w:r w:rsidRPr="00C70B24">
        <w:rPr>
          <w:rFonts w:ascii="Arial" w:hAnsi="Arial" w:cs="Arial"/>
          <w:sz w:val="24"/>
          <w:szCs w:val="24"/>
        </w:rPr>
        <w:t>los e escovas que servem de suporte e caminho para o campo magnético e permitem alimentar a armadura em movimento, respectivamente. A figura 8 demonstra os detalhes construtivos do Rotor.</w:t>
      </w:r>
    </w:p>
    <w:p w:rsidR="007A6111" w:rsidRPr="007A6111" w:rsidDel="00C14A04" w:rsidRDefault="007A6111" w:rsidP="007A6111">
      <w:pPr>
        <w:spacing w:line="360" w:lineRule="auto"/>
        <w:ind w:firstLine="708"/>
        <w:jc w:val="both"/>
        <w:rPr>
          <w:del w:id="1129" w:author="Adam" w:date="2016-11-28T19:12:00Z"/>
          <w:rFonts w:ascii="Arial" w:hAnsi="Arial" w:cs="Arial"/>
          <w:color w:val="FF0000"/>
          <w:sz w:val="24"/>
          <w:szCs w:val="24"/>
        </w:rPr>
      </w:pPr>
      <w:del w:id="1130" w:author="Adam" w:date="2016-11-28T19:12:00Z">
        <w:r w:rsidRPr="007A6111" w:rsidDel="00C14A04">
          <w:rPr>
            <w:rFonts w:ascii="Arial" w:hAnsi="Arial" w:cs="Arial"/>
            <w:color w:val="FF0000"/>
            <w:sz w:val="24"/>
            <w:szCs w:val="24"/>
          </w:rPr>
          <w:delText>&lt;editar figura</w:delText>
        </w:r>
        <w:r w:rsidDel="00C14A04">
          <w:rPr>
            <w:rFonts w:ascii="Arial" w:hAnsi="Arial" w:cs="Arial"/>
            <w:color w:val="FF0000"/>
            <w:sz w:val="24"/>
            <w:szCs w:val="24"/>
          </w:rPr>
          <w:delText xml:space="preserve"> Prof Perícles falou que a legenda esta pequena</w:delText>
        </w:r>
        <w:r w:rsidRPr="007A6111" w:rsidDel="00C14A04">
          <w:rPr>
            <w:rFonts w:ascii="Arial" w:hAnsi="Arial" w:cs="Arial"/>
            <w:color w:val="FF0000"/>
            <w:sz w:val="24"/>
            <w:szCs w:val="24"/>
          </w:rPr>
          <w:delText>&gt;</w:delText>
        </w:r>
      </w:del>
    </w:p>
    <w:p w:rsidR="0009147F" w:rsidRDefault="0009147F" w:rsidP="008E1D34">
      <w:pPr>
        <w:spacing w:line="360" w:lineRule="auto"/>
        <w:ind w:firstLine="708"/>
        <w:jc w:val="both"/>
        <w:rPr>
          <w:rFonts w:ascii="Arial" w:hAnsi="Arial" w:cs="Arial"/>
          <w:noProof/>
          <w:sz w:val="24"/>
          <w:szCs w:val="24"/>
        </w:rPr>
      </w:pPr>
    </w:p>
    <w:p w:rsidR="008B290E" w:rsidRDefault="00EC6740">
      <w:pPr>
        <w:keepNext/>
        <w:spacing w:line="360" w:lineRule="auto"/>
        <w:ind w:firstLine="708"/>
        <w:jc w:val="both"/>
        <w:rPr>
          <w:ins w:id="1131" w:author="Adam" w:date="2016-11-28T20:23:00Z"/>
        </w:rPr>
        <w:pPrChange w:id="1132" w:author="Adam" w:date="2016-11-28T20:23:00Z">
          <w:pPr>
            <w:spacing w:line="360" w:lineRule="auto"/>
            <w:ind w:firstLine="708"/>
            <w:jc w:val="both"/>
          </w:pPr>
        </w:pPrChange>
      </w:pPr>
      <w:del w:id="1133" w:author="Adam" w:date="2016-11-28T20:23:00Z">
        <w:r w:rsidDel="008B290E">
          <w:rPr>
            <w:rFonts w:ascii="Arial" w:hAnsi="Arial" w:cs="Arial"/>
            <w:noProof/>
            <w:sz w:val="24"/>
            <w:szCs w:val="24"/>
            <w:lang w:eastAsia="pt-BR"/>
          </w:rPr>
          <w:lastRenderedPageBreak/>
          <w:drawing>
            <wp:inline distT="0" distB="0" distL="0" distR="0" wp14:anchorId="21227AEF" wp14:editId="42D2DE18">
              <wp:extent cx="4826635" cy="2901950"/>
              <wp:effectExtent l="0" t="0" r="0" b="0"/>
              <wp:docPr id="1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6635" cy="2901950"/>
                      </a:xfrm>
                      <a:prstGeom prst="rect">
                        <a:avLst/>
                      </a:prstGeom>
                      <a:noFill/>
                      <a:ln>
                        <a:noFill/>
                      </a:ln>
                    </pic:spPr>
                  </pic:pic>
                </a:graphicData>
              </a:graphic>
            </wp:inline>
          </w:drawing>
        </w:r>
      </w:del>
      <w:ins w:id="1134" w:author="Adam" w:date="2016-11-28T20:23:00Z">
        <w:r w:rsidR="008B290E" w:rsidRPr="008B290E">
          <w:rPr>
            <w:rFonts w:ascii="Arial" w:hAnsi="Arial" w:cs="Arial"/>
            <w:noProof/>
            <w:sz w:val="24"/>
            <w:szCs w:val="24"/>
            <w:lang w:eastAsia="pt-BR"/>
          </w:rPr>
          <w:drawing>
            <wp:inline distT="0" distB="0" distL="0" distR="0" wp14:anchorId="2E9F0C32" wp14:editId="26A3ACF6">
              <wp:extent cx="3067478" cy="325800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67478" cy="3258005"/>
                      </a:xfrm>
                      <a:prstGeom prst="rect">
                        <a:avLst/>
                      </a:prstGeom>
                    </pic:spPr>
                  </pic:pic>
                </a:graphicData>
              </a:graphic>
            </wp:inline>
          </w:drawing>
        </w:r>
      </w:ins>
    </w:p>
    <w:p w:rsidR="0009147F" w:rsidRPr="008B290E" w:rsidDel="00416DC7" w:rsidRDefault="008B290E">
      <w:pPr>
        <w:pStyle w:val="Legenda"/>
        <w:rPr>
          <w:del w:id="1135" w:author="Adam" w:date="2016-11-28T20:24:00Z"/>
          <w:rPrChange w:id="1136" w:author="Adam" w:date="2016-11-28T20:23:00Z">
            <w:rPr>
              <w:del w:id="1137" w:author="Adam" w:date="2016-11-28T20:24:00Z"/>
              <w:rFonts w:ascii="Arial" w:hAnsi="Arial" w:cs="Arial"/>
              <w:sz w:val="24"/>
              <w:szCs w:val="24"/>
            </w:rPr>
          </w:rPrChange>
        </w:rPr>
        <w:pPrChange w:id="1138" w:author="Adam" w:date="2016-11-29T12:31:00Z">
          <w:pPr>
            <w:spacing w:line="360" w:lineRule="auto"/>
            <w:ind w:firstLine="708"/>
            <w:jc w:val="both"/>
          </w:pPr>
        </w:pPrChange>
      </w:pPr>
      <w:bookmarkStart w:id="1139" w:name="_Ref468128984"/>
      <w:bookmarkStart w:id="1140" w:name="_Toc468179858"/>
      <w:ins w:id="1141" w:author="Adam" w:date="2016-11-28T20:23:00Z">
        <w:r w:rsidRPr="00C30F18">
          <w:t xml:space="preserve">Figura </w:t>
        </w:r>
        <w:r w:rsidRPr="00C30F18">
          <w:fldChar w:fldCharType="begin"/>
        </w:r>
        <w:r w:rsidRPr="00C30F18">
          <w:instrText xml:space="preserve"> SEQ Figura \* ARABIC </w:instrText>
        </w:r>
      </w:ins>
      <w:r w:rsidRPr="00C30F18">
        <w:fldChar w:fldCharType="separate"/>
      </w:r>
      <w:ins w:id="1142" w:author="Adam" w:date="2016-11-29T13:06:00Z">
        <w:r w:rsidR="00AC29C2">
          <w:rPr>
            <w:noProof/>
          </w:rPr>
          <w:t>9</w:t>
        </w:r>
      </w:ins>
      <w:ins w:id="1143" w:author="Adam" w:date="2016-11-28T20:23:00Z">
        <w:r w:rsidRPr="00C30F18">
          <w:fldChar w:fldCharType="end"/>
        </w:r>
        <w:bookmarkEnd w:id="1139"/>
        <w:r w:rsidRPr="00C30F18">
          <w:t xml:space="preserve"> - </w:t>
        </w:r>
        <w:r w:rsidRPr="00313EA3">
          <w:t>Detalhes Construtivos do Rotor</w:t>
        </w:r>
      </w:ins>
      <w:bookmarkEnd w:id="1140"/>
    </w:p>
    <w:p w:rsidR="0009147F" w:rsidRPr="00313EA3" w:rsidDel="00416DC7" w:rsidRDefault="0009147F">
      <w:pPr>
        <w:pStyle w:val="Legenda"/>
        <w:rPr>
          <w:del w:id="1144" w:author="Adam" w:date="2016-11-28T20:24:00Z"/>
        </w:rPr>
        <w:pPrChange w:id="1145" w:author="Adam" w:date="2016-11-29T12:31:00Z">
          <w:pPr>
            <w:pStyle w:val="SemEspaamento"/>
            <w:jc w:val="center"/>
          </w:pPr>
        </w:pPrChange>
      </w:pPr>
      <w:del w:id="1146" w:author="Adam" w:date="2016-11-28T20:24:00Z">
        <w:r w:rsidRPr="00313EA3" w:rsidDel="00416DC7">
          <w:delText>Figura 8: Detalhes Construtivos do Rotor</w:delText>
        </w:r>
      </w:del>
    </w:p>
    <w:p w:rsidR="00416DC7" w:rsidRDefault="00416DC7">
      <w:pPr>
        <w:pStyle w:val="Legenda"/>
        <w:rPr>
          <w:ins w:id="1147" w:author="Adam" w:date="2016-11-28T20:24:00Z"/>
        </w:rPr>
        <w:pPrChange w:id="1148" w:author="Adam" w:date="2016-11-29T12:31:00Z">
          <w:pPr>
            <w:pStyle w:val="SemEspaamento"/>
            <w:jc w:val="center"/>
          </w:pPr>
        </w:pPrChange>
      </w:pPr>
    </w:p>
    <w:p w:rsidR="0009147F" w:rsidRPr="006A072D" w:rsidRDefault="0009147F">
      <w:pPr>
        <w:pStyle w:val="Legenda"/>
        <w:rPr>
          <w:rPrChange w:id="1149" w:author="Adam" w:date="2016-11-29T09:56:00Z">
            <w:rPr>
              <w:rFonts w:ascii="Arial" w:hAnsi="Arial" w:cs="Arial"/>
              <w:color w:val="006621"/>
              <w:sz w:val="20"/>
              <w:szCs w:val="20"/>
            </w:rPr>
          </w:rPrChange>
        </w:rPr>
        <w:pPrChange w:id="1150" w:author="Adam" w:date="2016-11-29T12:31:00Z">
          <w:pPr>
            <w:pStyle w:val="SemEspaamento"/>
            <w:jc w:val="center"/>
          </w:pPr>
        </w:pPrChange>
      </w:pPr>
      <w:r w:rsidRPr="00313EA3">
        <w:t>(</w:t>
      </w:r>
      <w:proofErr w:type="gramStart"/>
      <w:r w:rsidRPr="00313EA3">
        <w:t>fonte</w:t>
      </w:r>
      <w:proofErr w:type="gramEnd"/>
      <w:r w:rsidRPr="00313EA3">
        <w:t xml:space="preserve">: </w:t>
      </w:r>
      <w:ins w:id="1151" w:author="Adam" w:date="2016-11-28T20:23:00Z">
        <w:r w:rsidR="008B290E" w:rsidRPr="008B290E">
          <w:t>http://docplayer.com.br/11436415-Motores-eletricos-principios-e-</w:t>
        </w:r>
      </w:ins>
      <w:ins w:id="1152" w:author="Adam" w:date="2016-11-28T20:24:00Z">
        <w:r w:rsidR="008B290E">
          <w:fldChar w:fldCharType="begin"/>
        </w:r>
        <w:r w:rsidR="008B290E">
          <w:instrText xml:space="preserve"> HYPERLINK "http://docplayer.com.br/11436415-Motores-eletricos-principios-e-fundamentos.html" </w:instrText>
        </w:r>
        <w:r w:rsidR="008B290E">
          <w:fldChar w:fldCharType="separate"/>
        </w:r>
        <w:r w:rsidR="008B290E" w:rsidRPr="006A072D">
          <w:rPr>
            <w:rPrChange w:id="1153" w:author="Adam" w:date="2016-11-29T09:56:00Z">
              <w:rPr>
                <w:rStyle w:val="Hyperlink"/>
                <w:rFonts w:cs="Arial"/>
              </w:rPr>
            </w:rPrChange>
          </w:rPr>
          <w:t>fundamentos</w:t>
        </w:r>
        <w:r w:rsidR="008B290E">
          <w:fldChar w:fldCharType="end"/>
        </w:r>
      </w:ins>
      <w:ins w:id="1154" w:author="Adam" w:date="2016-11-28T20:23:00Z">
        <w:r w:rsidR="008B290E" w:rsidRPr="008B290E">
          <w:t>.html</w:t>
        </w:r>
        <w:r w:rsidR="008B290E" w:rsidRPr="008B290E" w:rsidDel="008B290E">
          <w:t xml:space="preserve"> </w:t>
        </w:r>
        <w:r w:rsidR="008B290E">
          <w:t xml:space="preserve"> </w:t>
        </w:r>
      </w:ins>
      <w:del w:id="1155" w:author="Adam" w:date="2016-11-28T20:23:00Z">
        <w:r w:rsidR="00E44D2F" w:rsidRPr="006A072D" w:rsidDel="008B290E">
          <w:fldChar w:fldCharType="begin"/>
        </w:r>
        <w:r w:rsidR="00E44D2F" w:rsidRPr="00C30F18" w:rsidDel="008B290E">
          <w:delInstrText xml:space="preserve"> HYPERLINK "https://disciplinas.stoa.usp.br/mod/resource/view.php?id=210840" </w:delInstrText>
        </w:r>
        <w:r w:rsidR="00E44D2F" w:rsidRPr="006A072D" w:rsidDel="008B290E">
          <w:fldChar w:fldCharType="separate"/>
        </w:r>
        <w:r w:rsidRPr="006A072D" w:rsidDel="008B290E">
          <w:rPr>
            <w:rPrChange w:id="1156" w:author="Adam" w:date="2016-11-29T09:56:00Z">
              <w:rPr>
                <w:rStyle w:val="Hyperlink"/>
                <w:rFonts w:cs="Arial"/>
              </w:rPr>
            </w:rPrChange>
          </w:rPr>
          <w:delText>https://disciplinas.stoa.usp.br/mod/resource/view.php?id=210840</w:delText>
        </w:r>
        <w:r w:rsidR="00E44D2F" w:rsidRPr="006A072D" w:rsidDel="008B290E">
          <w:rPr>
            <w:rPrChange w:id="1157" w:author="Adam" w:date="2016-11-29T09:56:00Z">
              <w:rPr>
                <w:rStyle w:val="Hyperlink"/>
                <w:rFonts w:cs="Arial"/>
              </w:rPr>
            </w:rPrChange>
          </w:rPr>
          <w:fldChar w:fldCharType="end"/>
        </w:r>
      </w:del>
      <w:r w:rsidRPr="00313EA3">
        <w:t>acessado em 10/2016)</w:t>
      </w:r>
    </w:p>
    <w:p w:rsidR="0009147F" w:rsidRPr="00584BA1" w:rsidRDefault="0009147F" w:rsidP="008E1D34">
      <w:pPr>
        <w:spacing w:line="360" w:lineRule="auto"/>
        <w:ind w:firstLine="708"/>
        <w:jc w:val="both"/>
        <w:rPr>
          <w:rFonts w:ascii="Arial" w:hAnsi="Arial" w:cs="Arial"/>
          <w:sz w:val="24"/>
          <w:szCs w:val="24"/>
        </w:rPr>
      </w:pPr>
    </w:p>
    <w:p w:rsidR="00015ACC" w:rsidRDefault="00015ACC" w:rsidP="008E1D34">
      <w:pPr>
        <w:spacing w:before="240" w:line="360" w:lineRule="auto"/>
        <w:ind w:firstLine="708"/>
        <w:jc w:val="both"/>
        <w:rPr>
          <w:ins w:id="1158" w:author="Adam" w:date="2016-11-29T13:12:00Z"/>
          <w:rFonts w:ascii="Arial" w:hAnsi="Arial" w:cs="Arial"/>
          <w:sz w:val="24"/>
          <w:szCs w:val="24"/>
          <w:highlight w:val="yellow"/>
        </w:rPr>
      </w:pPr>
      <w:ins w:id="1159" w:author="Adam" w:date="2016-11-29T13:12:00Z">
        <w:r>
          <w:rPr>
            <w:rFonts w:ascii="Arial" w:hAnsi="Arial" w:cs="Arial"/>
            <w:sz w:val="24"/>
            <w:szCs w:val="24"/>
            <w:highlight w:val="yellow"/>
          </w:rPr>
          <w:t>FALAR SOBRE A DINÃMICA, COMO ELE MOVIMENTA AS CARGAS</w:t>
        </w:r>
      </w:ins>
      <w:ins w:id="1160" w:author="Adam" w:date="2016-11-29T13:13:00Z">
        <w:r w:rsidR="000D3FDC">
          <w:rPr>
            <w:rFonts w:ascii="Arial" w:hAnsi="Arial" w:cs="Arial"/>
            <w:sz w:val="24"/>
            <w:szCs w:val="24"/>
            <w:highlight w:val="yellow"/>
          </w:rPr>
          <w:t>. NÃO CITAR O ESTUDO DE CASO AQUI</w:t>
        </w:r>
      </w:ins>
      <w:bookmarkStart w:id="1161" w:name="_GoBack"/>
      <w:bookmarkEnd w:id="1161"/>
    </w:p>
    <w:p w:rsidR="0009147F" w:rsidRPr="00CB7562" w:rsidRDefault="0009147F" w:rsidP="008E1D34">
      <w:pPr>
        <w:spacing w:before="240" w:line="360" w:lineRule="auto"/>
        <w:ind w:firstLine="708"/>
        <w:jc w:val="both"/>
        <w:rPr>
          <w:rFonts w:ascii="Arial" w:hAnsi="Arial" w:cs="Arial"/>
          <w:sz w:val="24"/>
          <w:szCs w:val="24"/>
          <w:highlight w:val="yellow"/>
          <w:rPrChange w:id="1162" w:author="Adam" w:date="2016-11-28T20:28:00Z">
            <w:rPr>
              <w:rFonts w:ascii="Arial" w:hAnsi="Arial" w:cs="Arial"/>
              <w:sz w:val="24"/>
              <w:szCs w:val="24"/>
            </w:rPr>
          </w:rPrChange>
        </w:rPr>
      </w:pPr>
      <w:r w:rsidRPr="00CB7562">
        <w:rPr>
          <w:rFonts w:ascii="Arial" w:hAnsi="Arial" w:cs="Arial"/>
          <w:sz w:val="24"/>
          <w:szCs w:val="24"/>
          <w:highlight w:val="yellow"/>
          <w:rPrChange w:id="1163" w:author="Adam" w:date="2016-11-28T20:28:00Z">
            <w:rPr>
              <w:rFonts w:ascii="Arial" w:hAnsi="Arial" w:cs="Arial"/>
              <w:sz w:val="24"/>
              <w:szCs w:val="24"/>
            </w:rPr>
          </w:rPrChange>
        </w:rPr>
        <w:t>Para iniciar o dimensionamento de um motor CC, se faz</w:t>
      </w:r>
      <w:r w:rsidR="007A6111" w:rsidRPr="00CB7562">
        <w:rPr>
          <w:rFonts w:ascii="Arial" w:hAnsi="Arial" w:cs="Arial"/>
          <w:sz w:val="24"/>
          <w:szCs w:val="24"/>
          <w:highlight w:val="yellow"/>
          <w:rPrChange w:id="1164" w:author="Adam" w:date="2016-11-28T20:28:00Z">
            <w:rPr>
              <w:rFonts w:ascii="Arial" w:hAnsi="Arial" w:cs="Arial"/>
              <w:sz w:val="24"/>
              <w:szCs w:val="24"/>
            </w:rPr>
          </w:rPrChange>
        </w:rPr>
        <w:t>em</w:t>
      </w:r>
      <w:r w:rsidRPr="00CB7562">
        <w:rPr>
          <w:rFonts w:ascii="Arial" w:hAnsi="Arial" w:cs="Arial"/>
          <w:sz w:val="24"/>
          <w:szCs w:val="24"/>
          <w:highlight w:val="yellow"/>
          <w:rPrChange w:id="1165" w:author="Adam" w:date="2016-11-28T20:28:00Z">
            <w:rPr>
              <w:rFonts w:ascii="Arial" w:hAnsi="Arial" w:cs="Arial"/>
              <w:sz w:val="24"/>
              <w:szCs w:val="24"/>
            </w:rPr>
          </w:rPrChange>
        </w:rPr>
        <w:t xml:space="preserve"> necessários conhecimentos básicos sobre torque, potência mecânica e potência elé</w:t>
      </w:r>
      <w:r w:rsidR="007A6111" w:rsidRPr="00CB7562">
        <w:rPr>
          <w:rFonts w:ascii="Arial" w:hAnsi="Arial" w:cs="Arial"/>
          <w:sz w:val="24"/>
          <w:szCs w:val="24"/>
          <w:highlight w:val="yellow"/>
          <w:rPrChange w:id="1166" w:author="Adam" w:date="2016-11-28T20:28:00Z">
            <w:rPr>
              <w:rFonts w:ascii="Arial" w:hAnsi="Arial" w:cs="Arial"/>
              <w:sz w:val="24"/>
              <w:szCs w:val="24"/>
            </w:rPr>
          </w:rPrChange>
        </w:rPr>
        <w:t>trica, o torque é o esforço par</w:t>
      </w:r>
      <w:r w:rsidRPr="00CB7562">
        <w:rPr>
          <w:rFonts w:ascii="Arial" w:hAnsi="Arial" w:cs="Arial"/>
          <w:sz w:val="24"/>
          <w:szCs w:val="24"/>
          <w:highlight w:val="yellow"/>
          <w:rPrChange w:id="1167" w:author="Adam" w:date="2016-11-28T20:28:00Z">
            <w:rPr>
              <w:rFonts w:ascii="Arial" w:hAnsi="Arial" w:cs="Arial"/>
              <w:sz w:val="24"/>
              <w:szCs w:val="24"/>
            </w:rPr>
          </w:rPrChange>
        </w:rPr>
        <w:t xml:space="preserve">a girar um eixo, é o produto do peso da carga pela distancia ao eixo, quanto maior o raio da polia, menor será o esforço. A potência mecânica leva em consideração a velocidade pela qual a energia é consumida, ou seja, é o trabalho realizado. A potência elétrica pode ser encontrada ao ser inserida uma resistência no circuito, a mesma será percorrida por uma corrente, que provocará aquecimento, que também é uma forma de energia. WEG (2016) </w:t>
      </w:r>
      <w:r w:rsidRPr="00CB7562">
        <w:rPr>
          <w:rFonts w:ascii="Arial" w:hAnsi="Arial" w:cs="Arial"/>
          <w:sz w:val="24"/>
          <w:szCs w:val="24"/>
          <w:highlight w:val="yellow"/>
        </w:rPr>
        <w:t>[17]</w:t>
      </w:r>
      <w:r w:rsidRPr="00CB7562">
        <w:rPr>
          <w:rFonts w:ascii="Arial" w:hAnsi="Arial" w:cs="Arial"/>
          <w:sz w:val="24"/>
          <w:szCs w:val="24"/>
          <w:highlight w:val="yellow"/>
          <w:rPrChange w:id="1168" w:author="Adam" w:date="2016-11-28T20:28:00Z">
            <w:rPr>
              <w:rFonts w:ascii="Arial" w:hAnsi="Arial" w:cs="Arial"/>
              <w:sz w:val="24"/>
              <w:szCs w:val="24"/>
            </w:rPr>
          </w:rPrChange>
        </w:rPr>
        <w:t>.</w:t>
      </w:r>
    </w:p>
    <w:p w:rsidR="0009147F" w:rsidRPr="00CB7562" w:rsidDel="00AC29C2" w:rsidRDefault="0009147F" w:rsidP="007A6111">
      <w:pPr>
        <w:spacing w:line="360" w:lineRule="auto"/>
        <w:ind w:firstLine="708"/>
        <w:jc w:val="both"/>
        <w:rPr>
          <w:del w:id="1169" w:author="Adam" w:date="2016-11-29T13:12:00Z"/>
          <w:rFonts w:ascii="Arial" w:hAnsi="Arial" w:cs="Arial"/>
          <w:color w:val="FF0000"/>
          <w:sz w:val="24"/>
          <w:szCs w:val="24"/>
          <w:highlight w:val="yellow"/>
          <w:rPrChange w:id="1170" w:author="Adam" w:date="2016-11-28T20:28:00Z">
            <w:rPr>
              <w:del w:id="1171" w:author="Adam" w:date="2016-11-29T13:12:00Z"/>
              <w:rFonts w:ascii="Arial" w:hAnsi="Arial" w:cs="Arial"/>
              <w:color w:val="FF0000"/>
              <w:sz w:val="24"/>
              <w:szCs w:val="24"/>
            </w:rPr>
          </w:rPrChange>
        </w:rPr>
      </w:pPr>
      <w:del w:id="1172" w:author="Adam" w:date="2016-11-29T13:12:00Z">
        <w:r w:rsidRPr="00CB7562" w:rsidDel="00AC29C2">
          <w:rPr>
            <w:rFonts w:ascii="Arial" w:hAnsi="Arial" w:cs="Arial"/>
            <w:sz w:val="24"/>
            <w:szCs w:val="24"/>
            <w:highlight w:val="yellow"/>
            <w:rPrChange w:id="1173" w:author="Adam" w:date="2016-11-28T20:28:00Z">
              <w:rPr>
                <w:rFonts w:ascii="Arial" w:hAnsi="Arial" w:cs="Arial"/>
                <w:sz w:val="24"/>
                <w:szCs w:val="24"/>
              </w:rPr>
            </w:rPrChange>
          </w:rPr>
          <w:delText xml:space="preserve">Utilizou-se no protótipo para subida e descida da cabine </w:delText>
        </w:r>
      </w:del>
      <w:del w:id="1174" w:author="Adam" w:date="2016-11-28T20:25:00Z">
        <w:r w:rsidRPr="00CB7562" w:rsidDel="00CB7562">
          <w:rPr>
            <w:rFonts w:ascii="Arial" w:hAnsi="Arial" w:cs="Arial"/>
            <w:sz w:val="24"/>
            <w:szCs w:val="24"/>
            <w:highlight w:val="yellow"/>
            <w:rPrChange w:id="1175" w:author="Adam" w:date="2016-11-28T20:28:00Z">
              <w:rPr>
                <w:rFonts w:ascii="Arial" w:hAnsi="Arial" w:cs="Arial"/>
                <w:sz w:val="24"/>
                <w:szCs w:val="24"/>
              </w:rPr>
            </w:rPrChange>
          </w:rPr>
          <w:delText xml:space="preserve">foi </w:delText>
        </w:r>
      </w:del>
      <w:del w:id="1176" w:author="Adam" w:date="2016-11-29T13:12:00Z">
        <w:r w:rsidRPr="00CB7562" w:rsidDel="00AC29C2">
          <w:rPr>
            <w:rFonts w:ascii="Arial" w:hAnsi="Arial" w:cs="Arial"/>
            <w:sz w:val="24"/>
            <w:szCs w:val="24"/>
            <w:highlight w:val="yellow"/>
            <w:rPrChange w:id="1177" w:author="Adam" w:date="2016-11-28T20:28:00Z">
              <w:rPr>
                <w:rFonts w:ascii="Arial" w:hAnsi="Arial" w:cs="Arial"/>
                <w:sz w:val="24"/>
                <w:szCs w:val="24"/>
              </w:rPr>
            </w:rPrChange>
          </w:rPr>
          <w:delText xml:space="preserve">o Motor Mabuchi, conforme tabela 3 apresentamos suas especificações. Trata-se de um motor de vidro elétrico, com um acoplamento mecânico. </w:delText>
        </w:r>
        <w:r w:rsidR="007A6111" w:rsidRPr="00CB7562" w:rsidDel="00AC29C2">
          <w:rPr>
            <w:rFonts w:ascii="Arial" w:hAnsi="Arial" w:cs="Arial"/>
            <w:color w:val="FF0000"/>
            <w:sz w:val="24"/>
            <w:szCs w:val="24"/>
            <w:highlight w:val="yellow"/>
            <w:rPrChange w:id="1178" w:author="Adam" w:date="2016-11-28T20:28:00Z">
              <w:rPr>
                <w:rFonts w:ascii="Arial" w:hAnsi="Arial" w:cs="Arial"/>
                <w:color w:val="FF0000"/>
                <w:sz w:val="24"/>
                <w:szCs w:val="24"/>
              </w:rPr>
            </w:rPrChange>
          </w:rPr>
          <w:delText>&lt;Pericles não entendeu nada deste texto&gt;</w:delText>
        </w:r>
      </w:del>
    </w:p>
    <w:p w:rsidR="0009147F" w:rsidRPr="00CB7562" w:rsidDel="00AC29C2" w:rsidRDefault="007A6111" w:rsidP="008E1D34">
      <w:pPr>
        <w:spacing w:line="360" w:lineRule="auto"/>
        <w:ind w:firstLine="708"/>
        <w:jc w:val="both"/>
        <w:rPr>
          <w:del w:id="1179" w:author="Adam" w:date="2016-11-29T13:12:00Z"/>
          <w:rFonts w:ascii="Arial" w:hAnsi="Arial" w:cs="Arial"/>
          <w:color w:val="FF0000"/>
          <w:sz w:val="24"/>
          <w:szCs w:val="24"/>
          <w:highlight w:val="yellow"/>
          <w:rPrChange w:id="1180" w:author="Adam" w:date="2016-11-28T20:28:00Z">
            <w:rPr>
              <w:del w:id="1181" w:author="Adam" w:date="2016-11-29T13:12:00Z"/>
              <w:rFonts w:ascii="Arial" w:hAnsi="Arial" w:cs="Arial"/>
              <w:color w:val="FF0000"/>
              <w:sz w:val="24"/>
              <w:szCs w:val="24"/>
            </w:rPr>
          </w:rPrChange>
        </w:rPr>
      </w:pPr>
      <w:del w:id="1182" w:author="Adam" w:date="2016-11-29T13:12:00Z">
        <w:r w:rsidRPr="00CB7562" w:rsidDel="00AC29C2">
          <w:rPr>
            <w:rFonts w:ascii="Arial" w:hAnsi="Arial" w:cs="Arial"/>
            <w:color w:val="FF0000"/>
            <w:sz w:val="24"/>
            <w:szCs w:val="24"/>
            <w:highlight w:val="yellow"/>
            <w:rPrChange w:id="1183" w:author="Adam" w:date="2016-11-28T20:28:00Z">
              <w:rPr>
                <w:rFonts w:ascii="Arial" w:hAnsi="Arial" w:cs="Arial"/>
                <w:color w:val="FF0000"/>
                <w:sz w:val="24"/>
                <w:szCs w:val="24"/>
              </w:rPr>
            </w:rPrChange>
          </w:rPr>
          <w:delText>&lt;Tabelas incompletas melhorar urgente&gt;</w:delText>
        </w:r>
      </w:del>
    </w:p>
    <w:tbl>
      <w:tblPr>
        <w:tblW w:w="5880" w:type="dxa"/>
        <w:jc w:val="center"/>
        <w:tblCellMar>
          <w:left w:w="70" w:type="dxa"/>
          <w:right w:w="70" w:type="dxa"/>
        </w:tblCellMar>
        <w:tblLook w:val="00A0" w:firstRow="1" w:lastRow="0" w:firstColumn="1" w:lastColumn="0" w:noHBand="0" w:noVBand="0"/>
      </w:tblPr>
      <w:tblGrid>
        <w:gridCol w:w="4888"/>
        <w:gridCol w:w="992"/>
      </w:tblGrid>
      <w:tr w:rsidR="0009147F" w:rsidRPr="00CB7562" w:rsidDel="00AC29C2" w:rsidTr="00C35390">
        <w:trPr>
          <w:trHeight w:val="360"/>
          <w:jc w:val="center"/>
          <w:del w:id="1184" w:author="Adam" w:date="2016-11-29T13:12:00Z"/>
        </w:trPr>
        <w:tc>
          <w:tcPr>
            <w:tcW w:w="5880" w:type="dxa"/>
            <w:gridSpan w:val="2"/>
            <w:tcBorders>
              <w:top w:val="single" w:sz="4" w:space="0" w:color="002060"/>
              <w:left w:val="single" w:sz="4" w:space="0" w:color="002060"/>
              <w:bottom w:val="single" w:sz="4" w:space="0" w:color="002060"/>
              <w:right w:val="single" w:sz="4" w:space="0" w:color="002060"/>
            </w:tcBorders>
            <w:shd w:val="clear" w:color="000000" w:fill="002060"/>
            <w:noWrap/>
            <w:vAlign w:val="bottom"/>
          </w:tcPr>
          <w:p w:rsidR="0009147F" w:rsidRPr="00CB7562" w:rsidDel="00AC29C2" w:rsidRDefault="0009147F" w:rsidP="00C35390">
            <w:pPr>
              <w:spacing w:after="0" w:line="240" w:lineRule="auto"/>
              <w:jc w:val="center"/>
              <w:rPr>
                <w:del w:id="1185" w:author="Adam" w:date="2016-11-29T13:12:00Z"/>
                <w:rFonts w:ascii="Arial" w:hAnsi="Arial" w:cs="Arial"/>
                <w:b/>
                <w:bCs/>
                <w:color w:val="FFFFFF"/>
                <w:sz w:val="24"/>
                <w:szCs w:val="24"/>
                <w:highlight w:val="yellow"/>
                <w:rPrChange w:id="1186" w:author="Adam" w:date="2016-11-28T20:28:00Z">
                  <w:rPr>
                    <w:del w:id="1187" w:author="Adam" w:date="2016-11-29T13:12:00Z"/>
                    <w:rFonts w:ascii="Arial" w:hAnsi="Arial" w:cs="Arial"/>
                    <w:b/>
                    <w:bCs/>
                    <w:color w:val="FFFFFF"/>
                    <w:sz w:val="24"/>
                    <w:szCs w:val="24"/>
                  </w:rPr>
                </w:rPrChange>
              </w:rPr>
            </w:pPr>
            <w:del w:id="1188" w:author="Adam" w:date="2016-11-29T13:12:00Z">
              <w:r w:rsidRPr="00CB7562" w:rsidDel="00AC29C2">
                <w:rPr>
                  <w:rFonts w:ascii="Arial" w:hAnsi="Arial" w:cs="Arial"/>
                  <w:b/>
                  <w:bCs/>
                  <w:color w:val="FFFFFF"/>
                  <w:sz w:val="24"/>
                  <w:szCs w:val="24"/>
                  <w:highlight w:val="yellow"/>
                  <w:rPrChange w:id="1189" w:author="Adam" w:date="2016-11-28T20:28:00Z">
                    <w:rPr>
                      <w:rFonts w:ascii="Arial" w:hAnsi="Arial" w:cs="Arial"/>
                      <w:b/>
                      <w:bCs/>
                      <w:color w:val="FFFFFF"/>
                      <w:sz w:val="24"/>
                      <w:szCs w:val="24"/>
                    </w:rPr>
                  </w:rPrChange>
                </w:rPr>
                <w:delText>DADOS DA PLACA</w:delText>
              </w:r>
            </w:del>
          </w:p>
        </w:tc>
      </w:tr>
      <w:tr w:rsidR="0009147F" w:rsidRPr="00CB7562" w:rsidDel="00AC29C2" w:rsidTr="00C35390">
        <w:trPr>
          <w:trHeight w:val="360"/>
          <w:jc w:val="center"/>
          <w:del w:id="1190" w:author="Adam" w:date="2016-11-29T13:12:00Z"/>
        </w:trPr>
        <w:tc>
          <w:tcPr>
            <w:tcW w:w="4888"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C35390">
            <w:pPr>
              <w:spacing w:after="0" w:line="240" w:lineRule="auto"/>
              <w:rPr>
                <w:del w:id="1191" w:author="Adam" w:date="2016-11-29T13:12:00Z"/>
                <w:rFonts w:ascii="Arial" w:hAnsi="Arial" w:cs="Arial"/>
                <w:color w:val="000000"/>
                <w:sz w:val="24"/>
                <w:szCs w:val="24"/>
                <w:highlight w:val="yellow"/>
                <w:rPrChange w:id="1192" w:author="Adam" w:date="2016-11-28T20:28:00Z">
                  <w:rPr>
                    <w:del w:id="1193" w:author="Adam" w:date="2016-11-29T13:12:00Z"/>
                    <w:rFonts w:ascii="Arial" w:hAnsi="Arial" w:cs="Arial"/>
                    <w:color w:val="000000"/>
                    <w:sz w:val="24"/>
                    <w:szCs w:val="24"/>
                  </w:rPr>
                </w:rPrChange>
              </w:rPr>
            </w:pPr>
            <w:del w:id="1194" w:author="Adam" w:date="2016-11-29T13:12:00Z">
              <w:r w:rsidRPr="00CB7562" w:rsidDel="00AC29C2">
                <w:rPr>
                  <w:rFonts w:ascii="Arial" w:hAnsi="Arial" w:cs="Arial"/>
                  <w:color w:val="000000"/>
                  <w:sz w:val="24"/>
                  <w:szCs w:val="24"/>
                  <w:highlight w:val="yellow"/>
                  <w:rPrChange w:id="1195" w:author="Adam" w:date="2016-11-28T20:28:00Z">
                    <w:rPr>
                      <w:rFonts w:ascii="Arial" w:hAnsi="Arial" w:cs="Arial"/>
                      <w:color w:val="000000"/>
                      <w:sz w:val="24"/>
                      <w:szCs w:val="24"/>
                    </w:rPr>
                  </w:rPrChange>
                </w:rPr>
                <w:delText>Potência Nominal (W)</w:delText>
              </w:r>
            </w:del>
          </w:p>
        </w:tc>
        <w:tc>
          <w:tcPr>
            <w:tcW w:w="992" w:type="dxa"/>
            <w:tcBorders>
              <w:top w:val="nil"/>
              <w:left w:val="nil"/>
              <w:bottom w:val="single" w:sz="4" w:space="0" w:color="002060"/>
              <w:right w:val="single" w:sz="4" w:space="0" w:color="002060"/>
            </w:tcBorders>
            <w:noWrap/>
            <w:vAlign w:val="bottom"/>
          </w:tcPr>
          <w:p w:rsidR="0009147F" w:rsidRPr="00CB7562" w:rsidDel="00AC29C2" w:rsidRDefault="0009147F" w:rsidP="00C35390">
            <w:pPr>
              <w:spacing w:after="0" w:line="240" w:lineRule="auto"/>
              <w:jc w:val="center"/>
              <w:rPr>
                <w:del w:id="1196" w:author="Adam" w:date="2016-11-29T13:12:00Z"/>
                <w:rFonts w:ascii="Arial" w:hAnsi="Arial" w:cs="Arial"/>
                <w:color w:val="000000"/>
                <w:sz w:val="24"/>
                <w:szCs w:val="24"/>
                <w:highlight w:val="yellow"/>
                <w:rPrChange w:id="1197" w:author="Adam" w:date="2016-11-28T20:28:00Z">
                  <w:rPr>
                    <w:del w:id="1198" w:author="Adam" w:date="2016-11-29T13:12:00Z"/>
                    <w:rFonts w:ascii="Arial" w:hAnsi="Arial" w:cs="Arial"/>
                    <w:color w:val="000000"/>
                    <w:sz w:val="24"/>
                    <w:szCs w:val="24"/>
                  </w:rPr>
                </w:rPrChange>
              </w:rPr>
            </w:pPr>
            <w:del w:id="1199" w:author="Adam" w:date="2016-11-29T13:12:00Z">
              <w:r w:rsidRPr="00CB7562" w:rsidDel="00AC29C2">
                <w:rPr>
                  <w:rFonts w:ascii="Arial" w:hAnsi="Arial" w:cs="Arial"/>
                  <w:color w:val="000000"/>
                  <w:sz w:val="24"/>
                  <w:szCs w:val="24"/>
                  <w:highlight w:val="yellow"/>
                  <w:rPrChange w:id="1200" w:author="Adam" w:date="2016-11-28T20:28:00Z">
                    <w:rPr>
                      <w:rFonts w:ascii="Arial" w:hAnsi="Arial" w:cs="Arial"/>
                      <w:color w:val="000000"/>
                      <w:sz w:val="24"/>
                      <w:szCs w:val="24"/>
                    </w:rPr>
                  </w:rPrChange>
                </w:rPr>
                <w:delText>10,2</w:delText>
              </w:r>
            </w:del>
          </w:p>
        </w:tc>
      </w:tr>
      <w:tr w:rsidR="0009147F" w:rsidRPr="00CB7562" w:rsidDel="00AC29C2" w:rsidTr="00C35390">
        <w:trPr>
          <w:trHeight w:val="360"/>
          <w:jc w:val="center"/>
          <w:del w:id="1201" w:author="Adam" w:date="2016-11-29T13:12:00Z"/>
        </w:trPr>
        <w:tc>
          <w:tcPr>
            <w:tcW w:w="4888"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C35390">
            <w:pPr>
              <w:spacing w:after="0" w:line="240" w:lineRule="auto"/>
              <w:rPr>
                <w:del w:id="1202" w:author="Adam" w:date="2016-11-29T13:12:00Z"/>
                <w:rFonts w:ascii="Arial" w:hAnsi="Arial" w:cs="Arial"/>
                <w:color w:val="000000"/>
                <w:sz w:val="24"/>
                <w:szCs w:val="24"/>
                <w:highlight w:val="yellow"/>
                <w:rPrChange w:id="1203" w:author="Adam" w:date="2016-11-28T20:28:00Z">
                  <w:rPr>
                    <w:del w:id="1204" w:author="Adam" w:date="2016-11-29T13:12:00Z"/>
                    <w:rFonts w:ascii="Arial" w:hAnsi="Arial" w:cs="Arial"/>
                    <w:color w:val="000000"/>
                    <w:sz w:val="24"/>
                    <w:szCs w:val="24"/>
                  </w:rPr>
                </w:rPrChange>
              </w:rPr>
            </w:pPr>
            <w:del w:id="1205" w:author="Adam" w:date="2016-11-29T13:12:00Z">
              <w:r w:rsidRPr="00CB7562" w:rsidDel="00AC29C2">
                <w:rPr>
                  <w:rFonts w:ascii="Arial" w:hAnsi="Arial" w:cs="Arial"/>
                  <w:color w:val="000000"/>
                  <w:sz w:val="24"/>
                  <w:szCs w:val="24"/>
                  <w:highlight w:val="yellow"/>
                  <w:rPrChange w:id="1206" w:author="Adam" w:date="2016-11-28T20:28:00Z">
                    <w:rPr>
                      <w:rFonts w:ascii="Arial" w:hAnsi="Arial" w:cs="Arial"/>
                      <w:color w:val="000000"/>
                      <w:sz w:val="24"/>
                      <w:szCs w:val="24"/>
                    </w:rPr>
                  </w:rPrChange>
                </w:rPr>
                <w:delText>Tensão (V)</w:delText>
              </w:r>
            </w:del>
          </w:p>
        </w:tc>
        <w:tc>
          <w:tcPr>
            <w:tcW w:w="992" w:type="dxa"/>
            <w:tcBorders>
              <w:top w:val="nil"/>
              <w:left w:val="nil"/>
              <w:bottom w:val="single" w:sz="4" w:space="0" w:color="002060"/>
              <w:right w:val="single" w:sz="4" w:space="0" w:color="002060"/>
            </w:tcBorders>
            <w:noWrap/>
            <w:vAlign w:val="bottom"/>
          </w:tcPr>
          <w:p w:rsidR="0009147F" w:rsidRPr="00CB7562" w:rsidDel="00AC29C2" w:rsidRDefault="0009147F" w:rsidP="00C35390">
            <w:pPr>
              <w:spacing w:after="0" w:line="240" w:lineRule="auto"/>
              <w:jc w:val="center"/>
              <w:rPr>
                <w:del w:id="1207" w:author="Adam" w:date="2016-11-29T13:12:00Z"/>
                <w:rFonts w:ascii="Arial" w:hAnsi="Arial" w:cs="Arial"/>
                <w:color w:val="000000"/>
                <w:sz w:val="24"/>
                <w:szCs w:val="24"/>
                <w:highlight w:val="yellow"/>
                <w:rPrChange w:id="1208" w:author="Adam" w:date="2016-11-28T20:28:00Z">
                  <w:rPr>
                    <w:del w:id="1209" w:author="Adam" w:date="2016-11-29T13:12:00Z"/>
                    <w:rFonts w:ascii="Arial" w:hAnsi="Arial" w:cs="Arial"/>
                    <w:color w:val="000000"/>
                    <w:sz w:val="24"/>
                    <w:szCs w:val="24"/>
                  </w:rPr>
                </w:rPrChange>
              </w:rPr>
            </w:pPr>
            <w:del w:id="1210" w:author="Adam" w:date="2016-11-29T13:12:00Z">
              <w:r w:rsidRPr="00CB7562" w:rsidDel="00AC29C2">
                <w:rPr>
                  <w:rFonts w:ascii="Arial" w:hAnsi="Arial" w:cs="Arial"/>
                  <w:color w:val="000000"/>
                  <w:sz w:val="24"/>
                  <w:szCs w:val="24"/>
                  <w:highlight w:val="yellow"/>
                  <w:rPrChange w:id="1211" w:author="Adam" w:date="2016-11-28T20:28:00Z">
                    <w:rPr>
                      <w:rFonts w:ascii="Arial" w:hAnsi="Arial" w:cs="Arial"/>
                      <w:color w:val="000000"/>
                      <w:sz w:val="24"/>
                      <w:szCs w:val="24"/>
                    </w:rPr>
                  </w:rPrChange>
                </w:rPr>
                <w:delText>12</w:delText>
              </w:r>
            </w:del>
          </w:p>
        </w:tc>
      </w:tr>
      <w:tr w:rsidR="0009147F" w:rsidRPr="00CB7562" w:rsidDel="00AC29C2" w:rsidTr="00C35390">
        <w:trPr>
          <w:trHeight w:val="360"/>
          <w:jc w:val="center"/>
          <w:del w:id="1212" w:author="Adam" w:date="2016-11-29T13:12:00Z"/>
        </w:trPr>
        <w:tc>
          <w:tcPr>
            <w:tcW w:w="4888"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C35390">
            <w:pPr>
              <w:spacing w:after="0" w:line="240" w:lineRule="auto"/>
              <w:rPr>
                <w:del w:id="1213" w:author="Adam" w:date="2016-11-29T13:12:00Z"/>
                <w:rFonts w:ascii="Arial" w:hAnsi="Arial" w:cs="Arial"/>
                <w:color w:val="000000"/>
                <w:sz w:val="24"/>
                <w:szCs w:val="24"/>
                <w:highlight w:val="yellow"/>
                <w:rPrChange w:id="1214" w:author="Adam" w:date="2016-11-28T20:28:00Z">
                  <w:rPr>
                    <w:del w:id="1215" w:author="Adam" w:date="2016-11-29T13:12:00Z"/>
                    <w:rFonts w:ascii="Arial" w:hAnsi="Arial" w:cs="Arial"/>
                    <w:color w:val="000000"/>
                    <w:sz w:val="24"/>
                    <w:szCs w:val="24"/>
                  </w:rPr>
                </w:rPrChange>
              </w:rPr>
            </w:pPr>
            <w:del w:id="1216" w:author="Adam" w:date="2016-11-29T13:12:00Z">
              <w:r w:rsidRPr="00CB7562" w:rsidDel="00AC29C2">
                <w:rPr>
                  <w:rFonts w:ascii="Arial" w:hAnsi="Arial" w:cs="Arial"/>
                  <w:color w:val="000000"/>
                  <w:sz w:val="24"/>
                  <w:szCs w:val="24"/>
                  <w:highlight w:val="yellow"/>
                  <w:rPrChange w:id="1217" w:author="Adam" w:date="2016-11-28T20:28:00Z">
                    <w:rPr>
                      <w:rFonts w:ascii="Arial" w:hAnsi="Arial" w:cs="Arial"/>
                      <w:color w:val="000000"/>
                      <w:sz w:val="24"/>
                      <w:szCs w:val="24"/>
                    </w:rPr>
                  </w:rPrChange>
                </w:rPr>
                <w:delText>Velocidade (RPM)</w:delText>
              </w:r>
            </w:del>
          </w:p>
        </w:tc>
        <w:tc>
          <w:tcPr>
            <w:tcW w:w="992" w:type="dxa"/>
            <w:tcBorders>
              <w:top w:val="nil"/>
              <w:left w:val="nil"/>
              <w:bottom w:val="single" w:sz="4" w:space="0" w:color="002060"/>
              <w:right w:val="single" w:sz="4" w:space="0" w:color="002060"/>
            </w:tcBorders>
            <w:noWrap/>
            <w:vAlign w:val="bottom"/>
          </w:tcPr>
          <w:p w:rsidR="0009147F" w:rsidRPr="00CB7562" w:rsidDel="00AC29C2" w:rsidRDefault="0009147F" w:rsidP="00C35390">
            <w:pPr>
              <w:spacing w:after="0" w:line="240" w:lineRule="auto"/>
              <w:jc w:val="center"/>
              <w:rPr>
                <w:del w:id="1218" w:author="Adam" w:date="2016-11-29T13:12:00Z"/>
                <w:rFonts w:ascii="Arial" w:hAnsi="Arial" w:cs="Arial"/>
                <w:color w:val="000000"/>
                <w:sz w:val="24"/>
                <w:szCs w:val="24"/>
                <w:highlight w:val="yellow"/>
                <w:rPrChange w:id="1219" w:author="Adam" w:date="2016-11-28T20:28:00Z">
                  <w:rPr>
                    <w:del w:id="1220" w:author="Adam" w:date="2016-11-29T13:12:00Z"/>
                    <w:rFonts w:ascii="Arial" w:hAnsi="Arial" w:cs="Arial"/>
                    <w:color w:val="000000"/>
                    <w:sz w:val="24"/>
                    <w:szCs w:val="24"/>
                  </w:rPr>
                </w:rPrChange>
              </w:rPr>
            </w:pPr>
            <w:del w:id="1221" w:author="Adam" w:date="2016-11-29T13:12:00Z">
              <w:r w:rsidRPr="00CB7562" w:rsidDel="00AC29C2">
                <w:rPr>
                  <w:rFonts w:ascii="Arial" w:hAnsi="Arial" w:cs="Arial"/>
                  <w:color w:val="000000"/>
                  <w:sz w:val="24"/>
                  <w:szCs w:val="24"/>
                  <w:highlight w:val="yellow"/>
                  <w:rPrChange w:id="1222" w:author="Adam" w:date="2016-11-28T20:28:00Z">
                    <w:rPr>
                      <w:rFonts w:ascii="Arial" w:hAnsi="Arial" w:cs="Arial"/>
                      <w:color w:val="000000"/>
                      <w:sz w:val="24"/>
                      <w:szCs w:val="24"/>
                    </w:rPr>
                  </w:rPrChange>
                </w:rPr>
                <w:delText>98</w:delText>
              </w:r>
            </w:del>
          </w:p>
        </w:tc>
      </w:tr>
      <w:tr w:rsidR="0009147F" w:rsidRPr="00CB7562" w:rsidDel="00AC29C2" w:rsidTr="00C35390">
        <w:trPr>
          <w:trHeight w:val="360"/>
          <w:jc w:val="center"/>
          <w:del w:id="1223" w:author="Adam" w:date="2016-11-29T13:12:00Z"/>
        </w:trPr>
        <w:tc>
          <w:tcPr>
            <w:tcW w:w="4888"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C35390">
            <w:pPr>
              <w:spacing w:after="0" w:line="240" w:lineRule="auto"/>
              <w:rPr>
                <w:del w:id="1224" w:author="Adam" w:date="2016-11-29T13:12:00Z"/>
                <w:rFonts w:ascii="Arial" w:hAnsi="Arial" w:cs="Arial"/>
                <w:color w:val="000000"/>
                <w:sz w:val="24"/>
                <w:szCs w:val="24"/>
                <w:highlight w:val="yellow"/>
                <w:rPrChange w:id="1225" w:author="Adam" w:date="2016-11-28T20:28:00Z">
                  <w:rPr>
                    <w:del w:id="1226" w:author="Adam" w:date="2016-11-29T13:12:00Z"/>
                    <w:rFonts w:ascii="Arial" w:hAnsi="Arial" w:cs="Arial"/>
                    <w:color w:val="000000"/>
                    <w:sz w:val="24"/>
                    <w:szCs w:val="24"/>
                  </w:rPr>
                </w:rPrChange>
              </w:rPr>
            </w:pPr>
            <w:del w:id="1227" w:author="Adam" w:date="2016-11-29T13:12:00Z">
              <w:r w:rsidRPr="00CB7562" w:rsidDel="00AC29C2">
                <w:rPr>
                  <w:rFonts w:ascii="Arial" w:hAnsi="Arial" w:cs="Arial"/>
                  <w:color w:val="000000"/>
                  <w:sz w:val="24"/>
                  <w:szCs w:val="24"/>
                  <w:highlight w:val="yellow"/>
                  <w:rPrChange w:id="1228" w:author="Adam" w:date="2016-11-28T20:28:00Z">
                    <w:rPr>
                      <w:rFonts w:ascii="Arial" w:hAnsi="Arial" w:cs="Arial"/>
                      <w:color w:val="000000"/>
                      <w:sz w:val="24"/>
                      <w:szCs w:val="24"/>
                    </w:rPr>
                  </w:rPrChange>
                </w:rPr>
                <w:delText>Corrente nominal (A)</w:delText>
              </w:r>
            </w:del>
          </w:p>
        </w:tc>
        <w:tc>
          <w:tcPr>
            <w:tcW w:w="992" w:type="dxa"/>
            <w:tcBorders>
              <w:top w:val="nil"/>
              <w:left w:val="nil"/>
              <w:bottom w:val="single" w:sz="4" w:space="0" w:color="002060"/>
              <w:right w:val="single" w:sz="4" w:space="0" w:color="002060"/>
            </w:tcBorders>
            <w:noWrap/>
            <w:vAlign w:val="bottom"/>
          </w:tcPr>
          <w:p w:rsidR="0009147F" w:rsidRPr="00CB7562" w:rsidDel="00AC29C2" w:rsidRDefault="0009147F" w:rsidP="00C35390">
            <w:pPr>
              <w:spacing w:after="0" w:line="240" w:lineRule="auto"/>
              <w:jc w:val="center"/>
              <w:rPr>
                <w:del w:id="1229" w:author="Adam" w:date="2016-11-29T13:12:00Z"/>
                <w:rFonts w:ascii="Arial" w:hAnsi="Arial" w:cs="Arial"/>
                <w:color w:val="000000"/>
                <w:sz w:val="24"/>
                <w:szCs w:val="24"/>
                <w:highlight w:val="yellow"/>
                <w:rPrChange w:id="1230" w:author="Adam" w:date="2016-11-28T20:28:00Z">
                  <w:rPr>
                    <w:del w:id="1231" w:author="Adam" w:date="2016-11-29T13:12:00Z"/>
                    <w:rFonts w:ascii="Arial" w:hAnsi="Arial" w:cs="Arial"/>
                    <w:color w:val="000000"/>
                    <w:sz w:val="24"/>
                    <w:szCs w:val="24"/>
                  </w:rPr>
                </w:rPrChange>
              </w:rPr>
            </w:pPr>
            <w:del w:id="1232" w:author="Adam" w:date="2016-11-29T13:12:00Z">
              <w:r w:rsidRPr="00CB7562" w:rsidDel="00AC29C2">
                <w:rPr>
                  <w:rFonts w:ascii="Arial" w:hAnsi="Arial" w:cs="Arial"/>
                  <w:color w:val="000000"/>
                  <w:sz w:val="24"/>
                  <w:szCs w:val="24"/>
                  <w:highlight w:val="yellow"/>
                  <w:rPrChange w:id="1233" w:author="Adam" w:date="2016-11-28T20:28:00Z">
                    <w:rPr>
                      <w:rFonts w:ascii="Arial" w:hAnsi="Arial" w:cs="Arial"/>
                      <w:color w:val="000000"/>
                      <w:sz w:val="24"/>
                      <w:szCs w:val="24"/>
                    </w:rPr>
                  </w:rPrChange>
                </w:rPr>
                <w:delText>6</w:delText>
              </w:r>
            </w:del>
          </w:p>
        </w:tc>
      </w:tr>
      <w:tr w:rsidR="0009147F" w:rsidRPr="00CB7562" w:rsidDel="00AC29C2" w:rsidTr="00C35390">
        <w:trPr>
          <w:trHeight w:val="360"/>
          <w:jc w:val="center"/>
          <w:del w:id="1234" w:author="Adam" w:date="2016-11-29T13:12:00Z"/>
        </w:trPr>
        <w:tc>
          <w:tcPr>
            <w:tcW w:w="4888"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C35390">
            <w:pPr>
              <w:spacing w:after="0" w:line="240" w:lineRule="auto"/>
              <w:rPr>
                <w:del w:id="1235" w:author="Adam" w:date="2016-11-29T13:12:00Z"/>
                <w:rFonts w:ascii="Arial" w:hAnsi="Arial" w:cs="Arial"/>
                <w:color w:val="000000"/>
                <w:sz w:val="24"/>
                <w:szCs w:val="24"/>
                <w:highlight w:val="yellow"/>
                <w:rPrChange w:id="1236" w:author="Adam" w:date="2016-11-28T20:28:00Z">
                  <w:rPr>
                    <w:del w:id="1237" w:author="Adam" w:date="2016-11-29T13:12:00Z"/>
                    <w:rFonts w:ascii="Arial" w:hAnsi="Arial" w:cs="Arial"/>
                    <w:color w:val="000000"/>
                    <w:sz w:val="24"/>
                    <w:szCs w:val="24"/>
                  </w:rPr>
                </w:rPrChange>
              </w:rPr>
            </w:pPr>
            <w:del w:id="1238" w:author="Adam" w:date="2016-11-29T13:12:00Z">
              <w:r w:rsidRPr="00CB7562" w:rsidDel="00AC29C2">
                <w:rPr>
                  <w:rFonts w:ascii="Arial" w:hAnsi="Arial" w:cs="Arial"/>
                  <w:color w:val="000000"/>
                  <w:sz w:val="24"/>
                  <w:szCs w:val="24"/>
                  <w:highlight w:val="yellow"/>
                  <w:rPrChange w:id="1239" w:author="Adam" w:date="2016-11-28T20:28:00Z">
                    <w:rPr>
                      <w:rFonts w:ascii="Arial" w:hAnsi="Arial" w:cs="Arial"/>
                      <w:color w:val="000000"/>
                      <w:sz w:val="24"/>
                      <w:szCs w:val="24"/>
                    </w:rPr>
                  </w:rPrChange>
                </w:rPr>
                <w:delText>Corrente Máxima (A)</w:delText>
              </w:r>
            </w:del>
          </w:p>
        </w:tc>
        <w:tc>
          <w:tcPr>
            <w:tcW w:w="992" w:type="dxa"/>
            <w:tcBorders>
              <w:top w:val="nil"/>
              <w:left w:val="nil"/>
              <w:bottom w:val="single" w:sz="4" w:space="0" w:color="002060"/>
              <w:right w:val="single" w:sz="4" w:space="0" w:color="002060"/>
            </w:tcBorders>
            <w:noWrap/>
            <w:vAlign w:val="bottom"/>
          </w:tcPr>
          <w:p w:rsidR="0009147F" w:rsidRPr="00CB7562" w:rsidDel="00AC29C2" w:rsidRDefault="0009147F" w:rsidP="00C35390">
            <w:pPr>
              <w:spacing w:after="0" w:line="240" w:lineRule="auto"/>
              <w:jc w:val="center"/>
              <w:rPr>
                <w:del w:id="1240" w:author="Adam" w:date="2016-11-29T13:12:00Z"/>
                <w:rFonts w:ascii="Arial" w:hAnsi="Arial" w:cs="Arial"/>
                <w:color w:val="000000"/>
                <w:sz w:val="24"/>
                <w:szCs w:val="24"/>
                <w:highlight w:val="yellow"/>
                <w:rPrChange w:id="1241" w:author="Adam" w:date="2016-11-28T20:28:00Z">
                  <w:rPr>
                    <w:del w:id="1242" w:author="Adam" w:date="2016-11-29T13:12:00Z"/>
                    <w:rFonts w:ascii="Arial" w:hAnsi="Arial" w:cs="Arial"/>
                    <w:color w:val="000000"/>
                    <w:sz w:val="24"/>
                    <w:szCs w:val="24"/>
                  </w:rPr>
                </w:rPrChange>
              </w:rPr>
            </w:pPr>
            <w:del w:id="1243" w:author="Adam" w:date="2016-11-29T13:12:00Z">
              <w:r w:rsidRPr="00CB7562" w:rsidDel="00AC29C2">
                <w:rPr>
                  <w:rFonts w:ascii="Arial" w:hAnsi="Arial" w:cs="Arial"/>
                  <w:color w:val="000000"/>
                  <w:sz w:val="24"/>
                  <w:szCs w:val="24"/>
                  <w:highlight w:val="yellow"/>
                  <w:rPrChange w:id="1244" w:author="Adam" w:date="2016-11-28T20:28:00Z">
                    <w:rPr>
                      <w:rFonts w:ascii="Arial" w:hAnsi="Arial" w:cs="Arial"/>
                      <w:color w:val="000000"/>
                      <w:sz w:val="24"/>
                      <w:szCs w:val="24"/>
                    </w:rPr>
                  </w:rPrChange>
                </w:rPr>
                <w:delText>42</w:delText>
              </w:r>
            </w:del>
          </w:p>
        </w:tc>
      </w:tr>
      <w:tr w:rsidR="0009147F" w:rsidRPr="00CB7562" w:rsidDel="00AC29C2" w:rsidTr="00C35390">
        <w:trPr>
          <w:trHeight w:val="360"/>
          <w:jc w:val="center"/>
          <w:del w:id="1245" w:author="Adam" w:date="2016-11-29T13:12:00Z"/>
        </w:trPr>
        <w:tc>
          <w:tcPr>
            <w:tcW w:w="4888"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C35390">
            <w:pPr>
              <w:spacing w:after="0" w:line="240" w:lineRule="auto"/>
              <w:rPr>
                <w:del w:id="1246" w:author="Adam" w:date="2016-11-29T13:12:00Z"/>
                <w:rFonts w:ascii="Arial" w:hAnsi="Arial" w:cs="Arial"/>
                <w:color w:val="000000"/>
                <w:sz w:val="24"/>
                <w:szCs w:val="24"/>
                <w:highlight w:val="yellow"/>
                <w:rPrChange w:id="1247" w:author="Adam" w:date="2016-11-28T20:28:00Z">
                  <w:rPr>
                    <w:del w:id="1248" w:author="Adam" w:date="2016-11-29T13:12:00Z"/>
                    <w:rFonts w:ascii="Arial" w:hAnsi="Arial" w:cs="Arial"/>
                    <w:color w:val="000000"/>
                    <w:sz w:val="24"/>
                    <w:szCs w:val="24"/>
                  </w:rPr>
                </w:rPrChange>
              </w:rPr>
            </w:pPr>
            <w:del w:id="1249" w:author="Adam" w:date="2016-11-29T13:12:00Z">
              <w:r w:rsidRPr="00CB7562" w:rsidDel="00AC29C2">
                <w:rPr>
                  <w:rFonts w:ascii="Arial" w:hAnsi="Arial" w:cs="Arial"/>
                  <w:color w:val="000000"/>
                  <w:sz w:val="24"/>
                  <w:szCs w:val="24"/>
                  <w:highlight w:val="yellow"/>
                  <w:rPrChange w:id="1250" w:author="Adam" w:date="2016-11-28T20:28:00Z">
                    <w:rPr>
                      <w:rFonts w:ascii="Arial" w:hAnsi="Arial" w:cs="Arial"/>
                      <w:color w:val="000000"/>
                      <w:sz w:val="24"/>
                      <w:szCs w:val="24"/>
                    </w:rPr>
                  </w:rPrChange>
                </w:rPr>
                <w:delText>Torque Mínimo (Nm)</w:delText>
              </w:r>
            </w:del>
          </w:p>
        </w:tc>
        <w:tc>
          <w:tcPr>
            <w:tcW w:w="992" w:type="dxa"/>
            <w:tcBorders>
              <w:top w:val="nil"/>
              <w:left w:val="nil"/>
              <w:bottom w:val="single" w:sz="4" w:space="0" w:color="002060"/>
              <w:right w:val="single" w:sz="4" w:space="0" w:color="002060"/>
            </w:tcBorders>
            <w:noWrap/>
            <w:vAlign w:val="bottom"/>
          </w:tcPr>
          <w:p w:rsidR="0009147F" w:rsidRPr="00CB7562" w:rsidDel="00AC29C2" w:rsidRDefault="0009147F" w:rsidP="00C35390">
            <w:pPr>
              <w:spacing w:after="0" w:line="240" w:lineRule="auto"/>
              <w:jc w:val="center"/>
              <w:rPr>
                <w:del w:id="1251" w:author="Adam" w:date="2016-11-29T13:12:00Z"/>
                <w:rFonts w:ascii="Arial" w:hAnsi="Arial" w:cs="Arial"/>
                <w:color w:val="000000"/>
                <w:sz w:val="24"/>
                <w:szCs w:val="24"/>
                <w:highlight w:val="yellow"/>
                <w:rPrChange w:id="1252" w:author="Adam" w:date="2016-11-28T20:28:00Z">
                  <w:rPr>
                    <w:del w:id="1253" w:author="Adam" w:date="2016-11-29T13:12:00Z"/>
                    <w:rFonts w:ascii="Arial" w:hAnsi="Arial" w:cs="Arial"/>
                    <w:color w:val="000000"/>
                    <w:sz w:val="24"/>
                    <w:szCs w:val="24"/>
                  </w:rPr>
                </w:rPrChange>
              </w:rPr>
            </w:pPr>
            <w:del w:id="1254" w:author="Adam" w:date="2016-11-29T13:12:00Z">
              <w:r w:rsidRPr="00CB7562" w:rsidDel="00AC29C2">
                <w:rPr>
                  <w:rFonts w:ascii="Arial" w:hAnsi="Arial" w:cs="Arial"/>
                  <w:color w:val="000000"/>
                  <w:sz w:val="24"/>
                  <w:szCs w:val="24"/>
                  <w:highlight w:val="yellow"/>
                  <w:rPrChange w:id="1255" w:author="Adam" w:date="2016-11-28T20:28:00Z">
                    <w:rPr>
                      <w:rFonts w:ascii="Arial" w:hAnsi="Arial" w:cs="Arial"/>
                      <w:color w:val="000000"/>
                      <w:sz w:val="24"/>
                      <w:szCs w:val="24"/>
                    </w:rPr>
                  </w:rPrChange>
                </w:rPr>
                <w:delText>1</w:delText>
              </w:r>
            </w:del>
          </w:p>
        </w:tc>
      </w:tr>
      <w:tr w:rsidR="0009147F" w:rsidRPr="00CB7562" w:rsidDel="00AC29C2" w:rsidTr="00C35390">
        <w:trPr>
          <w:trHeight w:val="360"/>
          <w:jc w:val="center"/>
          <w:del w:id="1256" w:author="Adam" w:date="2016-11-29T13:12:00Z"/>
        </w:trPr>
        <w:tc>
          <w:tcPr>
            <w:tcW w:w="4888"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C35390">
            <w:pPr>
              <w:spacing w:after="0" w:line="240" w:lineRule="auto"/>
              <w:rPr>
                <w:del w:id="1257" w:author="Adam" w:date="2016-11-29T13:12:00Z"/>
                <w:rFonts w:ascii="Arial" w:hAnsi="Arial" w:cs="Arial"/>
                <w:color w:val="000000"/>
                <w:sz w:val="24"/>
                <w:szCs w:val="24"/>
                <w:highlight w:val="yellow"/>
                <w:rPrChange w:id="1258" w:author="Adam" w:date="2016-11-28T20:28:00Z">
                  <w:rPr>
                    <w:del w:id="1259" w:author="Adam" w:date="2016-11-29T13:12:00Z"/>
                    <w:rFonts w:ascii="Arial" w:hAnsi="Arial" w:cs="Arial"/>
                    <w:color w:val="000000"/>
                    <w:sz w:val="24"/>
                    <w:szCs w:val="24"/>
                  </w:rPr>
                </w:rPrChange>
              </w:rPr>
            </w:pPr>
            <w:del w:id="1260" w:author="Adam" w:date="2016-11-29T13:12:00Z">
              <w:r w:rsidRPr="00CB7562" w:rsidDel="00AC29C2">
                <w:rPr>
                  <w:rFonts w:ascii="Arial" w:hAnsi="Arial" w:cs="Arial"/>
                  <w:color w:val="000000"/>
                  <w:sz w:val="24"/>
                  <w:szCs w:val="24"/>
                  <w:highlight w:val="yellow"/>
                  <w:rPrChange w:id="1261" w:author="Adam" w:date="2016-11-28T20:28:00Z">
                    <w:rPr>
                      <w:rFonts w:ascii="Arial" w:hAnsi="Arial" w:cs="Arial"/>
                      <w:color w:val="000000"/>
                      <w:sz w:val="24"/>
                      <w:szCs w:val="24"/>
                    </w:rPr>
                  </w:rPrChange>
                </w:rPr>
                <w:delText>Torque Máximo (Nm)</w:delText>
              </w:r>
            </w:del>
          </w:p>
        </w:tc>
        <w:tc>
          <w:tcPr>
            <w:tcW w:w="992" w:type="dxa"/>
            <w:tcBorders>
              <w:top w:val="nil"/>
              <w:left w:val="nil"/>
              <w:bottom w:val="single" w:sz="4" w:space="0" w:color="002060"/>
              <w:right w:val="single" w:sz="4" w:space="0" w:color="002060"/>
            </w:tcBorders>
            <w:noWrap/>
            <w:vAlign w:val="bottom"/>
          </w:tcPr>
          <w:p w:rsidR="0009147F" w:rsidRPr="00CB7562" w:rsidDel="00AC29C2" w:rsidRDefault="0009147F" w:rsidP="00C35390">
            <w:pPr>
              <w:spacing w:after="0" w:line="240" w:lineRule="auto"/>
              <w:jc w:val="center"/>
              <w:rPr>
                <w:del w:id="1262" w:author="Adam" w:date="2016-11-29T13:12:00Z"/>
                <w:rFonts w:ascii="Arial" w:hAnsi="Arial" w:cs="Arial"/>
                <w:color w:val="000000"/>
                <w:sz w:val="24"/>
                <w:szCs w:val="24"/>
                <w:highlight w:val="yellow"/>
                <w:rPrChange w:id="1263" w:author="Adam" w:date="2016-11-28T20:28:00Z">
                  <w:rPr>
                    <w:del w:id="1264" w:author="Adam" w:date="2016-11-29T13:12:00Z"/>
                    <w:rFonts w:ascii="Arial" w:hAnsi="Arial" w:cs="Arial"/>
                    <w:color w:val="000000"/>
                    <w:sz w:val="24"/>
                    <w:szCs w:val="24"/>
                  </w:rPr>
                </w:rPrChange>
              </w:rPr>
            </w:pPr>
            <w:del w:id="1265" w:author="Adam" w:date="2016-11-29T13:12:00Z">
              <w:r w:rsidRPr="00CB7562" w:rsidDel="00AC29C2">
                <w:rPr>
                  <w:rFonts w:ascii="Arial" w:hAnsi="Arial" w:cs="Arial"/>
                  <w:color w:val="000000"/>
                  <w:sz w:val="24"/>
                  <w:szCs w:val="24"/>
                  <w:highlight w:val="yellow"/>
                  <w:rPrChange w:id="1266" w:author="Adam" w:date="2016-11-28T20:28:00Z">
                    <w:rPr>
                      <w:rFonts w:ascii="Arial" w:hAnsi="Arial" w:cs="Arial"/>
                      <w:color w:val="000000"/>
                      <w:sz w:val="24"/>
                      <w:szCs w:val="24"/>
                    </w:rPr>
                  </w:rPrChange>
                </w:rPr>
                <w:delText>16,9</w:delText>
              </w:r>
            </w:del>
          </w:p>
        </w:tc>
      </w:tr>
      <w:tr w:rsidR="0009147F" w:rsidRPr="00CB7562" w:rsidDel="00AC29C2" w:rsidTr="00C35390">
        <w:trPr>
          <w:trHeight w:val="360"/>
          <w:jc w:val="center"/>
          <w:del w:id="1267" w:author="Adam" w:date="2016-11-29T13:12:00Z"/>
        </w:trPr>
        <w:tc>
          <w:tcPr>
            <w:tcW w:w="4888"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C35390">
            <w:pPr>
              <w:spacing w:after="0" w:line="240" w:lineRule="auto"/>
              <w:rPr>
                <w:del w:id="1268" w:author="Adam" w:date="2016-11-29T13:12:00Z"/>
                <w:rFonts w:ascii="Arial" w:hAnsi="Arial" w:cs="Arial"/>
                <w:color w:val="000000"/>
                <w:sz w:val="24"/>
                <w:szCs w:val="24"/>
                <w:highlight w:val="yellow"/>
                <w:rPrChange w:id="1269" w:author="Adam" w:date="2016-11-28T20:28:00Z">
                  <w:rPr>
                    <w:del w:id="1270" w:author="Adam" w:date="2016-11-29T13:12:00Z"/>
                    <w:rFonts w:ascii="Arial" w:hAnsi="Arial" w:cs="Arial"/>
                    <w:color w:val="000000"/>
                    <w:sz w:val="24"/>
                    <w:szCs w:val="24"/>
                  </w:rPr>
                </w:rPrChange>
              </w:rPr>
            </w:pPr>
            <w:del w:id="1271" w:author="Adam" w:date="2016-11-29T13:12:00Z">
              <w:r w:rsidRPr="00CB7562" w:rsidDel="00AC29C2">
                <w:rPr>
                  <w:rFonts w:ascii="Arial" w:hAnsi="Arial" w:cs="Arial"/>
                  <w:color w:val="000000"/>
                  <w:sz w:val="24"/>
                  <w:szCs w:val="24"/>
                  <w:highlight w:val="yellow"/>
                  <w:rPrChange w:id="1272" w:author="Adam" w:date="2016-11-28T20:28:00Z">
                    <w:rPr>
                      <w:rFonts w:ascii="Arial" w:hAnsi="Arial" w:cs="Arial"/>
                      <w:color w:val="000000"/>
                      <w:sz w:val="24"/>
                      <w:szCs w:val="24"/>
                    </w:rPr>
                  </w:rPrChange>
                </w:rPr>
                <w:delText xml:space="preserve">Caixa de Redução </w:delText>
              </w:r>
            </w:del>
          </w:p>
        </w:tc>
        <w:tc>
          <w:tcPr>
            <w:tcW w:w="992" w:type="dxa"/>
            <w:tcBorders>
              <w:top w:val="nil"/>
              <w:left w:val="nil"/>
              <w:bottom w:val="single" w:sz="4" w:space="0" w:color="002060"/>
              <w:right w:val="single" w:sz="4" w:space="0" w:color="002060"/>
            </w:tcBorders>
            <w:noWrap/>
            <w:vAlign w:val="bottom"/>
          </w:tcPr>
          <w:p w:rsidR="0009147F" w:rsidRPr="00CB7562" w:rsidDel="00AC29C2" w:rsidRDefault="0009147F">
            <w:pPr>
              <w:keepNext/>
              <w:spacing w:after="0" w:line="240" w:lineRule="auto"/>
              <w:jc w:val="center"/>
              <w:rPr>
                <w:del w:id="1273" w:author="Adam" w:date="2016-11-29T13:12:00Z"/>
                <w:rFonts w:ascii="Arial" w:hAnsi="Arial" w:cs="Arial"/>
                <w:color w:val="000000"/>
                <w:sz w:val="24"/>
                <w:szCs w:val="24"/>
                <w:highlight w:val="yellow"/>
                <w:rPrChange w:id="1274" w:author="Adam" w:date="2016-11-28T20:28:00Z">
                  <w:rPr>
                    <w:del w:id="1275" w:author="Adam" w:date="2016-11-29T13:12:00Z"/>
                    <w:rFonts w:ascii="Arial" w:hAnsi="Arial" w:cs="Arial"/>
                    <w:color w:val="000000"/>
                    <w:sz w:val="24"/>
                    <w:szCs w:val="24"/>
                  </w:rPr>
                </w:rPrChange>
              </w:rPr>
              <w:pPrChange w:id="1276" w:author="Adam" w:date="2016-11-29T09:57:00Z">
                <w:pPr>
                  <w:spacing w:after="0" w:line="240" w:lineRule="auto"/>
                  <w:jc w:val="center"/>
                </w:pPr>
              </w:pPrChange>
            </w:pPr>
            <w:del w:id="1277" w:author="Adam" w:date="2016-11-29T13:12:00Z">
              <w:r w:rsidRPr="00CB7562" w:rsidDel="00AC29C2">
                <w:rPr>
                  <w:rFonts w:ascii="Arial" w:hAnsi="Arial" w:cs="Arial"/>
                  <w:color w:val="000000"/>
                  <w:sz w:val="24"/>
                  <w:szCs w:val="24"/>
                  <w:highlight w:val="yellow"/>
                  <w:rPrChange w:id="1278" w:author="Adam" w:date="2016-11-28T20:28:00Z">
                    <w:rPr>
                      <w:rFonts w:ascii="Arial" w:hAnsi="Arial" w:cs="Arial"/>
                      <w:color w:val="000000"/>
                      <w:sz w:val="24"/>
                      <w:szCs w:val="24"/>
                    </w:rPr>
                  </w:rPrChange>
                </w:rPr>
                <w:delText>73:1</w:delText>
              </w:r>
            </w:del>
          </w:p>
        </w:tc>
      </w:tr>
    </w:tbl>
    <w:p w:rsidR="0009147F" w:rsidRPr="00774FAB" w:rsidDel="000E72C3" w:rsidRDefault="0009147F">
      <w:pPr>
        <w:pStyle w:val="Legenda"/>
        <w:rPr>
          <w:del w:id="1279" w:author="Adam" w:date="2016-11-29T09:57:00Z"/>
        </w:rPr>
        <w:pPrChange w:id="1280" w:author="Adam" w:date="2016-11-29T12:31:00Z">
          <w:pPr>
            <w:pStyle w:val="SemEspaamento"/>
            <w:jc w:val="center"/>
          </w:pPr>
        </w:pPrChange>
      </w:pPr>
    </w:p>
    <w:p w:rsidR="0009147F" w:rsidRPr="00774FAB" w:rsidDel="000E72C3" w:rsidRDefault="0009147F">
      <w:pPr>
        <w:pStyle w:val="Legenda"/>
        <w:rPr>
          <w:del w:id="1281" w:author="Adam" w:date="2016-11-29T09:57:00Z"/>
        </w:rPr>
        <w:pPrChange w:id="1282" w:author="Adam" w:date="2016-11-29T12:31:00Z">
          <w:pPr>
            <w:pStyle w:val="SemEspaamento"/>
            <w:jc w:val="center"/>
          </w:pPr>
        </w:pPrChange>
      </w:pPr>
      <w:del w:id="1283" w:author="Adam" w:date="2016-11-29T09:57:00Z">
        <w:r w:rsidRPr="00774FAB" w:rsidDel="000E72C3">
          <w:delText>Tabela 3: Dados da Placa Motor Mabuchi</w:delText>
        </w:r>
      </w:del>
    </w:p>
    <w:p w:rsidR="0009147F" w:rsidRPr="00774FAB" w:rsidDel="00AC29C2" w:rsidRDefault="0009147F">
      <w:pPr>
        <w:pStyle w:val="Legenda"/>
        <w:rPr>
          <w:del w:id="1284" w:author="Adam" w:date="2016-11-29T13:12:00Z"/>
        </w:rPr>
        <w:pPrChange w:id="1285" w:author="Adam" w:date="2016-11-29T12:31:00Z">
          <w:pPr>
            <w:pStyle w:val="SemEspaamento"/>
            <w:jc w:val="center"/>
          </w:pPr>
        </w:pPrChange>
      </w:pPr>
      <w:del w:id="1286" w:author="Adam" w:date="2016-11-29T13:12:00Z">
        <w:r w:rsidRPr="00774FAB" w:rsidDel="00AC29C2">
          <w:delText>(fonte: do autor)</w:delText>
        </w:r>
      </w:del>
    </w:p>
    <w:p w:rsidR="0009147F" w:rsidRPr="00CB7562" w:rsidDel="00AC29C2" w:rsidRDefault="0009147F" w:rsidP="008E1D34">
      <w:pPr>
        <w:spacing w:line="360" w:lineRule="auto"/>
        <w:ind w:firstLine="708"/>
        <w:jc w:val="center"/>
        <w:rPr>
          <w:del w:id="1287" w:author="Adam" w:date="2016-11-29T13:12:00Z"/>
          <w:rFonts w:ascii="Arial" w:hAnsi="Arial" w:cs="Arial"/>
          <w:sz w:val="24"/>
          <w:szCs w:val="24"/>
          <w:highlight w:val="yellow"/>
          <w:rPrChange w:id="1288" w:author="Adam" w:date="2016-11-28T20:28:00Z">
            <w:rPr>
              <w:del w:id="1289" w:author="Adam" w:date="2016-11-29T13:12:00Z"/>
              <w:rFonts w:ascii="Arial" w:hAnsi="Arial" w:cs="Arial"/>
              <w:sz w:val="24"/>
              <w:szCs w:val="24"/>
            </w:rPr>
          </w:rPrChange>
        </w:rPr>
      </w:pPr>
    </w:p>
    <w:p w:rsidR="0009147F" w:rsidRPr="00CB7562" w:rsidDel="00AC29C2" w:rsidRDefault="0009147F" w:rsidP="008E1D34">
      <w:pPr>
        <w:spacing w:line="360" w:lineRule="auto"/>
        <w:ind w:firstLine="708"/>
        <w:jc w:val="both"/>
        <w:rPr>
          <w:del w:id="1290" w:author="Adam" w:date="2016-11-29T13:12:00Z"/>
          <w:rFonts w:ascii="Arial" w:hAnsi="Arial" w:cs="Arial"/>
          <w:sz w:val="24"/>
          <w:szCs w:val="24"/>
          <w:highlight w:val="yellow"/>
          <w:rPrChange w:id="1291" w:author="Adam" w:date="2016-11-28T20:28:00Z">
            <w:rPr>
              <w:del w:id="1292" w:author="Adam" w:date="2016-11-29T13:12:00Z"/>
              <w:rFonts w:ascii="Arial" w:hAnsi="Arial" w:cs="Arial"/>
              <w:sz w:val="24"/>
              <w:szCs w:val="24"/>
            </w:rPr>
          </w:rPrChange>
        </w:rPr>
      </w:pPr>
      <w:del w:id="1293" w:author="Adam" w:date="2016-11-29T13:12:00Z">
        <w:r w:rsidRPr="00CB7562" w:rsidDel="00AC29C2">
          <w:rPr>
            <w:rFonts w:ascii="Arial" w:hAnsi="Arial" w:cs="Arial"/>
            <w:sz w:val="24"/>
            <w:szCs w:val="24"/>
            <w:highlight w:val="yellow"/>
            <w:rPrChange w:id="1294" w:author="Adam" w:date="2016-11-28T20:28:00Z">
              <w:rPr>
                <w:rFonts w:ascii="Arial" w:hAnsi="Arial" w:cs="Arial"/>
                <w:sz w:val="24"/>
                <w:szCs w:val="24"/>
              </w:rPr>
            </w:rPrChange>
          </w:rPr>
          <w:delText>Para o procedimento de abertura e fechamento das portas da cabine, utilizou-se o motor N</w:delText>
        </w:r>
        <w:r w:rsidRPr="00CB7562" w:rsidDel="00AC29C2">
          <w:rPr>
            <w:rFonts w:ascii="Arial" w:hAnsi="Arial" w:cs="Arial"/>
            <w:sz w:val="24"/>
            <w:szCs w:val="24"/>
            <w:highlight w:val="yellow"/>
            <w:vertAlign w:val="subscript"/>
            <w:rPrChange w:id="1295" w:author="Adam" w:date="2016-11-28T20:28:00Z">
              <w:rPr>
                <w:rFonts w:ascii="Arial" w:hAnsi="Arial" w:cs="Arial"/>
                <w:sz w:val="24"/>
                <w:szCs w:val="24"/>
                <w:vertAlign w:val="subscript"/>
              </w:rPr>
            </w:rPrChange>
          </w:rPr>
          <w:delText>20</w:delText>
        </w:r>
        <w:r w:rsidRPr="00CB7562" w:rsidDel="00AC29C2">
          <w:rPr>
            <w:rFonts w:ascii="Arial" w:hAnsi="Arial" w:cs="Arial"/>
            <w:sz w:val="24"/>
            <w:szCs w:val="24"/>
            <w:highlight w:val="yellow"/>
            <w:rPrChange w:id="1296" w:author="Adam" w:date="2016-11-28T20:28:00Z">
              <w:rPr>
                <w:rFonts w:ascii="Arial" w:hAnsi="Arial" w:cs="Arial"/>
                <w:sz w:val="24"/>
                <w:szCs w:val="24"/>
              </w:rPr>
            </w:rPrChange>
          </w:rPr>
          <w:delText xml:space="preserve"> da Polulu, conforme tabela 4.</w:delText>
        </w:r>
      </w:del>
    </w:p>
    <w:tbl>
      <w:tblPr>
        <w:tblW w:w="5880" w:type="dxa"/>
        <w:jc w:val="center"/>
        <w:tblCellMar>
          <w:left w:w="70" w:type="dxa"/>
          <w:right w:w="70" w:type="dxa"/>
        </w:tblCellMar>
        <w:tblLook w:val="00A0" w:firstRow="1" w:lastRow="0" w:firstColumn="1" w:lastColumn="0" w:noHBand="0" w:noVBand="0"/>
      </w:tblPr>
      <w:tblGrid>
        <w:gridCol w:w="4703"/>
        <w:gridCol w:w="1177"/>
      </w:tblGrid>
      <w:tr w:rsidR="0009147F" w:rsidRPr="00CB7562" w:rsidDel="00AC29C2" w:rsidTr="00C35390">
        <w:trPr>
          <w:trHeight w:val="360"/>
          <w:jc w:val="center"/>
          <w:del w:id="1297" w:author="Adam" w:date="2016-11-29T13:12:00Z"/>
        </w:trPr>
        <w:tc>
          <w:tcPr>
            <w:tcW w:w="5880" w:type="dxa"/>
            <w:gridSpan w:val="2"/>
            <w:tcBorders>
              <w:top w:val="single" w:sz="4" w:space="0" w:color="002060"/>
              <w:left w:val="single" w:sz="4" w:space="0" w:color="002060"/>
              <w:bottom w:val="single" w:sz="4" w:space="0" w:color="002060"/>
              <w:right w:val="single" w:sz="4" w:space="0" w:color="002060"/>
            </w:tcBorders>
            <w:shd w:val="clear" w:color="000000" w:fill="002060"/>
            <w:noWrap/>
            <w:vAlign w:val="bottom"/>
          </w:tcPr>
          <w:p w:rsidR="0009147F" w:rsidRPr="00CB7562" w:rsidDel="00AC29C2" w:rsidRDefault="0009147F" w:rsidP="00C35390">
            <w:pPr>
              <w:spacing w:after="0" w:line="240" w:lineRule="auto"/>
              <w:jc w:val="center"/>
              <w:rPr>
                <w:del w:id="1298" w:author="Adam" w:date="2016-11-29T13:12:00Z"/>
                <w:rFonts w:ascii="Arial" w:hAnsi="Arial" w:cs="Arial"/>
                <w:b/>
                <w:bCs/>
                <w:color w:val="FFFFFF"/>
                <w:sz w:val="24"/>
                <w:szCs w:val="24"/>
                <w:highlight w:val="yellow"/>
                <w:rPrChange w:id="1299" w:author="Adam" w:date="2016-11-28T20:28:00Z">
                  <w:rPr>
                    <w:del w:id="1300" w:author="Adam" w:date="2016-11-29T13:12:00Z"/>
                    <w:rFonts w:ascii="Arial" w:hAnsi="Arial" w:cs="Arial"/>
                    <w:b/>
                    <w:bCs/>
                    <w:color w:val="FFFFFF"/>
                    <w:sz w:val="24"/>
                    <w:szCs w:val="24"/>
                  </w:rPr>
                </w:rPrChange>
              </w:rPr>
            </w:pPr>
            <w:del w:id="1301" w:author="Adam" w:date="2016-11-29T13:12:00Z">
              <w:r w:rsidRPr="00CB7562" w:rsidDel="00AC29C2">
                <w:rPr>
                  <w:rFonts w:ascii="Arial" w:hAnsi="Arial" w:cs="Arial"/>
                  <w:b/>
                  <w:bCs/>
                  <w:color w:val="FFFFFF"/>
                  <w:sz w:val="24"/>
                  <w:szCs w:val="24"/>
                  <w:highlight w:val="yellow"/>
                  <w:rPrChange w:id="1302" w:author="Adam" w:date="2016-11-28T20:28:00Z">
                    <w:rPr>
                      <w:rFonts w:ascii="Arial" w:hAnsi="Arial" w:cs="Arial"/>
                      <w:b/>
                      <w:bCs/>
                      <w:color w:val="FFFFFF"/>
                      <w:sz w:val="24"/>
                      <w:szCs w:val="24"/>
                    </w:rPr>
                  </w:rPrChange>
                </w:rPr>
                <w:delText>DADOS DA PLACA</w:delText>
              </w:r>
            </w:del>
          </w:p>
        </w:tc>
      </w:tr>
      <w:tr w:rsidR="0009147F" w:rsidRPr="00CB7562" w:rsidDel="00AC29C2" w:rsidTr="00C35390">
        <w:trPr>
          <w:trHeight w:val="360"/>
          <w:jc w:val="center"/>
          <w:del w:id="1303" w:author="Adam" w:date="2016-11-29T13:12:00Z"/>
        </w:trPr>
        <w:tc>
          <w:tcPr>
            <w:tcW w:w="4703"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C35390">
            <w:pPr>
              <w:spacing w:after="0" w:line="240" w:lineRule="auto"/>
              <w:rPr>
                <w:del w:id="1304" w:author="Adam" w:date="2016-11-29T13:12:00Z"/>
                <w:rFonts w:ascii="Arial" w:hAnsi="Arial" w:cs="Arial"/>
                <w:color w:val="000000"/>
                <w:sz w:val="24"/>
                <w:szCs w:val="24"/>
                <w:highlight w:val="yellow"/>
                <w:rPrChange w:id="1305" w:author="Adam" w:date="2016-11-28T20:28:00Z">
                  <w:rPr>
                    <w:del w:id="1306" w:author="Adam" w:date="2016-11-29T13:12:00Z"/>
                    <w:rFonts w:ascii="Arial" w:hAnsi="Arial" w:cs="Arial"/>
                    <w:color w:val="000000"/>
                    <w:sz w:val="24"/>
                    <w:szCs w:val="24"/>
                  </w:rPr>
                </w:rPrChange>
              </w:rPr>
            </w:pPr>
            <w:del w:id="1307" w:author="Adam" w:date="2016-11-29T13:12:00Z">
              <w:r w:rsidRPr="00CB7562" w:rsidDel="00AC29C2">
                <w:rPr>
                  <w:rFonts w:ascii="Arial" w:hAnsi="Arial" w:cs="Arial"/>
                  <w:color w:val="000000"/>
                  <w:sz w:val="24"/>
                  <w:szCs w:val="24"/>
                  <w:highlight w:val="yellow"/>
                  <w:rPrChange w:id="1308" w:author="Adam" w:date="2016-11-28T20:28:00Z">
                    <w:rPr>
                      <w:rFonts w:ascii="Arial" w:hAnsi="Arial" w:cs="Arial"/>
                      <w:color w:val="000000"/>
                      <w:sz w:val="24"/>
                      <w:szCs w:val="24"/>
                    </w:rPr>
                  </w:rPrChange>
                </w:rPr>
                <w:delText>Potência Nominal (W)</w:delText>
              </w:r>
            </w:del>
          </w:p>
        </w:tc>
        <w:tc>
          <w:tcPr>
            <w:tcW w:w="1177" w:type="dxa"/>
            <w:tcBorders>
              <w:top w:val="nil"/>
              <w:left w:val="nil"/>
              <w:bottom w:val="single" w:sz="4" w:space="0" w:color="002060"/>
              <w:right w:val="single" w:sz="4" w:space="0" w:color="002060"/>
            </w:tcBorders>
            <w:noWrap/>
            <w:vAlign w:val="bottom"/>
          </w:tcPr>
          <w:p w:rsidR="0009147F" w:rsidRPr="00CB7562" w:rsidDel="00AC29C2" w:rsidRDefault="0009147F" w:rsidP="00C35390">
            <w:pPr>
              <w:spacing w:after="0" w:line="240" w:lineRule="auto"/>
              <w:jc w:val="center"/>
              <w:rPr>
                <w:del w:id="1309" w:author="Adam" w:date="2016-11-29T13:12:00Z"/>
                <w:rFonts w:ascii="Arial" w:hAnsi="Arial" w:cs="Arial"/>
                <w:color w:val="000000"/>
                <w:sz w:val="24"/>
                <w:szCs w:val="24"/>
                <w:highlight w:val="yellow"/>
                <w:rPrChange w:id="1310" w:author="Adam" w:date="2016-11-28T20:28:00Z">
                  <w:rPr>
                    <w:del w:id="1311" w:author="Adam" w:date="2016-11-29T13:12:00Z"/>
                    <w:rFonts w:ascii="Arial" w:hAnsi="Arial" w:cs="Arial"/>
                    <w:color w:val="000000"/>
                    <w:sz w:val="24"/>
                    <w:szCs w:val="24"/>
                  </w:rPr>
                </w:rPrChange>
              </w:rPr>
            </w:pPr>
            <w:del w:id="1312" w:author="Adam" w:date="2016-11-29T13:12:00Z">
              <w:r w:rsidRPr="00CB7562" w:rsidDel="00AC29C2">
                <w:rPr>
                  <w:rFonts w:ascii="Arial" w:hAnsi="Arial" w:cs="Arial"/>
                  <w:color w:val="000000"/>
                  <w:sz w:val="24"/>
                  <w:szCs w:val="24"/>
                  <w:highlight w:val="yellow"/>
                  <w:rPrChange w:id="1313" w:author="Adam" w:date="2016-11-28T20:28:00Z">
                    <w:rPr>
                      <w:rFonts w:ascii="Arial" w:hAnsi="Arial" w:cs="Arial"/>
                      <w:color w:val="000000"/>
                      <w:sz w:val="24"/>
                      <w:szCs w:val="24"/>
                    </w:rPr>
                  </w:rPrChange>
                </w:rPr>
                <w:delText> </w:delText>
              </w:r>
            </w:del>
          </w:p>
        </w:tc>
      </w:tr>
      <w:tr w:rsidR="0009147F" w:rsidRPr="00CB7562" w:rsidDel="00AC29C2" w:rsidTr="00C35390">
        <w:trPr>
          <w:trHeight w:val="360"/>
          <w:jc w:val="center"/>
          <w:del w:id="1314" w:author="Adam" w:date="2016-11-29T13:12:00Z"/>
        </w:trPr>
        <w:tc>
          <w:tcPr>
            <w:tcW w:w="4703"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C35390">
            <w:pPr>
              <w:spacing w:after="0" w:line="240" w:lineRule="auto"/>
              <w:rPr>
                <w:del w:id="1315" w:author="Adam" w:date="2016-11-29T13:12:00Z"/>
                <w:rFonts w:ascii="Arial" w:hAnsi="Arial" w:cs="Arial"/>
                <w:color w:val="000000"/>
                <w:sz w:val="24"/>
                <w:szCs w:val="24"/>
                <w:highlight w:val="yellow"/>
                <w:rPrChange w:id="1316" w:author="Adam" w:date="2016-11-28T20:28:00Z">
                  <w:rPr>
                    <w:del w:id="1317" w:author="Adam" w:date="2016-11-29T13:12:00Z"/>
                    <w:rFonts w:ascii="Arial" w:hAnsi="Arial" w:cs="Arial"/>
                    <w:color w:val="000000"/>
                    <w:sz w:val="24"/>
                    <w:szCs w:val="24"/>
                  </w:rPr>
                </w:rPrChange>
              </w:rPr>
            </w:pPr>
            <w:del w:id="1318" w:author="Adam" w:date="2016-11-29T13:12:00Z">
              <w:r w:rsidRPr="00CB7562" w:rsidDel="00AC29C2">
                <w:rPr>
                  <w:rFonts w:ascii="Arial" w:hAnsi="Arial" w:cs="Arial"/>
                  <w:color w:val="000000"/>
                  <w:sz w:val="24"/>
                  <w:szCs w:val="24"/>
                  <w:highlight w:val="yellow"/>
                  <w:rPrChange w:id="1319" w:author="Adam" w:date="2016-11-28T20:28:00Z">
                    <w:rPr>
                      <w:rFonts w:ascii="Arial" w:hAnsi="Arial" w:cs="Arial"/>
                      <w:color w:val="000000"/>
                      <w:sz w:val="24"/>
                      <w:szCs w:val="24"/>
                    </w:rPr>
                  </w:rPrChange>
                </w:rPr>
                <w:delText>Tensão Nominal (V)</w:delText>
              </w:r>
            </w:del>
          </w:p>
        </w:tc>
        <w:tc>
          <w:tcPr>
            <w:tcW w:w="1177" w:type="dxa"/>
            <w:tcBorders>
              <w:top w:val="nil"/>
              <w:left w:val="nil"/>
              <w:bottom w:val="single" w:sz="4" w:space="0" w:color="002060"/>
              <w:right w:val="single" w:sz="4" w:space="0" w:color="002060"/>
            </w:tcBorders>
            <w:noWrap/>
            <w:vAlign w:val="bottom"/>
          </w:tcPr>
          <w:p w:rsidR="0009147F" w:rsidRPr="00CB7562" w:rsidDel="00AC29C2" w:rsidRDefault="0009147F" w:rsidP="00C35390">
            <w:pPr>
              <w:spacing w:after="0" w:line="240" w:lineRule="auto"/>
              <w:jc w:val="center"/>
              <w:rPr>
                <w:del w:id="1320" w:author="Adam" w:date="2016-11-29T13:12:00Z"/>
                <w:rFonts w:ascii="Arial" w:hAnsi="Arial" w:cs="Arial"/>
                <w:color w:val="000000"/>
                <w:sz w:val="24"/>
                <w:szCs w:val="24"/>
                <w:highlight w:val="yellow"/>
                <w:rPrChange w:id="1321" w:author="Adam" w:date="2016-11-28T20:28:00Z">
                  <w:rPr>
                    <w:del w:id="1322" w:author="Adam" w:date="2016-11-29T13:12:00Z"/>
                    <w:rFonts w:ascii="Arial" w:hAnsi="Arial" w:cs="Arial"/>
                    <w:color w:val="000000"/>
                    <w:sz w:val="24"/>
                    <w:szCs w:val="24"/>
                  </w:rPr>
                </w:rPrChange>
              </w:rPr>
            </w:pPr>
            <w:del w:id="1323" w:author="Adam" w:date="2016-11-29T13:12:00Z">
              <w:r w:rsidRPr="00CB7562" w:rsidDel="00AC29C2">
                <w:rPr>
                  <w:rFonts w:ascii="Arial" w:hAnsi="Arial" w:cs="Arial"/>
                  <w:color w:val="000000"/>
                  <w:sz w:val="24"/>
                  <w:szCs w:val="24"/>
                  <w:highlight w:val="yellow"/>
                  <w:rPrChange w:id="1324" w:author="Adam" w:date="2016-11-28T20:28:00Z">
                    <w:rPr>
                      <w:rFonts w:ascii="Arial" w:hAnsi="Arial" w:cs="Arial"/>
                      <w:color w:val="000000"/>
                      <w:sz w:val="24"/>
                      <w:szCs w:val="24"/>
                    </w:rPr>
                  </w:rPrChange>
                </w:rPr>
                <w:delText>6 </w:delText>
              </w:r>
            </w:del>
          </w:p>
        </w:tc>
      </w:tr>
      <w:tr w:rsidR="0009147F" w:rsidRPr="00CB7562" w:rsidDel="00AC29C2" w:rsidTr="00C35390">
        <w:trPr>
          <w:trHeight w:val="360"/>
          <w:jc w:val="center"/>
          <w:del w:id="1325" w:author="Adam" w:date="2016-11-29T13:12:00Z"/>
        </w:trPr>
        <w:tc>
          <w:tcPr>
            <w:tcW w:w="4703"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C35390">
            <w:pPr>
              <w:spacing w:after="0" w:line="240" w:lineRule="auto"/>
              <w:rPr>
                <w:del w:id="1326" w:author="Adam" w:date="2016-11-29T13:12:00Z"/>
                <w:rFonts w:ascii="Arial" w:hAnsi="Arial" w:cs="Arial"/>
                <w:color w:val="000000"/>
                <w:sz w:val="24"/>
                <w:szCs w:val="24"/>
                <w:highlight w:val="yellow"/>
                <w:rPrChange w:id="1327" w:author="Adam" w:date="2016-11-28T20:28:00Z">
                  <w:rPr>
                    <w:del w:id="1328" w:author="Adam" w:date="2016-11-29T13:12:00Z"/>
                    <w:rFonts w:ascii="Arial" w:hAnsi="Arial" w:cs="Arial"/>
                    <w:color w:val="000000"/>
                    <w:sz w:val="24"/>
                    <w:szCs w:val="24"/>
                  </w:rPr>
                </w:rPrChange>
              </w:rPr>
            </w:pPr>
            <w:del w:id="1329" w:author="Adam" w:date="2016-11-29T13:12:00Z">
              <w:r w:rsidRPr="00CB7562" w:rsidDel="00AC29C2">
                <w:rPr>
                  <w:rFonts w:ascii="Arial" w:hAnsi="Arial" w:cs="Arial"/>
                  <w:color w:val="000000"/>
                  <w:sz w:val="24"/>
                  <w:szCs w:val="24"/>
                  <w:highlight w:val="yellow"/>
                  <w:rPrChange w:id="1330" w:author="Adam" w:date="2016-11-28T20:28:00Z">
                    <w:rPr>
                      <w:rFonts w:ascii="Arial" w:hAnsi="Arial" w:cs="Arial"/>
                      <w:color w:val="000000"/>
                      <w:sz w:val="24"/>
                      <w:szCs w:val="24"/>
                    </w:rPr>
                  </w:rPrChange>
                </w:rPr>
                <w:delText>Velocidade (RPM)</w:delText>
              </w:r>
            </w:del>
          </w:p>
        </w:tc>
        <w:tc>
          <w:tcPr>
            <w:tcW w:w="1177" w:type="dxa"/>
            <w:tcBorders>
              <w:top w:val="nil"/>
              <w:left w:val="nil"/>
              <w:bottom w:val="single" w:sz="4" w:space="0" w:color="002060"/>
              <w:right w:val="single" w:sz="4" w:space="0" w:color="002060"/>
            </w:tcBorders>
            <w:noWrap/>
            <w:vAlign w:val="bottom"/>
          </w:tcPr>
          <w:p w:rsidR="0009147F" w:rsidRPr="00CB7562" w:rsidDel="00AC29C2" w:rsidRDefault="0009147F" w:rsidP="00C35390">
            <w:pPr>
              <w:spacing w:after="0" w:line="240" w:lineRule="auto"/>
              <w:jc w:val="center"/>
              <w:rPr>
                <w:del w:id="1331" w:author="Adam" w:date="2016-11-29T13:12:00Z"/>
                <w:rFonts w:ascii="Arial" w:hAnsi="Arial" w:cs="Arial"/>
                <w:color w:val="000000"/>
                <w:sz w:val="24"/>
                <w:szCs w:val="24"/>
                <w:highlight w:val="yellow"/>
                <w:rPrChange w:id="1332" w:author="Adam" w:date="2016-11-28T20:28:00Z">
                  <w:rPr>
                    <w:del w:id="1333" w:author="Adam" w:date="2016-11-29T13:12:00Z"/>
                    <w:rFonts w:ascii="Arial" w:hAnsi="Arial" w:cs="Arial"/>
                    <w:color w:val="000000"/>
                    <w:sz w:val="24"/>
                    <w:szCs w:val="24"/>
                  </w:rPr>
                </w:rPrChange>
              </w:rPr>
            </w:pPr>
            <w:del w:id="1334" w:author="Adam" w:date="2016-11-29T13:12:00Z">
              <w:r w:rsidRPr="00CB7562" w:rsidDel="00AC29C2">
                <w:rPr>
                  <w:rFonts w:ascii="Arial" w:hAnsi="Arial" w:cs="Arial"/>
                  <w:color w:val="000000"/>
                  <w:sz w:val="24"/>
                  <w:szCs w:val="24"/>
                  <w:highlight w:val="yellow"/>
                  <w:rPrChange w:id="1335" w:author="Adam" w:date="2016-11-28T20:28:00Z">
                    <w:rPr>
                      <w:rFonts w:ascii="Arial" w:hAnsi="Arial" w:cs="Arial"/>
                      <w:color w:val="000000"/>
                      <w:sz w:val="24"/>
                      <w:szCs w:val="24"/>
                    </w:rPr>
                  </w:rPrChange>
                </w:rPr>
                <w:delText> 100</w:delText>
              </w:r>
            </w:del>
          </w:p>
        </w:tc>
      </w:tr>
      <w:tr w:rsidR="0009147F" w:rsidRPr="00CB7562" w:rsidDel="00AC29C2" w:rsidTr="00C35390">
        <w:trPr>
          <w:trHeight w:val="360"/>
          <w:jc w:val="center"/>
          <w:del w:id="1336" w:author="Adam" w:date="2016-11-29T13:12:00Z"/>
        </w:trPr>
        <w:tc>
          <w:tcPr>
            <w:tcW w:w="4703"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C35390">
            <w:pPr>
              <w:spacing w:after="0" w:line="240" w:lineRule="auto"/>
              <w:rPr>
                <w:del w:id="1337" w:author="Adam" w:date="2016-11-29T13:12:00Z"/>
                <w:rFonts w:ascii="Arial" w:hAnsi="Arial" w:cs="Arial"/>
                <w:color w:val="000000"/>
                <w:sz w:val="24"/>
                <w:szCs w:val="24"/>
                <w:highlight w:val="yellow"/>
                <w:rPrChange w:id="1338" w:author="Adam" w:date="2016-11-28T20:28:00Z">
                  <w:rPr>
                    <w:del w:id="1339" w:author="Adam" w:date="2016-11-29T13:12:00Z"/>
                    <w:rFonts w:ascii="Arial" w:hAnsi="Arial" w:cs="Arial"/>
                    <w:color w:val="000000"/>
                    <w:sz w:val="24"/>
                    <w:szCs w:val="24"/>
                  </w:rPr>
                </w:rPrChange>
              </w:rPr>
            </w:pPr>
            <w:del w:id="1340" w:author="Adam" w:date="2016-11-29T13:12:00Z">
              <w:r w:rsidRPr="00CB7562" w:rsidDel="00AC29C2">
                <w:rPr>
                  <w:rFonts w:ascii="Arial" w:hAnsi="Arial" w:cs="Arial"/>
                  <w:color w:val="000000"/>
                  <w:sz w:val="24"/>
                  <w:szCs w:val="24"/>
                  <w:highlight w:val="yellow"/>
                  <w:rPrChange w:id="1341" w:author="Adam" w:date="2016-11-28T20:28:00Z">
                    <w:rPr>
                      <w:rFonts w:ascii="Arial" w:hAnsi="Arial" w:cs="Arial"/>
                      <w:color w:val="000000"/>
                      <w:sz w:val="24"/>
                      <w:szCs w:val="24"/>
                    </w:rPr>
                  </w:rPrChange>
                </w:rPr>
                <w:delText>Corrente nominal (mA)</w:delText>
              </w:r>
            </w:del>
          </w:p>
        </w:tc>
        <w:tc>
          <w:tcPr>
            <w:tcW w:w="1177" w:type="dxa"/>
            <w:tcBorders>
              <w:top w:val="nil"/>
              <w:left w:val="nil"/>
              <w:bottom w:val="single" w:sz="4" w:space="0" w:color="002060"/>
              <w:right w:val="single" w:sz="4" w:space="0" w:color="002060"/>
            </w:tcBorders>
            <w:noWrap/>
            <w:vAlign w:val="bottom"/>
          </w:tcPr>
          <w:p w:rsidR="0009147F" w:rsidRPr="00CB7562" w:rsidDel="00AC29C2" w:rsidRDefault="0009147F" w:rsidP="00C35390">
            <w:pPr>
              <w:spacing w:after="0" w:line="240" w:lineRule="auto"/>
              <w:jc w:val="center"/>
              <w:rPr>
                <w:del w:id="1342" w:author="Adam" w:date="2016-11-29T13:12:00Z"/>
                <w:rFonts w:ascii="Arial" w:hAnsi="Arial" w:cs="Arial"/>
                <w:color w:val="000000"/>
                <w:sz w:val="24"/>
                <w:szCs w:val="24"/>
                <w:highlight w:val="yellow"/>
                <w:rPrChange w:id="1343" w:author="Adam" w:date="2016-11-28T20:28:00Z">
                  <w:rPr>
                    <w:del w:id="1344" w:author="Adam" w:date="2016-11-29T13:12:00Z"/>
                    <w:rFonts w:ascii="Arial" w:hAnsi="Arial" w:cs="Arial"/>
                    <w:color w:val="000000"/>
                    <w:sz w:val="24"/>
                    <w:szCs w:val="24"/>
                  </w:rPr>
                </w:rPrChange>
              </w:rPr>
            </w:pPr>
            <w:del w:id="1345" w:author="Adam" w:date="2016-11-29T13:12:00Z">
              <w:r w:rsidRPr="00CB7562" w:rsidDel="00AC29C2">
                <w:rPr>
                  <w:rFonts w:ascii="Arial" w:hAnsi="Arial" w:cs="Arial"/>
                  <w:color w:val="000000"/>
                  <w:sz w:val="24"/>
                  <w:szCs w:val="24"/>
                  <w:highlight w:val="yellow"/>
                  <w:rPrChange w:id="1346" w:author="Adam" w:date="2016-11-28T20:28:00Z">
                    <w:rPr>
                      <w:rFonts w:ascii="Arial" w:hAnsi="Arial" w:cs="Arial"/>
                      <w:color w:val="000000"/>
                      <w:sz w:val="24"/>
                      <w:szCs w:val="24"/>
                    </w:rPr>
                  </w:rPrChange>
                </w:rPr>
                <w:delText> 120</w:delText>
              </w:r>
            </w:del>
          </w:p>
        </w:tc>
      </w:tr>
      <w:tr w:rsidR="0009147F" w:rsidRPr="00CB7562" w:rsidDel="00AC29C2" w:rsidTr="00C35390">
        <w:trPr>
          <w:trHeight w:val="360"/>
          <w:jc w:val="center"/>
          <w:del w:id="1347" w:author="Adam" w:date="2016-11-29T13:12:00Z"/>
        </w:trPr>
        <w:tc>
          <w:tcPr>
            <w:tcW w:w="4703"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C35390">
            <w:pPr>
              <w:spacing w:after="0" w:line="240" w:lineRule="auto"/>
              <w:rPr>
                <w:del w:id="1348" w:author="Adam" w:date="2016-11-29T13:12:00Z"/>
                <w:rFonts w:ascii="Arial" w:hAnsi="Arial" w:cs="Arial"/>
                <w:color w:val="000000"/>
                <w:sz w:val="24"/>
                <w:szCs w:val="24"/>
                <w:highlight w:val="yellow"/>
                <w:rPrChange w:id="1349" w:author="Adam" w:date="2016-11-28T20:28:00Z">
                  <w:rPr>
                    <w:del w:id="1350" w:author="Adam" w:date="2016-11-29T13:12:00Z"/>
                    <w:rFonts w:ascii="Arial" w:hAnsi="Arial" w:cs="Arial"/>
                    <w:color w:val="000000"/>
                    <w:sz w:val="24"/>
                    <w:szCs w:val="24"/>
                  </w:rPr>
                </w:rPrChange>
              </w:rPr>
            </w:pPr>
            <w:del w:id="1351" w:author="Adam" w:date="2016-11-29T13:12:00Z">
              <w:r w:rsidRPr="00CB7562" w:rsidDel="00AC29C2">
                <w:rPr>
                  <w:rFonts w:ascii="Arial" w:hAnsi="Arial" w:cs="Arial"/>
                  <w:color w:val="000000"/>
                  <w:sz w:val="24"/>
                  <w:szCs w:val="24"/>
                  <w:highlight w:val="yellow"/>
                  <w:rPrChange w:id="1352" w:author="Adam" w:date="2016-11-28T20:28:00Z">
                    <w:rPr>
                      <w:rFonts w:ascii="Arial" w:hAnsi="Arial" w:cs="Arial"/>
                      <w:color w:val="000000"/>
                      <w:sz w:val="24"/>
                      <w:szCs w:val="24"/>
                    </w:rPr>
                  </w:rPrChange>
                </w:rPr>
                <w:delText>Corrente Máxima (A)</w:delText>
              </w:r>
            </w:del>
          </w:p>
        </w:tc>
        <w:tc>
          <w:tcPr>
            <w:tcW w:w="1177" w:type="dxa"/>
            <w:tcBorders>
              <w:top w:val="nil"/>
              <w:left w:val="nil"/>
              <w:bottom w:val="single" w:sz="4" w:space="0" w:color="002060"/>
              <w:right w:val="single" w:sz="4" w:space="0" w:color="002060"/>
            </w:tcBorders>
            <w:noWrap/>
            <w:vAlign w:val="bottom"/>
          </w:tcPr>
          <w:p w:rsidR="0009147F" w:rsidRPr="00CB7562" w:rsidDel="00AC29C2" w:rsidRDefault="0009147F" w:rsidP="00C35390">
            <w:pPr>
              <w:spacing w:after="0" w:line="240" w:lineRule="auto"/>
              <w:jc w:val="center"/>
              <w:rPr>
                <w:del w:id="1353" w:author="Adam" w:date="2016-11-29T13:12:00Z"/>
                <w:rFonts w:ascii="Arial" w:hAnsi="Arial" w:cs="Arial"/>
                <w:color w:val="000000"/>
                <w:sz w:val="24"/>
                <w:szCs w:val="24"/>
                <w:highlight w:val="yellow"/>
                <w:rPrChange w:id="1354" w:author="Adam" w:date="2016-11-28T20:28:00Z">
                  <w:rPr>
                    <w:del w:id="1355" w:author="Adam" w:date="2016-11-29T13:12:00Z"/>
                    <w:rFonts w:ascii="Arial" w:hAnsi="Arial" w:cs="Arial"/>
                    <w:color w:val="000000"/>
                    <w:sz w:val="24"/>
                    <w:szCs w:val="24"/>
                  </w:rPr>
                </w:rPrChange>
              </w:rPr>
            </w:pPr>
            <w:del w:id="1356" w:author="Adam" w:date="2016-11-29T13:12:00Z">
              <w:r w:rsidRPr="00CB7562" w:rsidDel="00AC29C2">
                <w:rPr>
                  <w:rFonts w:ascii="Arial" w:hAnsi="Arial" w:cs="Arial"/>
                  <w:color w:val="000000"/>
                  <w:sz w:val="24"/>
                  <w:szCs w:val="24"/>
                  <w:highlight w:val="yellow"/>
                  <w:rPrChange w:id="1357" w:author="Adam" w:date="2016-11-28T20:28:00Z">
                    <w:rPr>
                      <w:rFonts w:ascii="Arial" w:hAnsi="Arial" w:cs="Arial"/>
                      <w:color w:val="000000"/>
                      <w:sz w:val="24"/>
                      <w:szCs w:val="24"/>
                    </w:rPr>
                  </w:rPrChange>
                </w:rPr>
                <w:delText> </w:delText>
              </w:r>
            </w:del>
          </w:p>
        </w:tc>
      </w:tr>
      <w:tr w:rsidR="0009147F" w:rsidRPr="00CB7562" w:rsidDel="00AC29C2" w:rsidTr="00C35390">
        <w:trPr>
          <w:trHeight w:val="360"/>
          <w:jc w:val="center"/>
          <w:del w:id="1358" w:author="Adam" w:date="2016-11-29T13:12:00Z"/>
        </w:trPr>
        <w:tc>
          <w:tcPr>
            <w:tcW w:w="4703"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C35390">
            <w:pPr>
              <w:spacing w:after="0" w:line="240" w:lineRule="auto"/>
              <w:rPr>
                <w:del w:id="1359" w:author="Adam" w:date="2016-11-29T13:12:00Z"/>
                <w:rFonts w:ascii="Arial" w:hAnsi="Arial" w:cs="Arial"/>
                <w:color w:val="000000"/>
                <w:sz w:val="24"/>
                <w:szCs w:val="24"/>
                <w:highlight w:val="yellow"/>
                <w:rPrChange w:id="1360" w:author="Adam" w:date="2016-11-28T20:28:00Z">
                  <w:rPr>
                    <w:del w:id="1361" w:author="Adam" w:date="2016-11-29T13:12:00Z"/>
                    <w:rFonts w:ascii="Arial" w:hAnsi="Arial" w:cs="Arial"/>
                    <w:color w:val="000000"/>
                    <w:sz w:val="24"/>
                    <w:szCs w:val="24"/>
                  </w:rPr>
                </w:rPrChange>
              </w:rPr>
            </w:pPr>
            <w:del w:id="1362" w:author="Adam" w:date="2016-11-29T13:12:00Z">
              <w:r w:rsidRPr="00CB7562" w:rsidDel="00AC29C2">
                <w:rPr>
                  <w:rFonts w:ascii="Arial" w:hAnsi="Arial" w:cs="Arial"/>
                  <w:color w:val="000000"/>
                  <w:sz w:val="24"/>
                  <w:szCs w:val="24"/>
                  <w:highlight w:val="yellow"/>
                  <w:rPrChange w:id="1363" w:author="Adam" w:date="2016-11-28T20:28:00Z">
                    <w:rPr>
                      <w:rFonts w:ascii="Arial" w:hAnsi="Arial" w:cs="Arial"/>
                      <w:color w:val="000000"/>
                      <w:sz w:val="24"/>
                      <w:szCs w:val="24"/>
                    </w:rPr>
                  </w:rPrChange>
                </w:rPr>
                <w:delText>Torque Mínimo (Nm)</w:delText>
              </w:r>
            </w:del>
          </w:p>
        </w:tc>
        <w:tc>
          <w:tcPr>
            <w:tcW w:w="1177" w:type="dxa"/>
            <w:tcBorders>
              <w:top w:val="nil"/>
              <w:left w:val="nil"/>
              <w:bottom w:val="single" w:sz="4" w:space="0" w:color="002060"/>
              <w:right w:val="single" w:sz="4" w:space="0" w:color="002060"/>
            </w:tcBorders>
            <w:noWrap/>
            <w:vAlign w:val="bottom"/>
          </w:tcPr>
          <w:p w:rsidR="0009147F" w:rsidRPr="00CB7562" w:rsidDel="00AC29C2" w:rsidRDefault="0009147F" w:rsidP="00C35390">
            <w:pPr>
              <w:spacing w:after="0" w:line="240" w:lineRule="auto"/>
              <w:jc w:val="center"/>
              <w:rPr>
                <w:del w:id="1364" w:author="Adam" w:date="2016-11-29T13:12:00Z"/>
                <w:rFonts w:ascii="Arial" w:hAnsi="Arial" w:cs="Arial"/>
                <w:color w:val="000000"/>
                <w:sz w:val="24"/>
                <w:szCs w:val="24"/>
                <w:highlight w:val="yellow"/>
                <w:rPrChange w:id="1365" w:author="Adam" w:date="2016-11-28T20:28:00Z">
                  <w:rPr>
                    <w:del w:id="1366" w:author="Adam" w:date="2016-11-29T13:12:00Z"/>
                    <w:rFonts w:ascii="Arial" w:hAnsi="Arial" w:cs="Arial"/>
                    <w:color w:val="000000"/>
                    <w:sz w:val="24"/>
                    <w:szCs w:val="24"/>
                  </w:rPr>
                </w:rPrChange>
              </w:rPr>
            </w:pPr>
            <w:del w:id="1367" w:author="Adam" w:date="2016-11-29T13:12:00Z">
              <w:r w:rsidRPr="00CB7562" w:rsidDel="00AC29C2">
                <w:rPr>
                  <w:rFonts w:ascii="Arial" w:hAnsi="Arial" w:cs="Arial"/>
                  <w:color w:val="000000"/>
                  <w:sz w:val="24"/>
                  <w:szCs w:val="24"/>
                  <w:highlight w:val="yellow"/>
                  <w:rPrChange w:id="1368" w:author="Adam" w:date="2016-11-28T20:28:00Z">
                    <w:rPr>
                      <w:rFonts w:ascii="Arial" w:hAnsi="Arial" w:cs="Arial"/>
                      <w:color w:val="000000"/>
                      <w:sz w:val="24"/>
                      <w:szCs w:val="24"/>
                    </w:rPr>
                  </w:rPrChange>
                </w:rPr>
                <w:delText> </w:delText>
              </w:r>
            </w:del>
          </w:p>
        </w:tc>
      </w:tr>
      <w:tr w:rsidR="0009147F" w:rsidRPr="00CB7562" w:rsidDel="00AC29C2" w:rsidTr="00C35390">
        <w:trPr>
          <w:trHeight w:val="360"/>
          <w:jc w:val="center"/>
          <w:del w:id="1369" w:author="Adam" w:date="2016-11-29T13:12:00Z"/>
        </w:trPr>
        <w:tc>
          <w:tcPr>
            <w:tcW w:w="4703"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C35390">
            <w:pPr>
              <w:spacing w:after="0" w:line="240" w:lineRule="auto"/>
              <w:rPr>
                <w:del w:id="1370" w:author="Adam" w:date="2016-11-29T13:12:00Z"/>
                <w:rFonts w:ascii="Arial" w:hAnsi="Arial" w:cs="Arial"/>
                <w:color w:val="000000"/>
                <w:sz w:val="24"/>
                <w:szCs w:val="24"/>
                <w:highlight w:val="yellow"/>
                <w:rPrChange w:id="1371" w:author="Adam" w:date="2016-11-28T20:28:00Z">
                  <w:rPr>
                    <w:del w:id="1372" w:author="Adam" w:date="2016-11-29T13:12:00Z"/>
                    <w:rFonts w:ascii="Arial" w:hAnsi="Arial" w:cs="Arial"/>
                    <w:color w:val="000000"/>
                    <w:sz w:val="24"/>
                    <w:szCs w:val="24"/>
                  </w:rPr>
                </w:rPrChange>
              </w:rPr>
            </w:pPr>
            <w:del w:id="1373" w:author="Adam" w:date="2016-11-29T13:12:00Z">
              <w:r w:rsidRPr="00CB7562" w:rsidDel="00AC29C2">
                <w:rPr>
                  <w:rFonts w:ascii="Arial" w:hAnsi="Arial" w:cs="Arial"/>
                  <w:color w:val="000000"/>
                  <w:sz w:val="24"/>
                  <w:szCs w:val="24"/>
                  <w:highlight w:val="yellow"/>
                  <w:rPrChange w:id="1374" w:author="Adam" w:date="2016-11-28T20:28:00Z">
                    <w:rPr>
                      <w:rFonts w:ascii="Arial" w:hAnsi="Arial" w:cs="Arial"/>
                      <w:color w:val="000000"/>
                      <w:sz w:val="24"/>
                      <w:szCs w:val="24"/>
                    </w:rPr>
                  </w:rPrChange>
                </w:rPr>
                <w:delText>Torque Máximo (Nm)</w:delText>
              </w:r>
            </w:del>
          </w:p>
        </w:tc>
        <w:tc>
          <w:tcPr>
            <w:tcW w:w="1177" w:type="dxa"/>
            <w:tcBorders>
              <w:top w:val="nil"/>
              <w:left w:val="nil"/>
              <w:bottom w:val="single" w:sz="4" w:space="0" w:color="002060"/>
              <w:right w:val="single" w:sz="4" w:space="0" w:color="002060"/>
            </w:tcBorders>
            <w:noWrap/>
            <w:vAlign w:val="bottom"/>
          </w:tcPr>
          <w:p w:rsidR="0009147F" w:rsidRPr="00CB7562" w:rsidDel="00AC29C2" w:rsidRDefault="0009147F" w:rsidP="00C35390">
            <w:pPr>
              <w:spacing w:after="0" w:line="240" w:lineRule="auto"/>
              <w:jc w:val="center"/>
              <w:rPr>
                <w:del w:id="1375" w:author="Adam" w:date="2016-11-29T13:12:00Z"/>
                <w:rFonts w:ascii="Arial" w:hAnsi="Arial" w:cs="Arial"/>
                <w:color w:val="000000"/>
                <w:sz w:val="24"/>
                <w:szCs w:val="24"/>
                <w:highlight w:val="yellow"/>
                <w:rPrChange w:id="1376" w:author="Adam" w:date="2016-11-28T20:28:00Z">
                  <w:rPr>
                    <w:del w:id="1377" w:author="Adam" w:date="2016-11-29T13:12:00Z"/>
                    <w:rFonts w:ascii="Arial" w:hAnsi="Arial" w:cs="Arial"/>
                    <w:color w:val="000000"/>
                    <w:sz w:val="24"/>
                    <w:szCs w:val="24"/>
                  </w:rPr>
                </w:rPrChange>
              </w:rPr>
            </w:pPr>
            <w:del w:id="1378" w:author="Adam" w:date="2016-11-29T13:12:00Z">
              <w:r w:rsidRPr="00CB7562" w:rsidDel="00AC29C2">
                <w:rPr>
                  <w:rFonts w:ascii="Arial" w:hAnsi="Arial" w:cs="Arial"/>
                  <w:color w:val="000000"/>
                  <w:sz w:val="24"/>
                  <w:szCs w:val="24"/>
                  <w:highlight w:val="yellow"/>
                  <w:rPrChange w:id="1379" w:author="Adam" w:date="2016-11-28T20:28:00Z">
                    <w:rPr>
                      <w:rFonts w:ascii="Arial" w:hAnsi="Arial" w:cs="Arial"/>
                      <w:color w:val="000000"/>
                      <w:sz w:val="24"/>
                      <w:szCs w:val="24"/>
                    </w:rPr>
                  </w:rPrChange>
                </w:rPr>
                <w:delText> </w:delText>
              </w:r>
            </w:del>
          </w:p>
        </w:tc>
      </w:tr>
      <w:tr w:rsidR="0009147F" w:rsidRPr="00CB7562" w:rsidDel="00AC29C2" w:rsidTr="00C35390">
        <w:trPr>
          <w:trHeight w:val="360"/>
          <w:jc w:val="center"/>
          <w:del w:id="1380" w:author="Adam" w:date="2016-11-29T13:12:00Z"/>
        </w:trPr>
        <w:tc>
          <w:tcPr>
            <w:tcW w:w="4703"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C35390">
            <w:pPr>
              <w:spacing w:after="0" w:line="240" w:lineRule="auto"/>
              <w:rPr>
                <w:del w:id="1381" w:author="Adam" w:date="2016-11-29T13:12:00Z"/>
                <w:rFonts w:ascii="Arial" w:hAnsi="Arial" w:cs="Arial"/>
                <w:color w:val="000000"/>
                <w:sz w:val="24"/>
                <w:szCs w:val="24"/>
                <w:highlight w:val="yellow"/>
                <w:rPrChange w:id="1382" w:author="Adam" w:date="2016-11-28T20:28:00Z">
                  <w:rPr>
                    <w:del w:id="1383" w:author="Adam" w:date="2016-11-29T13:12:00Z"/>
                    <w:rFonts w:ascii="Arial" w:hAnsi="Arial" w:cs="Arial"/>
                    <w:color w:val="000000"/>
                    <w:sz w:val="24"/>
                    <w:szCs w:val="24"/>
                  </w:rPr>
                </w:rPrChange>
              </w:rPr>
            </w:pPr>
            <w:del w:id="1384" w:author="Adam" w:date="2016-11-29T13:12:00Z">
              <w:r w:rsidRPr="00CB7562" w:rsidDel="00AC29C2">
                <w:rPr>
                  <w:rFonts w:ascii="Arial" w:hAnsi="Arial" w:cs="Arial"/>
                  <w:color w:val="000000"/>
                  <w:sz w:val="24"/>
                  <w:szCs w:val="24"/>
                  <w:highlight w:val="yellow"/>
                  <w:rPrChange w:id="1385" w:author="Adam" w:date="2016-11-28T20:28:00Z">
                    <w:rPr>
                      <w:rFonts w:ascii="Arial" w:hAnsi="Arial" w:cs="Arial"/>
                      <w:color w:val="000000"/>
                      <w:sz w:val="24"/>
                      <w:szCs w:val="24"/>
                    </w:rPr>
                  </w:rPrChange>
                </w:rPr>
                <w:delText xml:space="preserve">Escala de Redução </w:delText>
              </w:r>
            </w:del>
          </w:p>
        </w:tc>
        <w:tc>
          <w:tcPr>
            <w:tcW w:w="1177" w:type="dxa"/>
            <w:tcBorders>
              <w:top w:val="nil"/>
              <w:left w:val="nil"/>
              <w:bottom w:val="single" w:sz="4" w:space="0" w:color="002060"/>
              <w:right w:val="single" w:sz="4" w:space="0" w:color="002060"/>
            </w:tcBorders>
            <w:noWrap/>
            <w:vAlign w:val="bottom"/>
          </w:tcPr>
          <w:p w:rsidR="0009147F" w:rsidRPr="00CB7562" w:rsidDel="00AC29C2" w:rsidRDefault="0009147F">
            <w:pPr>
              <w:keepNext/>
              <w:spacing w:after="0" w:line="240" w:lineRule="auto"/>
              <w:jc w:val="center"/>
              <w:rPr>
                <w:del w:id="1386" w:author="Adam" w:date="2016-11-29T13:12:00Z"/>
                <w:rFonts w:ascii="Arial" w:hAnsi="Arial" w:cs="Arial"/>
                <w:color w:val="000000"/>
                <w:sz w:val="24"/>
                <w:szCs w:val="24"/>
                <w:highlight w:val="yellow"/>
                <w:rPrChange w:id="1387" w:author="Adam" w:date="2016-11-28T20:28:00Z">
                  <w:rPr>
                    <w:del w:id="1388" w:author="Adam" w:date="2016-11-29T13:12:00Z"/>
                    <w:rFonts w:ascii="Arial" w:hAnsi="Arial" w:cs="Arial"/>
                    <w:color w:val="000000"/>
                    <w:sz w:val="24"/>
                    <w:szCs w:val="24"/>
                  </w:rPr>
                </w:rPrChange>
              </w:rPr>
              <w:pPrChange w:id="1389" w:author="Adam" w:date="2016-11-29T09:58:00Z">
                <w:pPr>
                  <w:spacing w:after="0" w:line="240" w:lineRule="auto"/>
                  <w:jc w:val="center"/>
                </w:pPr>
              </w:pPrChange>
            </w:pPr>
            <w:del w:id="1390" w:author="Adam" w:date="2016-11-29T13:12:00Z">
              <w:r w:rsidRPr="00CB7562" w:rsidDel="00AC29C2">
                <w:rPr>
                  <w:rFonts w:ascii="Arial" w:hAnsi="Arial" w:cs="Arial"/>
                  <w:color w:val="000000"/>
                  <w:sz w:val="24"/>
                  <w:szCs w:val="24"/>
                  <w:highlight w:val="yellow"/>
                  <w:rPrChange w:id="1391" w:author="Adam" w:date="2016-11-28T20:28:00Z">
                    <w:rPr>
                      <w:rFonts w:ascii="Arial" w:hAnsi="Arial" w:cs="Arial"/>
                      <w:color w:val="000000"/>
                      <w:sz w:val="24"/>
                      <w:szCs w:val="24"/>
                    </w:rPr>
                  </w:rPrChange>
                </w:rPr>
                <w:delText>298:1</w:delText>
              </w:r>
            </w:del>
          </w:p>
        </w:tc>
      </w:tr>
    </w:tbl>
    <w:p w:rsidR="0009147F" w:rsidRPr="00774FAB" w:rsidDel="000E72C3" w:rsidRDefault="0009147F">
      <w:pPr>
        <w:pStyle w:val="Legenda"/>
        <w:rPr>
          <w:del w:id="1392" w:author="Adam" w:date="2016-11-29T09:58:00Z"/>
        </w:rPr>
        <w:pPrChange w:id="1393" w:author="Adam" w:date="2016-11-29T12:31:00Z">
          <w:pPr>
            <w:pStyle w:val="SemEspaamento"/>
            <w:jc w:val="center"/>
          </w:pPr>
        </w:pPrChange>
      </w:pPr>
    </w:p>
    <w:p w:rsidR="0009147F" w:rsidRPr="00774FAB" w:rsidDel="000E72C3" w:rsidRDefault="0009147F">
      <w:pPr>
        <w:pStyle w:val="Legenda"/>
        <w:rPr>
          <w:del w:id="1394" w:author="Adam" w:date="2016-11-29T09:58:00Z"/>
        </w:rPr>
        <w:pPrChange w:id="1395" w:author="Adam" w:date="2016-11-29T12:31:00Z">
          <w:pPr>
            <w:pStyle w:val="SemEspaamento"/>
            <w:jc w:val="center"/>
          </w:pPr>
        </w:pPrChange>
      </w:pPr>
      <w:del w:id="1396" w:author="Adam" w:date="2016-11-29T09:58:00Z">
        <w:r w:rsidRPr="00774FAB" w:rsidDel="000E72C3">
          <w:delText>Tabela 4: Dados da Placa Motor N</w:delText>
        </w:r>
        <w:r w:rsidRPr="000E72C3" w:rsidDel="000E72C3">
          <w:rPr>
            <w:rPrChange w:id="1397" w:author="Adam" w:date="2016-11-29T09:59:00Z">
              <w:rPr>
                <w:rFonts w:ascii="Arial" w:hAnsi="Arial" w:cs="Arial"/>
                <w:sz w:val="20"/>
                <w:szCs w:val="20"/>
                <w:vertAlign w:val="subscript"/>
              </w:rPr>
            </w:rPrChange>
          </w:rPr>
          <w:delText>20</w:delText>
        </w:r>
        <w:r w:rsidRPr="00774FAB" w:rsidDel="000E72C3">
          <w:delText xml:space="preserve"> da Polulu</w:delText>
        </w:r>
      </w:del>
    </w:p>
    <w:p w:rsidR="0009147F" w:rsidRPr="00774FAB" w:rsidDel="00AC29C2" w:rsidRDefault="0009147F">
      <w:pPr>
        <w:pStyle w:val="Legenda"/>
        <w:rPr>
          <w:del w:id="1398" w:author="Adam" w:date="2016-11-29T13:12:00Z"/>
        </w:rPr>
        <w:pPrChange w:id="1399" w:author="Adam" w:date="2016-11-29T12:31:00Z">
          <w:pPr>
            <w:pStyle w:val="SemEspaamento"/>
            <w:jc w:val="center"/>
          </w:pPr>
        </w:pPrChange>
      </w:pPr>
      <w:del w:id="1400" w:author="Adam" w:date="2016-11-29T13:12:00Z">
        <w:r w:rsidRPr="00774FAB" w:rsidDel="00AC29C2">
          <w:delText>(fonte: do autor)</w:delText>
        </w:r>
      </w:del>
    </w:p>
    <w:p w:rsidR="0009147F" w:rsidDel="0015699D" w:rsidRDefault="0009147F">
      <w:pPr>
        <w:pStyle w:val="Ttulo2"/>
        <w:rPr>
          <w:del w:id="1401" w:author="Adam" w:date="2016-11-29T12:02:00Z"/>
        </w:rPr>
      </w:pPr>
      <w:bookmarkStart w:id="1402" w:name="_Toc468184174"/>
      <w:bookmarkStart w:id="1403" w:name="_Toc463899400"/>
      <w:bookmarkEnd w:id="1402"/>
    </w:p>
    <w:p w:rsidR="0015699D" w:rsidRDefault="0015699D" w:rsidP="00F50ACA">
      <w:pPr>
        <w:pStyle w:val="Ttulo2"/>
        <w:rPr>
          <w:ins w:id="1404" w:author="Adam" w:date="2016-11-29T12:02:00Z"/>
        </w:rPr>
      </w:pPr>
      <w:bookmarkStart w:id="1405" w:name="_Toc466010556"/>
      <w:bookmarkStart w:id="1406" w:name="_Toc466021406"/>
      <w:bookmarkStart w:id="1407" w:name="_Toc468184175"/>
    </w:p>
    <w:p w:rsidR="0009147F" w:rsidRPr="008D32FF" w:rsidRDefault="0009147F" w:rsidP="00F50ACA">
      <w:pPr>
        <w:pStyle w:val="Ttulo2"/>
      </w:pPr>
      <w:r w:rsidRPr="008D32FF">
        <w:t>2.5</w:t>
      </w:r>
      <w:r w:rsidRPr="008D32FF">
        <w:tab/>
        <w:t>Regulador de Tensão</w:t>
      </w:r>
      <w:bookmarkEnd w:id="1403"/>
      <w:bookmarkEnd w:id="1405"/>
      <w:bookmarkEnd w:id="1406"/>
      <w:bookmarkEnd w:id="1407"/>
    </w:p>
    <w:p w:rsidR="0009147F" w:rsidRDefault="0009147F" w:rsidP="00F81B53">
      <w:pPr>
        <w:spacing w:line="360" w:lineRule="auto"/>
        <w:jc w:val="both"/>
        <w:rPr>
          <w:rFonts w:ascii="Arial" w:hAnsi="Arial" w:cs="Arial"/>
          <w:sz w:val="24"/>
          <w:szCs w:val="24"/>
          <w:lang w:eastAsia="pt-BR"/>
        </w:rPr>
      </w:pPr>
    </w:p>
    <w:p w:rsidR="0009147F" w:rsidRDefault="0009147F" w:rsidP="007A6111">
      <w:pPr>
        <w:spacing w:line="360" w:lineRule="auto"/>
        <w:ind w:firstLine="708"/>
        <w:jc w:val="both"/>
        <w:rPr>
          <w:rFonts w:ascii="Arial" w:hAnsi="Arial" w:cs="Arial"/>
          <w:color w:val="333333"/>
          <w:sz w:val="16"/>
          <w:szCs w:val="16"/>
          <w:shd w:val="clear" w:color="auto" w:fill="FFFFFF"/>
        </w:rPr>
      </w:pPr>
      <w:bookmarkStart w:id="1408" w:name="_Toc463899401"/>
      <w:r>
        <w:rPr>
          <w:rFonts w:ascii="Arial" w:hAnsi="Arial" w:cs="Arial"/>
          <w:sz w:val="24"/>
          <w:szCs w:val="24"/>
        </w:rPr>
        <w:t xml:space="preserve">Segundo BOYLESTAD (2004) </w:t>
      </w:r>
      <w:r w:rsidRPr="008C7865">
        <w:rPr>
          <w:rFonts w:ascii="Arial" w:hAnsi="Arial" w:cs="Arial"/>
          <w:sz w:val="24"/>
          <w:szCs w:val="24"/>
          <w:highlight w:val="yellow"/>
        </w:rPr>
        <w:t>[</w:t>
      </w:r>
      <w:r>
        <w:rPr>
          <w:rFonts w:ascii="Arial" w:hAnsi="Arial" w:cs="Arial"/>
          <w:sz w:val="24"/>
          <w:szCs w:val="24"/>
          <w:highlight w:val="yellow"/>
        </w:rPr>
        <w:t>18</w:t>
      </w:r>
      <w:r w:rsidRPr="008C7865">
        <w:rPr>
          <w:rFonts w:ascii="Arial" w:hAnsi="Arial" w:cs="Arial"/>
          <w:sz w:val="24"/>
          <w:szCs w:val="24"/>
          <w:highlight w:val="yellow"/>
        </w:rPr>
        <w:t>]</w:t>
      </w:r>
      <w:r>
        <w:rPr>
          <w:rFonts w:ascii="Arial" w:hAnsi="Arial" w:cs="Arial"/>
          <w:sz w:val="24"/>
          <w:szCs w:val="24"/>
        </w:rPr>
        <w:t xml:space="preserve"> reguladores de tensão são utilizados para obtenção de um sinal regulado na saída de acordo com as necessidades do circuito, </w:t>
      </w:r>
      <w:r>
        <w:rPr>
          <w:rFonts w:ascii="Arial" w:hAnsi="Arial" w:cs="Arial"/>
          <w:sz w:val="24"/>
          <w:szCs w:val="24"/>
        </w:rPr>
        <w:lastRenderedPageBreak/>
        <w:t xml:space="preserve">ou seja, a partir de uma tensão de entrada retificada, filtra-se essa tensão, e apresentará uma tensão de saída desejável, quanto mais constante a tensão de saída, melhor foi o processo de filtragem. </w:t>
      </w:r>
    </w:p>
    <w:p w:rsidR="0009147F" w:rsidRPr="008D32FF" w:rsidRDefault="0009147F" w:rsidP="00190E4A">
      <w:pPr>
        <w:pStyle w:val="Ttulo3"/>
      </w:pPr>
      <w:bookmarkStart w:id="1409" w:name="_Toc466010557"/>
      <w:bookmarkStart w:id="1410" w:name="_Toc466021407"/>
      <w:bookmarkStart w:id="1411" w:name="_Toc468184176"/>
      <w:r w:rsidRPr="008D32FF">
        <w:t>2.5.1</w:t>
      </w:r>
      <w:r w:rsidRPr="008D32FF">
        <w:tab/>
        <w:t>Regulação de tensão a transistor</w:t>
      </w:r>
      <w:bookmarkEnd w:id="1409"/>
      <w:bookmarkEnd w:id="1410"/>
      <w:bookmarkEnd w:id="1411"/>
    </w:p>
    <w:p w:rsidR="0009147F" w:rsidRDefault="0009147F" w:rsidP="008C7865">
      <w:pPr>
        <w:rPr>
          <w:lang w:eastAsia="pt-BR"/>
        </w:rPr>
      </w:pPr>
    </w:p>
    <w:p w:rsidR="0009147F" w:rsidRPr="00231E34" w:rsidRDefault="0009147F" w:rsidP="008C7865">
      <w:pPr>
        <w:spacing w:line="360" w:lineRule="auto"/>
        <w:jc w:val="both"/>
        <w:rPr>
          <w:rFonts w:ascii="Arial" w:hAnsi="Arial" w:cs="Arial"/>
          <w:sz w:val="24"/>
          <w:szCs w:val="24"/>
          <w:lang w:eastAsia="pt-BR"/>
        </w:rPr>
      </w:pPr>
      <w:r w:rsidRPr="00231E34">
        <w:rPr>
          <w:rFonts w:ascii="Arial" w:hAnsi="Arial" w:cs="Arial"/>
          <w:sz w:val="24"/>
          <w:szCs w:val="24"/>
          <w:lang w:eastAsia="pt-BR"/>
        </w:rPr>
        <w:tab/>
        <w:t xml:space="preserve">Encontram-se dois tipos de reguladores de tensão a transistor. O Regulador de Tensão Série e o Regulador de Tensão Paralelo, ambos com o objetivo de oferecer uma tensão de saída regulada. </w:t>
      </w:r>
    </w:p>
    <w:p w:rsidR="0009147F" w:rsidRDefault="0009147F" w:rsidP="008C7865">
      <w:pPr>
        <w:spacing w:line="360" w:lineRule="auto"/>
        <w:jc w:val="both"/>
        <w:rPr>
          <w:rFonts w:ascii="Arial" w:hAnsi="Arial" w:cs="Arial"/>
          <w:sz w:val="24"/>
          <w:szCs w:val="24"/>
          <w:lang w:eastAsia="pt-BR"/>
        </w:rPr>
      </w:pPr>
      <w:r>
        <w:rPr>
          <w:rFonts w:ascii="Arial" w:hAnsi="Arial" w:cs="Arial"/>
          <w:sz w:val="24"/>
          <w:szCs w:val="24"/>
          <w:lang w:eastAsia="pt-BR"/>
        </w:rPr>
        <w:tab/>
        <w:t>No</w:t>
      </w:r>
      <w:r w:rsidRPr="00231E34">
        <w:rPr>
          <w:rFonts w:ascii="Arial" w:hAnsi="Arial" w:cs="Arial"/>
          <w:sz w:val="24"/>
          <w:szCs w:val="24"/>
          <w:lang w:eastAsia="pt-BR"/>
        </w:rPr>
        <w:t xml:space="preserve"> Regulador de Tensão Série a carga está em série com o transistor</w:t>
      </w:r>
      <w:r>
        <w:rPr>
          <w:rFonts w:ascii="Arial" w:hAnsi="Arial" w:cs="Arial"/>
          <w:sz w:val="24"/>
          <w:szCs w:val="24"/>
          <w:lang w:eastAsia="pt-BR"/>
        </w:rPr>
        <w:t>, estes componentes controlam a quantidade de tensão que será fornecida a saída. Caso a tensão de saída aumente, o circuito comparador verificará de acordo com a referência e emitirá um sinal que fará com que o controlador diminua a tensão de saída. Caso a tensão de saída diminua o circuito comparador fará o contrário, emitirá um sinal e fará com que o controlador aumente a tensão na saída. Conforme</w:t>
      </w:r>
      <w:ins w:id="1412" w:author="Adam" w:date="2016-11-28T20:42:00Z">
        <w:r w:rsidR="001E0C2C">
          <w:rPr>
            <w:rFonts w:ascii="Arial" w:hAnsi="Arial" w:cs="Arial"/>
            <w:sz w:val="24"/>
            <w:szCs w:val="24"/>
            <w:lang w:eastAsia="pt-BR"/>
          </w:rPr>
          <w:t xml:space="preserve"> </w:t>
        </w:r>
      </w:ins>
      <w:del w:id="1413" w:author="Adam" w:date="2016-11-28T20:40:00Z">
        <w:r w:rsidDel="00F769AC">
          <w:rPr>
            <w:rFonts w:ascii="Arial" w:hAnsi="Arial" w:cs="Arial"/>
            <w:sz w:val="24"/>
            <w:szCs w:val="24"/>
            <w:lang w:eastAsia="pt-BR"/>
          </w:rPr>
          <w:delText xml:space="preserve"> figura 9</w:delText>
        </w:r>
      </w:del>
      <w:ins w:id="1414" w:author="Adam" w:date="2016-11-28T20:42:00Z">
        <w:r w:rsidR="001E0C2C">
          <w:rPr>
            <w:rFonts w:ascii="Arial" w:hAnsi="Arial" w:cs="Arial"/>
            <w:sz w:val="24"/>
            <w:szCs w:val="24"/>
            <w:lang w:eastAsia="pt-BR"/>
          </w:rPr>
          <w:fldChar w:fldCharType="begin"/>
        </w:r>
        <w:r w:rsidR="001E0C2C">
          <w:rPr>
            <w:rFonts w:ascii="Arial" w:hAnsi="Arial" w:cs="Arial"/>
            <w:sz w:val="24"/>
            <w:szCs w:val="24"/>
            <w:lang w:eastAsia="pt-BR"/>
          </w:rPr>
          <w:instrText xml:space="preserve"> REF _Ref468129101 \h </w:instrText>
        </w:r>
      </w:ins>
      <w:r w:rsidR="001E0C2C">
        <w:rPr>
          <w:rFonts w:ascii="Arial" w:hAnsi="Arial" w:cs="Arial"/>
          <w:sz w:val="24"/>
          <w:szCs w:val="24"/>
          <w:lang w:eastAsia="pt-BR"/>
        </w:rPr>
        <w:instrText xml:space="preserve"> \* MERGEFORMAT </w:instrText>
      </w:r>
      <w:r w:rsidR="001E0C2C">
        <w:rPr>
          <w:rFonts w:ascii="Arial" w:hAnsi="Arial" w:cs="Arial"/>
          <w:sz w:val="24"/>
          <w:szCs w:val="24"/>
          <w:lang w:eastAsia="pt-BR"/>
        </w:rPr>
      </w:r>
      <w:r w:rsidR="001E0C2C">
        <w:rPr>
          <w:rFonts w:ascii="Arial" w:hAnsi="Arial" w:cs="Arial"/>
          <w:sz w:val="24"/>
          <w:szCs w:val="24"/>
          <w:lang w:eastAsia="pt-BR"/>
        </w:rPr>
        <w:fldChar w:fldCharType="separate"/>
      </w:r>
      <w:ins w:id="1415" w:author="Adam" w:date="2016-11-29T13:06:00Z">
        <w:r w:rsidR="00AC29C2" w:rsidRPr="00AC29C2">
          <w:rPr>
            <w:rFonts w:ascii="Arial" w:hAnsi="Arial" w:cs="Arial"/>
            <w:sz w:val="24"/>
            <w:szCs w:val="24"/>
            <w:lang w:eastAsia="pt-BR"/>
            <w:rPrChange w:id="1416" w:author="Adam" w:date="2016-11-29T13:06:00Z">
              <w:rPr/>
            </w:rPrChange>
          </w:rPr>
          <w:t xml:space="preserve">Figura </w:t>
        </w:r>
        <w:r w:rsidR="00AC29C2" w:rsidRPr="00AC29C2">
          <w:rPr>
            <w:rFonts w:ascii="Arial" w:hAnsi="Arial" w:cs="Arial"/>
            <w:sz w:val="24"/>
            <w:szCs w:val="24"/>
            <w:lang w:eastAsia="pt-BR"/>
            <w:rPrChange w:id="1417" w:author="Adam" w:date="2016-11-29T13:06:00Z">
              <w:rPr>
                <w:noProof/>
              </w:rPr>
            </w:rPrChange>
          </w:rPr>
          <w:t>10</w:t>
        </w:r>
      </w:ins>
      <w:ins w:id="1418" w:author="Adam" w:date="2016-11-28T20:42:00Z">
        <w:r w:rsidR="001E0C2C">
          <w:rPr>
            <w:rFonts w:ascii="Arial" w:hAnsi="Arial" w:cs="Arial"/>
            <w:sz w:val="24"/>
            <w:szCs w:val="24"/>
            <w:lang w:eastAsia="pt-BR"/>
          </w:rPr>
          <w:fldChar w:fldCharType="end"/>
        </w:r>
      </w:ins>
      <w:r>
        <w:rPr>
          <w:rFonts w:ascii="Arial" w:hAnsi="Arial" w:cs="Arial"/>
          <w:sz w:val="24"/>
          <w:szCs w:val="24"/>
          <w:lang w:eastAsia="pt-BR"/>
        </w:rPr>
        <w:t xml:space="preserve">, o elemento responsável por aumentar ou diminuir a tensão na saída é o transistor </w:t>
      </w:r>
      <w:r w:rsidRPr="00231E34">
        <w:rPr>
          <w:rFonts w:ascii="Arial" w:hAnsi="Arial" w:cs="Arial"/>
          <w:i/>
          <w:sz w:val="24"/>
          <w:szCs w:val="24"/>
          <w:lang w:eastAsia="pt-BR"/>
        </w:rPr>
        <w:t>Q</w:t>
      </w:r>
      <w:r w:rsidRPr="00FD7E94">
        <w:rPr>
          <w:rFonts w:ascii="Arial" w:hAnsi="Arial" w:cs="Arial"/>
          <w:i/>
          <w:sz w:val="24"/>
          <w:szCs w:val="24"/>
          <w:vertAlign w:val="subscript"/>
          <w:lang w:eastAsia="pt-BR"/>
        </w:rPr>
        <w:t>1</w:t>
      </w:r>
      <w:r w:rsidRPr="00637949">
        <w:rPr>
          <w:rFonts w:ascii="Arial" w:hAnsi="Arial" w:cs="Arial"/>
          <w:sz w:val="24"/>
          <w:szCs w:val="24"/>
          <w:lang w:eastAsia="pt-BR"/>
        </w:rPr>
        <w:t>, através do aumen</w:t>
      </w:r>
      <w:r>
        <w:rPr>
          <w:rFonts w:ascii="Arial" w:hAnsi="Arial" w:cs="Arial"/>
          <w:sz w:val="24"/>
          <w:szCs w:val="24"/>
          <w:lang w:eastAsia="pt-BR"/>
        </w:rPr>
        <w:t>to ou diminuição da tensão base-</w:t>
      </w:r>
      <w:r w:rsidRPr="00637949">
        <w:rPr>
          <w:rFonts w:ascii="Arial" w:hAnsi="Arial" w:cs="Arial"/>
          <w:sz w:val="24"/>
          <w:szCs w:val="24"/>
          <w:lang w:eastAsia="pt-BR"/>
        </w:rPr>
        <w:t>emissor</w:t>
      </w:r>
      <w:r>
        <w:rPr>
          <w:rFonts w:ascii="Arial" w:hAnsi="Arial" w:cs="Arial"/>
          <w:sz w:val="24"/>
          <w:szCs w:val="24"/>
          <w:lang w:eastAsia="pt-BR"/>
        </w:rPr>
        <w:t xml:space="preserve">, a tensão de referência será obtida através do Diodo </w:t>
      </w:r>
      <w:proofErr w:type="gramStart"/>
      <w:r>
        <w:rPr>
          <w:rFonts w:ascii="Arial" w:hAnsi="Arial" w:cs="Arial"/>
          <w:sz w:val="24"/>
          <w:szCs w:val="24"/>
          <w:lang w:eastAsia="pt-BR"/>
        </w:rPr>
        <w:t xml:space="preserve">Zener </w:t>
      </w:r>
      <w:del w:id="1419" w:author="Adam" w:date="2016-11-28T20:43:00Z">
        <w:r w:rsidDel="001E0C2C">
          <w:rPr>
            <w:rFonts w:ascii="Arial" w:hAnsi="Arial" w:cs="Arial"/>
            <w:sz w:val="24"/>
            <w:szCs w:val="24"/>
            <w:lang w:eastAsia="pt-BR"/>
          </w:rPr>
          <w:delText>(</w:delText>
        </w:r>
        <w:r w:rsidRPr="00637949" w:rsidDel="001E0C2C">
          <w:rPr>
            <w:rFonts w:ascii="Arial" w:hAnsi="Arial" w:cs="Arial"/>
            <w:i/>
            <w:sz w:val="24"/>
            <w:szCs w:val="24"/>
            <w:lang w:eastAsia="pt-BR"/>
          </w:rPr>
          <w:delText>V</w:delText>
        </w:r>
        <w:r w:rsidRPr="00FD7E94" w:rsidDel="001E0C2C">
          <w:rPr>
            <w:rFonts w:ascii="Arial" w:hAnsi="Arial" w:cs="Arial"/>
            <w:i/>
            <w:sz w:val="24"/>
            <w:szCs w:val="24"/>
            <w:vertAlign w:val="subscript"/>
            <w:lang w:eastAsia="pt-BR"/>
          </w:rPr>
          <w:delText>z</w:delText>
        </w:r>
      </w:del>
      <m:oMath>
        <m:d>
          <m:dPr>
            <m:ctrlPr>
              <w:ins w:id="1420" w:author="Adam" w:date="2016-11-28T20:43:00Z">
                <w:rPr>
                  <w:rFonts w:ascii="Cambria Math" w:hAnsi="Cambria Math" w:cs="Arial"/>
                  <w:i/>
                  <w:sz w:val="24"/>
                  <w:szCs w:val="24"/>
                  <w:vertAlign w:val="subscript"/>
                  <w:lang w:eastAsia="pt-BR"/>
                </w:rPr>
              </w:ins>
            </m:ctrlPr>
          </m:dPr>
          <m:e>
            <m:sSub>
              <m:sSubPr>
                <m:ctrlPr>
                  <w:ins w:id="1421" w:author="Adam" w:date="2016-11-28T20:43:00Z">
                    <w:rPr>
                      <w:rFonts w:ascii="Cambria Math" w:hAnsi="Cambria Math" w:cs="Arial"/>
                      <w:i/>
                      <w:sz w:val="24"/>
                      <w:szCs w:val="24"/>
                      <w:vertAlign w:val="subscript"/>
                      <w:lang w:eastAsia="pt-BR"/>
                    </w:rPr>
                  </w:ins>
                </m:ctrlPr>
              </m:sSubPr>
              <m:e>
                <m:r>
                  <w:ins w:id="1422" w:author="Adam" w:date="2016-11-28T20:43:00Z">
                    <w:rPr>
                      <w:rFonts w:ascii="Cambria Math" w:hAnsi="Cambria Math" w:cs="Arial"/>
                      <w:sz w:val="24"/>
                      <w:szCs w:val="24"/>
                      <w:vertAlign w:val="subscript"/>
                      <w:lang w:eastAsia="pt-BR"/>
                    </w:rPr>
                    <m:t>V</m:t>
                  </w:ins>
                </m:r>
              </m:e>
              <m:sub>
                <m:r>
                  <w:ins w:id="1423" w:author="Adam" w:date="2016-11-28T20:43:00Z">
                    <w:rPr>
                      <w:rFonts w:ascii="Cambria Math" w:hAnsi="Cambria Math" w:cs="Arial"/>
                      <w:sz w:val="24"/>
                      <w:szCs w:val="24"/>
                      <w:vertAlign w:val="subscript"/>
                      <w:lang w:eastAsia="pt-BR"/>
                    </w:rPr>
                    <m:t>Z</m:t>
                  </w:ins>
                </m:r>
              </m:sub>
            </m:sSub>
          </m:e>
        </m:d>
      </m:oMath>
      <w:del w:id="1424" w:author="Adam" w:date="2016-11-28T20:43:00Z">
        <w:r w:rsidDel="001E0C2C">
          <w:rPr>
            <w:rFonts w:ascii="Arial" w:hAnsi="Arial" w:cs="Arial"/>
            <w:sz w:val="24"/>
            <w:szCs w:val="24"/>
            <w:lang w:eastAsia="pt-BR"/>
          </w:rPr>
          <w:delText>)</w:delText>
        </w:r>
      </w:del>
      <w:r>
        <w:rPr>
          <w:rFonts w:ascii="Arial" w:hAnsi="Arial" w:cs="Arial"/>
          <w:sz w:val="24"/>
          <w:szCs w:val="24"/>
          <w:lang w:eastAsia="pt-BR"/>
        </w:rPr>
        <w:t>.</w:t>
      </w:r>
      <w:proofErr w:type="gramEnd"/>
      <w:r>
        <w:rPr>
          <w:rFonts w:ascii="Arial" w:hAnsi="Arial" w:cs="Arial"/>
          <w:sz w:val="24"/>
          <w:szCs w:val="24"/>
          <w:lang w:eastAsia="pt-BR"/>
        </w:rPr>
        <w:t xml:space="preserve"> </w:t>
      </w:r>
    </w:p>
    <w:p w:rsidR="007A6111" w:rsidRPr="007A6111" w:rsidRDefault="007A6111" w:rsidP="008C7865">
      <w:pPr>
        <w:spacing w:line="360" w:lineRule="auto"/>
        <w:jc w:val="both"/>
        <w:rPr>
          <w:rFonts w:ascii="Arial" w:hAnsi="Arial" w:cs="Arial"/>
          <w:color w:val="FF0000"/>
          <w:sz w:val="24"/>
          <w:szCs w:val="24"/>
          <w:lang w:eastAsia="pt-BR"/>
        </w:rPr>
      </w:pPr>
      <w:del w:id="1425" w:author="Adam" w:date="2016-11-28T20:40:00Z">
        <w:r w:rsidRPr="007A6111" w:rsidDel="00F769AC">
          <w:rPr>
            <w:rFonts w:ascii="Arial" w:hAnsi="Arial" w:cs="Arial"/>
            <w:color w:val="FF0000"/>
            <w:sz w:val="24"/>
            <w:szCs w:val="24"/>
            <w:lang w:eastAsia="pt-BR"/>
          </w:rPr>
          <w:delText>&lt;Pericles reclamou da</w:delText>
        </w:r>
        <w:r w:rsidDel="00F769AC">
          <w:rPr>
            <w:rFonts w:ascii="Arial" w:hAnsi="Arial" w:cs="Arial"/>
            <w:color w:val="FF0000"/>
            <w:sz w:val="24"/>
            <w:szCs w:val="24"/>
            <w:lang w:eastAsia="pt-BR"/>
          </w:rPr>
          <w:delText>s</w:delText>
        </w:r>
        <w:r w:rsidRPr="007A6111" w:rsidDel="00F769AC">
          <w:rPr>
            <w:rFonts w:ascii="Arial" w:hAnsi="Arial" w:cs="Arial"/>
            <w:color w:val="FF0000"/>
            <w:sz w:val="24"/>
            <w:szCs w:val="24"/>
            <w:lang w:eastAsia="pt-BR"/>
          </w:rPr>
          <w:delText xml:space="preserve"> figura</w:delText>
        </w:r>
        <w:r w:rsidDel="00F769AC">
          <w:rPr>
            <w:rFonts w:ascii="Arial" w:hAnsi="Arial" w:cs="Arial"/>
            <w:color w:val="FF0000"/>
            <w:sz w:val="24"/>
            <w:szCs w:val="24"/>
            <w:lang w:eastAsia="pt-BR"/>
          </w:rPr>
          <w:delText>s RT</w:delText>
        </w:r>
        <w:r w:rsidRPr="007A6111" w:rsidDel="00F769AC">
          <w:rPr>
            <w:rFonts w:ascii="Arial" w:hAnsi="Arial" w:cs="Arial"/>
            <w:color w:val="FF0000"/>
            <w:sz w:val="24"/>
            <w:szCs w:val="24"/>
            <w:lang w:eastAsia="pt-BR"/>
          </w:rPr>
          <w:delText xml:space="preserve"> falou que ficaram pequenas</w:delText>
        </w:r>
        <w:r w:rsidR="007445F8" w:rsidDel="00F769AC">
          <w:rPr>
            <w:rFonts w:ascii="Arial" w:hAnsi="Arial" w:cs="Arial"/>
            <w:color w:val="FF0000"/>
            <w:sz w:val="24"/>
            <w:szCs w:val="24"/>
            <w:lang w:eastAsia="pt-BR"/>
          </w:rPr>
          <w:delText xml:space="preserve"> e editar</w:delText>
        </w:r>
        <w:r w:rsidRPr="007A6111" w:rsidDel="00F769AC">
          <w:rPr>
            <w:rFonts w:ascii="Arial" w:hAnsi="Arial" w:cs="Arial"/>
            <w:color w:val="FF0000"/>
            <w:sz w:val="24"/>
            <w:szCs w:val="24"/>
            <w:lang w:eastAsia="pt-BR"/>
          </w:rPr>
          <w:delText>&gt;</w:delText>
        </w:r>
      </w:del>
    </w:p>
    <w:p w:rsidR="00F769AC" w:rsidRDefault="00EC6740">
      <w:pPr>
        <w:keepNext/>
        <w:spacing w:line="360" w:lineRule="auto"/>
        <w:jc w:val="center"/>
        <w:rPr>
          <w:ins w:id="1426" w:author="Adam" w:date="2016-11-28T20:40:00Z"/>
        </w:rPr>
        <w:pPrChange w:id="1427" w:author="Adam" w:date="2016-11-28T20:40:00Z">
          <w:pPr>
            <w:spacing w:line="360" w:lineRule="auto"/>
            <w:jc w:val="center"/>
          </w:pPr>
        </w:pPrChange>
      </w:pPr>
      <w:del w:id="1428" w:author="Adam" w:date="2016-11-28T20:39:00Z">
        <w:r w:rsidDel="003745F6">
          <w:rPr>
            <w:rFonts w:ascii="Arial" w:hAnsi="Arial" w:cs="Arial"/>
            <w:noProof/>
            <w:sz w:val="24"/>
            <w:szCs w:val="24"/>
            <w:lang w:eastAsia="pt-BR"/>
          </w:rPr>
          <w:drawing>
            <wp:inline distT="0" distB="0" distL="0" distR="0" wp14:anchorId="702F2830" wp14:editId="5C25BCEF">
              <wp:extent cx="2799071" cy="1582310"/>
              <wp:effectExtent l="19050" t="0" r="1279" b="0"/>
              <wp:docPr id="1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6295" cy="1586394"/>
                      </a:xfrm>
                      <a:prstGeom prst="rect">
                        <a:avLst/>
                      </a:prstGeom>
                      <a:noFill/>
                      <a:ln>
                        <a:noFill/>
                      </a:ln>
                    </pic:spPr>
                  </pic:pic>
                </a:graphicData>
              </a:graphic>
            </wp:inline>
          </w:drawing>
        </w:r>
      </w:del>
      <w:ins w:id="1429" w:author="Adam" w:date="2016-11-28T20:39:00Z">
        <w:r w:rsidR="003745F6" w:rsidRPr="003745F6">
          <w:rPr>
            <w:noProof/>
            <w:lang w:eastAsia="pt-BR"/>
          </w:rPr>
          <w:t xml:space="preserve"> </w:t>
        </w:r>
        <w:r w:rsidR="003745F6" w:rsidRPr="003745F6">
          <w:rPr>
            <w:rFonts w:ascii="Arial" w:hAnsi="Arial" w:cs="Arial"/>
            <w:noProof/>
            <w:sz w:val="24"/>
            <w:szCs w:val="24"/>
            <w:lang w:eastAsia="pt-BR"/>
          </w:rPr>
          <w:drawing>
            <wp:inline distT="0" distB="0" distL="0" distR="0" wp14:anchorId="2ECE14A3" wp14:editId="32FA75B3">
              <wp:extent cx="2514951" cy="1343212"/>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14951" cy="1343212"/>
                      </a:xfrm>
                      <a:prstGeom prst="rect">
                        <a:avLst/>
                      </a:prstGeom>
                    </pic:spPr>
                  </pic:pic>
                </a:graphicData>
              </a:graphic>
            </wp:inline>
          </w:drawing>
        </w:r>
      </w:ins>
    </w:p>
    <w:p w:rsidR="00F769AC" w:rsidRDefault="00F769AC">
      <w:pPr>
        <w:pStyle w:val="Legenda"/>
        <w:pPrChange w:id="1430" w:author="Adam" w:date="2016-11-29T12:31:00Z">
          <w:pPr>
            <w:pStyle w:val="SemEspaamento"/>
            <w:jc w:val="center"/>
          </w:pPr>
        </w:pPrChange>
      </w:pPr>
      <w:bookmarkStart w:id="1431" w:name="_Ref468129101"/>
      <w:bookmarkStart w:id="1432" w:name="_Toc468179859"/>
      <w:ins w:id="1433" w:author="Adam" w:date="2016-11-28T20:40:00Z">
        <w:r w:rsidRPr="00C30F18">
          <w:t xml:space="preserve">Figura </w:t>
        </w:r>
        <w:r w:rsidRPr="00C30F18">
          <w:fldChar w:fldCharType="begin"/>
        </w:r>
        <w:r w:rsidRPr="00C30F18">
          <w:instrText xml:space="preserve"> SEQ Figura \* ARABIC </w:instrText>
        </w:r>
      </w:ins>
      <w:r w:rsidRPr="00C30F18">
        <w:fldChar w:fldCharType="separate"/>
      </w:r>
      <w:ins w:id="1434" w:author="Adam" w:date="2016-11-29T13:06:00Z">
        <w:r w:rsidR="00AC29C2">
          <w:rPr>
            <w:noProof/>
          </w:rPr>
          <w:t>10</w:t>
        </w:r>
      </w:ins>
      <w:ins w:id="1435" w:author="Adam" w:date="2016-11-28T20:40:00Z">
        <w:r w:rsidRPr="00C30F18">
          <w:fldChar w:fldCharType="end"/>
        </w:r>
        <w:bookmarkEnd w:id="1431"/>
        <w:r w:rsidRPr="00C30F18">
          <w:t xml:space="preserve"> - </w:t>
        </w:r>
      </w:ins>
      <w:moveToRangeStart w:id="1436" w:author="Adam" w:date="2016-11-28T20:40:00Z" w:name="move468128951"/>
      <w:moveTo w:id="1437" w:author="Adam" w:date="2016-11-28T20:40:00Z">
        <w:r>
          <w:t>Regulador de Tensão Série</w:t>
        </w:r>
      </w:moveTo>
      <w:bookmarkEnd w:id="1432"/>
    </w:p>
    <w:p w:rsidR="00F769AC" w:rsidRDefault="00F769AC">
      <w:pPr>
        <w:pStyle w:val="Legenda"/>
        <w:pPrChange w:id="1438" w:author="Adam" w:date="2016-11-29T12:31:00Z">
          <w:pPr>
            <w:pStyle w:val="SemEspaamento"/>
            <w:jc w:val="center"/>
          </w:pPr>
        </w:pPrChange>
      </w:pPr>
      <w:moveTo w:id="1439" w:author="Adam" w:date="2016-11-28T20:40:00Z">
        <w:r w:rsidRPr="002B2F4D">
          <w:t xml:space="preserve">(fonte: </w:t>
        </w:r>
        <w:r>
          <w:t>BOYLESTAD; NASHELSKY, 2004</w:t>
        </w:r>
        <w:r w:rsidRPr="002B2F4D">
          <w:t>)</w:t>
        </w:r>
      </w:moveTo>
    </w:p>
    <w:moveToRangeEnd w:id="1436"/>
    <w:p w:rsidR="0009147F" w:rsidRPr="001E0C2C" w:rsidDel="00F769AC" w:rsidRDefault="00F769AC">
      <w:pPr>
        <w:pStyle w:val="Legenda"/>
        <w:rPr>
          <w:del w:id="1440" w:author="Adam" w:date="2016-11-28T20:40:00Z"/>
          <w:rPrChange w:id="1441" w:author="Adam" w:date="2016-11-28T20:41:00Z">
            <w:rPr>
              <w:del w:id="1442" w:author="Adam" w:date="2016-11-28T20:40:00Z"/>
              <w:rFonts w:ascii="Arial" w:hAnsi="Arial" w:cs="Arial"/>
              <w:sz w:val="24"/>
              <w:szCs w:val="24"/>
              <w:lang w:eastAsia="pt-BR"/>
            </w:rPr>
          </w:rPrChange>
        </w:rPr>
        <w:pPrChange w:id="1443" w:author="Adam" w:date="2016-11-29T12:31:00Z">
          <w:pPr>
            <w:spacing w:line="360" w:lineRule="auto"/>
            <w:jc w:val="center"/>
          </w:pPr>
        </w:pPrChange>
      </w:pPr>
      <w:ins w:id="1444" w:author="Adam" w:date="2016-11-28T20:40:00Z">
        <w:r w:rsidRPr="001E0C2C" w:rsidDel="00F769AC">
          <w:rPr>
            <w:rPrChange w:id="1445" w:author="Adam" w:date="2016-11-28T20:41:00Z">
              <w:rPr>
                <w:rFonts w:ascii="Arial" w:hAnsi="Arial" w:cs="Arial"/>
                <w:sz w:val="24"/>
                <w:szCs w:val="24"/>
                <w:lang w:eastAsia="pt-BR"/>
              </w:rPr>
            </w:rPrChange>
          </w:rPr>
          <w:t xml:space="preserve"> </w:t>
        </w:r>
      </w:ins>
    </w:p>
    <w:p w:rsidR="0009147F" w:rsidDel="00F769AC" w:rsidRDefault="0009147F">
      <w:pPr>
        <w:pStyle w:val="Legenda"/>
        <w:rPr>
          <w:del w:id="1446" w:author="Adam" w:date="2016-11-28T20:40:00Z"/>
        </w:rPr>
        <w:pPrChange w:id="1447" w:author="Adam" w:date="2016-11-29T12:31:00Z">
          <w:pPr>
            <w:pStyle w:val="SemEspaamento"/>
            <w:jc w:val="center"/>
          </w:pPr>
        </w:pPrChange>
      </w:pPr>
      <w:del w:id="1448" w:author="Adam" w:date="2016-11-28T20:40:00Z">
        <w:r w:rsidDel="00F769AC">
          <w:delText>Figura 9</w:delText>
        </w:r>
        <w:r w:rsidRPr="002B2F4D" w:rsidDel="00F769AC">
          <w:delText>:</w:delText>
        </w:r>
        <w:r w:rsidDel="00F769AC">
          <w:delText xml:space="preserve"> </w:delText>
        </w:r>
      </w:del>
      <w:moveFromRangeStart w:id="1449" w:author="Adam" w:date="2016-11-28T20:40:00Z" w:name="move468128951"/>
      <w:moveFrom w:id="1450" w:author="Adam" w:date="2016-11-28T20:40:00Z">
        <w:del w:id="1451" w:author="Adam" w:date="2016-11-28T20:40:00Z">
          <w:r w:rsidDel="00F769AC">
            <w:delText>Regulador de Tensão Série</w:delText>
          </w:r>
        </w:del>
      </w:moveFrom>
    </w:p>
    <w:p w:rsidR="0009147F" w:rsidDel="00F769AC" w:rsidRDefault="0009147F">
      <w:pPr>
        <w:pStyle w:val="Legenda"/>
        <w:rPr>
          <w:del w:id="1452" w:author="Adam" w:date="2016-11-28T20:40:00Z"/>
        </w:rPr>
        <w:pPrChange w:id="1453" w:author="Adam" w:date="2016-11-29T12:31:00Z">
          <w:pPr>
            <w:pStyle w:val="SemEspaamento"/>
            <w:jc w:val="center"/>
          </w:pPr>
        </w:pPrChange>
      </w:pPr>
      <w:moveFrom w:id="1454" w:author="Adam" w:date="2016-11-28T20:40:00Z">
        <w:r w:rsidRPr="002B2F4D" w:rsidDel="00F769AC">
          <w:t xml:space="preserve">(fonte: </w:t>
        </w:r>
        <w:r w:rsidDel="00F769AC">
          <w:t>BOYLESTAD; NASHELSKY, 2004</w:t>
        </w:r>
        <w:r w:rsidRPr="002B2F4D" w:rsidDel="00F769AC">
          <w:t>)</w:t>
        </w:r>
      </w:moveFrom>
      <w:moveFromRangeEnd w:id="1449"/>
    </w:p>
    <w:p w:rsidR="0009147F" w:rsidRPr="001E0C2C" w:rsidRDefault="0009147F">
      <w:pPr>
        <w:pStyle w:val="Legenda"/>
        <w:rPr>
          <w:ins w:id="1455" w:author="Adam" w:date="2016-11-28T20:40:00Z"/>
          <w:rPrChange w:id="1456" w:author="Adam" w:date="2016-11-28T20:41:00Z">
            <w:rPr>
              <w:ins w:id="1457" w:author="Adam" w:date="2016-11-28T20:40:00Z"/>
              <w:rFonts w:ascii="Arial" w:hAnsi="Arial" w:cs="Arial"/>
              <w:sz w:val="24"/>
              <w:szCs w:val="24"/>
              <w:lang w:eastAsia="pt-BR"/>
            </w:rPr>
          </w:rPrChange>
        </w:rPr>
        <w:pPrChange w:id="1458" w:author="Adam" w:date="2016-11-29T12:31:00Z">
          <w:pPr>
            <w:spacing w:line="360" w:lineRule="auto"/>
            <w:jc w:val="center"/>
          </w:pPr>
        </w:pPrChange>
      </w:pPr>
    </w:p>
    <w:p w:rsidR="00F769AC" w:rsidRDefault="00F769AC">
      <w:pPr>
        <w:pStyle w:val="SemEspaamento"/>
        <w:jc w:val="center"/>
        <w:rPr>
          <w:rFonts w:ascii="Arial" w:hAnsi="Arial" w:cs="Arial"/>
          <w:sz w:val="24"/>
          <w:szCs w:val="24"/>
          <w:lang w:eastAsia="pt-BR"/>
        </w:rPr>
        <w:pPrChange w:id="1459" w:author="Adam" w:date="2016-11-28T20:40:00Z">
          <w:pPr>
            <w:spacing w:line="360" w:lineRule="auto"/>
            <w:jc w:val="center"/>
          </w:pPr>
        </w:pPrChange>
      </w:pPr>
    </w:p>
    <w:p w:rsidR="007445F8" w:rsidRDefault="0009147F" w:rsidP="008C7865">
      <w:pPr>
        <w:spacing w:line="360" w:lineRule="auto"/>
        <w:ind w:firstLine="708"/>
        <w:jc w:val="both"/>
        <w:rPr>
          <w:rFonts w:ascii="Arial" w:hAnsi="Arial" w:cs="Arial"/>
          <w:sz w:val="24"/>
          <w:szCs w:val="24"/>
          <w:lang w:eastAsia="pt-BR"/>
        </w:rPr>
      </w:pPr>
      <w:r>
        <w:rPr>
          <w:rFonts w:ascii="Arial" w:hAnsi="Arial" w:cs="Arial"/>
          <w:sz w:val="24"/>
          <w:szCs w:val="24"/>
          <w:lang w:eastAsia="pt-BR"/>
        </w:rPr>
        <w:t xml:space="preserve">No </w:t>
      </w:r>
      <w:r w:rsidRPr="00231E34">
        <w:rPr>
          <w:rFonts w:ascii="Arial" w:hAnsi="Arial" w:cs="Arial"/>
          <w:sz w:val="24"/>
          <w:szCs w:val="24"/>
          <w:lang w:eastAsia="pt-BR"/>
        </w:rPr>
        <w:t>Regulador de Tensão Paralelo a carga está em paralelo com o transistor</w:t>
      </w:r>
      <w:r>
        <w:rPr>
          <w:rFonts w:ascii="Arial" w:hAnsi="Arial" w:cs="Arial"/>
          <w:sz w:val="24"/>
          <w:szCs w:val="24"/>
          <w:lang w:eastAsia="pt-BR"/>
        </w:rPr>
        <w:t xml:space="preserve">, neste circuito a regulação ocorrerá através do desvio da corrente de carga à saída, pelo coletor do transistor.  A </w:t>
      </w:r>
      <w:del w:id="1460" w:author="Adam" w:date="2016-11-28T20:44:00Z">
        <w:r w:rsidDel="001E0C2C">
          <w:rPr>
            <w:rFonts w:ascii="Arial" w:hAnsi="Arial" w:cs="Arial"/>
            <w:sz w:val="24"/>
            <w:szCs w:val="24"/>
            <w:lang w:eastAsia="pt-BR"/>
          </w:rPr>
          <w:delText xml:space="preserve">figura 10 </w:delText>
        </w:r>
      </w:del>
      <w:ins w:id="1461" w:author="Adam" w:date="2016-11-28T20:44:00Z">
        <w:r w:rsidR="001E0C2C">
          <w:rPr>
            <w:rFonts w:ascii="Arial" w:hAnsi="Arial" w:cs="Arial"/>
            <w:sz w:val="24"/>
            <w:szCs w:val="24"/>
            <w:lang w:eastAsia="pt-BR"/>
          </w:rPr>
          <w:fldChar w:fldCharType="begin"/>
        </w:r>
        <w:r w:rsidR="001E0C2C">
          <w:rPr>
            <w:rFonts w:ascii="Arial" w:hAnsi="Arial" w:cs="Arial"/>
            <w:sz w:val="24"/>
            <w:szCs w:val="24"/>
            <w:lang w:eastAsia="pt-BR"/>
          </w:rPr>
          <w:instrText xml:space="preserve"> REF _Ref468129180 \h </w:instrText>
        </w:r>
      </w:ins>
      <w:r w:rsidR="001E0C2C">
        <w:rPr>
          <w:rFonts w:ascii="Arial" w:hAnsi="Arial" w:cs="Arial"/>
          <w:sz w:val="24"/>
          <w:szCs w:val="24"/>
          <w:lang w:eastAsia="pt-BR"/>
        </w:rPr>
        <w:instrText xml:space="preserve"> \* MERGEFORMAT </w:instrText>
      </w:r>
      <w:r w:rsidR="001E0C2C">
        <w:rPr>
          <w:rFonts w:ascii="Arial" w:hAnsi="Arial" w:cs="Arial"/>
          <w:sz w:val="24"/>
          <w:szCs w:val="24"/>
          <w:lang w:eastAsia="pt-BR"/>
        </w:rPr>
      </w:r>
      <w:r w:rsidR="001E0C2C">
        <w:rPr>
          <w:rFonts w:ascii="Arial" w:hAnsi="Arial" w:cs="Arial"/>
          <w:sz w:val="24"/>
          <w:szCs w:val="24"/>
          <w:lang w:eastAsia="pt-BR"/>
        </w:rPr>
        <w:fldChar w:fldCharType="separate"/>
      </w:r>
      <w:ins w:id="1462" w:author="Adam" w:date="2016-11-29T13:06:00Z">
        <w:r w:rsidR="00AC29C2" w:rsidRPr="00AC29C2">
          <w:rPr>
            <w:rFonts w:ascii="Arial" w:hAnsi="Arial" w:cs="Arial"/>
            <w:sz w:val="24"/>
            <w:szCs w:val="24"/>
            <w:lang w:eastAsia="pt-BR"/>
            <w:rPrChange w:id="1463" w:author="Adam" w:date="2016-11-29T13:06:00Z">
              <w:rPr/>
            </w:rPrChange>
          </w:rPr>
          <w:t xml:space="preserve">Figura </w:t>
        </w:r>
        <w:r w:rsidR="00AC29C2" w:rsidRPr="00AC29C2">
          <w:rPr>
            <w:rFonts w:ascii="Arial" w:hAnsi="Arial" w:cs="Arial"/>
            <w:sz w:val="24"/>
            <w:szCs w:val="24"/>
            <w:lang w:eastAsia="pt-BR"/>
            <w:rPrChange w:id="1464" w:author="Adam" w:date="2016-11-29T13:06:00Z">
              <w:rPr>
                <w:noProof/>
              </w:rPr>
            </w:rPrChange>
          </w:rPr>
          <w:t>11</w:t>
        </w:r>
      </w:ins>
      <w:ins w:id="1465" w:author="Adam" w:date="2016-11-28T20:44:00Z">
        <w:r w:rsidR="001E0C2C">
          <w:rPr>
            <w:rFonts w:ascii="Arial" w:hAnsi="Arial" w:cs="Arial"/>
            <w:sz w:val="24"/>
            <w:szCs w:val="24"/>
            <w:lang w:eastAsia="pt-BR"/>
          </w:rPr>
          <w:fldChar w:fldCharType="end"/>
        </w:r>
        <w:r w:rsidR="001E0C2C">
          <w:rPr>
            <w:rFonts w:ascii="Arial" w:hAnsi="Arial" w:cs="Arial"/>
            <w:sz w:val="24"/>
            <w:szCs w:val="24"/>
            <w:lang w:eastAsia="pt-BR"/>
          </w:rPr>
          <w:t xml:space="preserve"> </w:t>
        </w:r>
      </w:ins>
      <w:del w:id="1466" w:author="Adam" w:date="2016-11-28T20:44:00Z">
        <w:r w:rsidDel="001E0C2C">
          <w:rPr>
            <w:rFonts w:ascii="Arial" w:hAnsi="Arial" w:cs="Arial"/>
            <w:sz w:val="24"/>
            <w:szCs w:val="24"/>
            <w:lang w:eastAsia="pt-BR"/>
          </w:rPr>
          <w:delText>de</w:delText>
        </w:r>
      </w:del>
      <w:r>
        <w:rPr>
          <w:rFonts w:ascii="Arial" w:hAnsi="Arial" w:cs="Arial"/>
          <w:sz w:val="24"/>
          <w:szCs w:val="24"/>
          <w:lang w:eastAsia="pt-BR"/>
        </w:rPr>
        <w:t>mo</w:t>
      </w:r>
      <w:del w:id="1467" w:author="Adam" w:date="2016-11-28T20:44:00Z">
        <w:r w:rsidDel="001E0C2C">
          <w:rPr>
            <w:rFonts w:ascii="Arial" w:hAnsi="Arial" w:cs="Arial"/>
            <w:sz w:val="24"/>
            <w:szCs w:val="24"/>
            <w:lang w:eastAsia="pt-BR"/>
          </w:rPr>
          <w:delText>n</w:delText>
        </w:r>
      </w:del>
      <w:r>
        <w:rPr>
          <w:rFonts w:ascii="Arial" w:hAnsi="Arial" w:cs="Arial"/>
          <w:sz w:val="24"/>
          <w:szCs w:val="24"/>
          <w:lang w:eastAsia="pt-BR"/>
        </w:rPr>
        <w:t>stra a tensão de entrada não regulada, na qual de acordo com as necessidades do circuito a corrente será drenada.</w:t>
      </w:r>
    </w:p>
    <w:p w:rsidR="007445F8" w:rsidDel="001E0C2C" w:rsidRDefault="007445F8" w:rsidP="008C7865">
      <w:pPr>
        <w:spacing w:line="360" w:lineRule="auto"/>
        <w:ind w:firstLine="708"/>
        <w:jc w:val="both"/>
        <w:rPr>
          <w:del w:id="1468" w:author="Adam" w:date="2016-11-28T20:41:00Z"/>
          <w:rFonts w:ascii="Arial" w:hAnsi="Arial" w:cs="Arial"/>
          <w:sz w:val="24"/>
          <w:szCs w:val="24"/>
          <w:lang w:eastAsia="pt-BR"/>
        </w:rPr>
      </w:pPr>
    </w:p>
    <w:p w:rsidR="007445F8" w:rsidDel="001E0C2C" w:rsidRDefault="007445F8" w:rsidP="008C7865">
      <w:pPr>
        <w:spacing w:line="360" w:lineRule="auto"/>
        <w:ind w:firstLine="708"/>
        <w:jc w:val="both"/>
        <w:rPr>
          <w:del w:id="1469" w:author="Adam" w:date="2016-11-28T20:41:00Z"/>
          <w:rFonts w:ascii="Arial" w:hAnsi="Arial" w:cs="Arial"/>
          <w:sz w:val="24"/>
          <w:szCs w:val="24"/>
          <w:lang w:eastAsia="pt-BR"/>
        </w:rPr>
      </w:pPr>
    </w:p>
    <w:p w:rsidR="007445F8" w:rsidRPr="007A6111" w:rsidDel="001E0C2C" w:rsidRDefault="007445F8" w:rsidP="007445F8">
      <w:pPr>
        <w:spacing w:line="360" w:lineRule="auto"/>
        <w:jc w:val="both"/>
        <w:rPr>
          <w:del w:id="1470" w:author="Adam" w:date="2016-11-28T20:41:00Z"/>
          <w:rFonts w:ascii="Arial" w:hAnsi="Arial" w:cs="Arial"/>
          <w:color w:val="FF0000"/>
          <w:sz w:val="24"/>
          <w:szCs w:val="24"/>
          <w:lang w:eastAsia="pt-BR"/>
        </w:rPr>
      </w:pPr>
      <w:del w:id="1471" w:author="Adam" w:date="2016-11-28T20:41:00Z">
        <w:r w:rsidRPr="007A6111" w:rsidDel="001E0C2C">
          <w:rPr>
            <w:rFonts w:ascii="Arial" w:hAnsi="Arial" w:cs="Arial"/>
            <w:color w:val="FF0000"/>
            <w:sz w:val="24"/>
            <w:szCs w:val="24"/>
            <w:lang w:eastAsia="pt-BR"/>
          </w:rPr>
          <w:delText>&lt;Pericles reclamou da</w:delText>
        </w:r>
        <w:r w:rsidDel="001E0C2C">
          <w:rPr>
            <w:rFonts w:ascii="Arial" w:hAnsi="Arial" w:cs="Arial"/>
            <w:color w:val="FF0000"/>
            <w:sz w:val="24"/>
            <w:szCs w:val="24"/>
            <w:lang w:eastAsia="pt-BR"/>
          </w:rPr>
          <w:delText>s</w:delText>
        </w:r>
        <w:r w:rsidRPr="007A6111" w:rsidDel="001E0C2C">
          <w:rPr>
            <w:rFonts w:ascii="Arial" w:hAnsi="Arial" w:cs="Arial"/>
            <w:color w:val="FF0000"/>
            <w:sz w:val="24"/>
            <w:szCs w:val="24"/>
            <w:lang w:eastAsia="pt-BR"/>
          </w:rPr>
          <w:delText xml:space="preserve"> figura</w:delText>
        </w:r>
        <w:r w:rsidDel="001E0C2C">
          <w:rPr>
            <w:rFonts w:ascii="Arial" w:hAnsi="Arial" w:cs="Arial"/>
            <w:color w:val="FF0000"/>
            <w:sz w:val="24"/>
            <w:szCs w:val="24"/>
            <w:lang w:eastAsia="pt-BR"/>
          </w:rPr>
          <w:delText>s RT</w:delText>
        </w:r>
        <w:r w:rsidRPr="007A6111" w:rsidDel="001E0C2C">
          <w:rPr>
            <w:rFonts w:ascii="Arial" w:hAnsi="Arial" w:cs="Arial"/>
            <w:color w:val="FF0000"/>
            <w:sz w:val="24"/>
            <w:szCs w:val="24"/>
            <w:lang w:eastAsia="pt-BR"/>
          </w:rPr>
          <w:delText xml:space="preserve"> falou que ficaram pequenas</w:delText>
        </w:r>
        <w:r w:rsidDel="001E0C2C">
          <w:rPr>
            <w:rFonts w:ascii="Arial" w:hAnsi="Arial" w:cs="Arial"/>
            <w:color w:val="FF0000"/>
            <w:sz w:val="24"/>
            <w:szCs w:val="24"/>
            <w:lang w:eastAsia="pt-BR"/>
          </w:rPr>
          <w:delText xml:space="preserve"> e editar</w:delText>
        </w:r>
        <w:r w:rsidRPr="007A6111" w:rsidDel="001E0C2C">
          <w:rPr>
            <w:rFonts w:ascii="Arial" w:hAnsi="Arial" w:cs="Arial"/>
            <w:color w:val="FF0000"/>
            <w:sz w:val="24"/>
            <w:szCs w:val="24"/>
            <w:lang w:eastAsia="pt-BR"/>
          </w:rPr>
          <w:delText>&gt;</w:delText>
        </w:r>
      </w:del>
    </w:p>
    <w:p w:rsidR="0009147F" w:rsidRPr="00FD7E94" w:rsidRDefault="0009147F" w:rsidP="008C7865">
      <w:pPr>
        <w:spacing w:line="360" w:lineRule="auto"/>
        <w:ind w:firstLine="708"/>
        <w:jc w:val="both"/>
        <w:rPr>
          <w:rFonts w:ascii="Arial" w:hAnsi="Arial" w:cs="Arial"/>
          <w:sz w:val="24"/>
          <w:szCs w:val="24"/>
          <w:lang w:eastAsia="pt-BR"/>
        </w:rPr>
      </w:pPr>
      <w:del w:id="1472" w:author="Adam" w:date="2016-11-28T20:41:00Z">
        <w:r w:rsidDel="001E0C2C">
          <w:rPr>
            <w:rFonts w:ascii="Arial" w:hAnsi="Arial" w:cs="Arial"/>
            <w:sz w:val="24"/>
            <w:szCs w:val="24"/>
            <w:lang w:eastAsia="pt-BR"/>
          </w:rPr>
          <w:delText xml:space="preserve"> </w:delText>
        </w:r>
      </w:del>
    </w:p>
    <w:p w:rsidR="001E0C2C" w:rsidRDefault="00EC6740">
      <w:pPr>
        <w:keepNext/>
        <w:spacing w:line="360" w:lineRule="auto"/>
        <w:ind w:firstLine="708"/>
        <w:jc w:val="center"/>
        <w:rPr>
          <w:ins w:id="1473" w:author="Adam" w:date="2016-11-28T20:42:00Z"/>
        </w:rPr>
        <w:pPrChange w:id="1474" w:author="Adam" w:date="2016-11-28T20:42:00Z">
          <w:pPr>
            <w:spacing w:line="360" w:lineRule="auto"/>
            <w:ind w:firstLine="708"/>
            <w:jc w:val="center"/>
          </w:pPr>
        </w:pPrChange>
      </w:pPr>
      <w:del w:id="1475" w:author="Adam" w:date="2016-11-28T20:42:00Z">
        <w:r w:rsidDel="001E0C2C">
          <w:rPr>
            <w:rFonts w:ascii="Arial" w:hAnsi="Arial" w:cs="Arial"/>
            <w:noProof/>
            <w:sz w:val="24"/>
            <w:szCs w:val="24"/>
            <w:lang w:eastAsia="pt-BR"/>
          </w:rPr>
          <w:drawing>
            <wp:inline distT="0" distB="0" distL="0" distR="0" wp14:anchorId="4D822E9D" wp14:editId="16432E08">
              <wp:extent cx="3437200" cy="1913895"/>
              <wp:effectExtent l="1905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37827" cy="1914244"/>
                      </a:xfrm>
                      <a:prstGeom prst="rect">
                        <a:avLst/>
                      </a:prstGeom>
                      <a:noFill/>
                      <a:ln>
                        <a:noFill/>
                      </a:ln>
                    </pic:spPr>
                  </pic:pic>
                </a:graphicData>
              </a:graphic>
            </wp:inline>
          </w:drawing>
        </w:r>
      </w:del>
      <w:ins w:id="1476" w:author="Adam" w:date="2016-11-28T20:42:00Z">
        <w:r w:rsidR="001E0C2C" w:rsidRPr="001E0C2C">
          <w:rPr>
            <w:noProof/>
            <w:lang w:eastAsia="pt-BR"/>
          </w:rPr>
          <w:t xml:space="preserve"> </w:t>
        </w:r>
        <w:r w:rsidR="001E0C2C" w:rsidRPr="001E0C2C">
          <w:rPr>
            <w:rFonts w:ascii="Arial" w:hAnsi="Arial" w:cs="Arial"/>
            <w:noProof/>
            <w:sz w:val="24"/>
            <w:szCs w:val="24"/>
            <w:lang w:eastAsia="pt-BR"/>
          </w:rPr>
          <w:drawing>
            <wp:inline distT="0" distB="0" distL="0" distR="0" wp14:anchorId="2A499916" wp14:editId="6482B2F6">
              <wp:extent cx="3743847" cy="1876687"/>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43847" cy="1876687"/>
                      </a:xfrm>
                      <a:prstGeom prst="rect">
                        <a:avLst/>
                      </a:prstGeom>
                    </pic:spPr>
                  </pic:pic>
                </a:graphicData>
              </a:graphic>
            </wp:inline>
          </w:drawing>
        </w:r>
      </w:ins>
    </w:p>
    <w:p w:rsidR="001E0C2C" w:rsidRDefault="001E0C2C">
      <w:pPr>
        <w:pStyle w:val="Legenda"/>
        <w:pPrChange w:id="1477" w:author="Adam" w:date="2016-11-29T12:31:00Z">
          <w:pPr>
            <w:pStyle w:val="SemEspaamento"/>
            <w:jc w:val="center"/>
          </w:pPr>
        </w:pPrChange>
      </w:pPr>
      <w:bookmarkStart w:id="1478" w:name="_Ref468129180"/>
      <w:bookmarkStart w:id="1479" w:name="_Toc468179860"/>
      <w:ins w:id="1480" w:author="Adam" w:date="2016-11-28T20:42:00Z">
        <w:r w:rsidRPr="00C30F18">
          <w:t xml:space="preserve">Figura </w:t>
        </w:r>
        <w:r w:rsidRPr="00C30F18">
          <w:fldChar w:fldCharType="begin"/>
        </w:r>
        <w:r w:rsidRPr="00C30F18">
          <w:instrText xml:space="preserve"> SEQ Figura \* ARABIC </w:instrText>
        </w:r>
      </w:ins>
      <w:r w:rsidRPr="00C30F18">
        <w:fldChar w:fldCharType="separate"/>
      </w:r>
      <w:ins w:id="1481" w:author="Adam" w:date="2016-11-29T13:06:00Z">
        <w:r w:rsidR="00AC29C2">
          <w:rPr>
            <w:noProof/>
          </w:rPr>
          <w:t>11</w:t>
        </w:r>
      </w:ins>
      <w:ins w:id="1482" w:author="Adam" w:date="2016-11-28T20:42:00Z">
        <w:r w:rsidRPr="00C30F18">
          <w:fldChar w:fldCharType="end"/>
        </w:r>
        <w:bookmarkEnd w:id="1478"/>
        <w:r w:rsidRPr="00C30F18">
          <w:t xml:space="preserve"> - </w:t>
        </w:r>
      </w:ins>
      <w:moveToRangeStart w:id="1483" w:author="Adam" w:date="2016-11-28T20:42:00Z" w:name="move468129076"/>
      <w:moveTo w:id="1484" w:author="Adam" w:date="2016-11-28T20:42:00Z">
        <w:r>
          <w:t>Regulador de Tensão Paralelo</w:t>
        </w:r>
      </w:moveTo>
      <w:bookmarkEnd w:id="1479"/>
    </w:p>
    <w:p w:rsidR="001E0C2C" w:rsidRDefault="001E0C2C">
      <w:pPr>
        <w:pStyle w:val="Legenda"/>
        <w:pPrChange w:id="1485" w:author="Adam" w:date="2016-11-29T12:31:00Z">
          <w:pPr>
            <w:pStyle w:val="SemEspaamento"/>
            <w:jc w:val="center"/>
          </w:pPr>
        </w:pPrChange>
      </w:pPr>
      <w:moveTo w:id="1486" w:author="Adam" w:date="2016-11-28T20:42:00Z">
        <w:r w:rsidRPr="002B2F4D">
          <w:t xml:space="preserve">(fonte: </w:t>
        </w:r>
        <w:r>
          <w:t>BOYLESTAD; NASHELSKY, 2004</w:t>
        </w:r>
        <w:r w:rsidRPr="002B2F4D">
          <w:t>)</w:t>
        </w:r>
      </w:moveTo>
    </w:p>
    <w:moveToRangeEnd w:id="1483"/>
    <w:p w:rsidR="0009147F" w:rsidRPr="00231E34" w:rsidDel="001E0C2C" w:rsidRDefault="0009147F">
      <w:pPr>
        <w:pStyle w:val="Legenda"/>
        <w:rPr>
          <w:del w:id="1487" w:author="Adam" w:date="2016-11-28T20:42:00Z"/>
          <w:lang w:eastAsia="pt-BR"/>
        </w:rPr>
        <w:pPrChange w:id="1488" w:author="Adam" w:date="2016-11-29T12:31:00Z">
          <w:pPr>
            <w:spacing w:line="360" w:lineRule="auto"/>
            <w:ind w:firstLine="708"/>
            <w:jc w:val="center"/>
          </w:pPr>
        </w:pPrChange>
      </w:pPr>
    </w:p>
    <w:p w:rsidR="0009147F" w:rsidDel="001E0C2C" w:rsidRDefault="0009147F">
      <w:pPr>
        <w:pStyle w:val="Legenda"/>
        <w:pPrChange w:id="1489" w:author="Adam" w:date="2016-11-29T12:31:00Z">
          <w:pPr>
            <w:pStyle w:val="SemEspaamento"/>
            <w:jc w:val="center"/>
          </w:pPr>
        </w:pPrChange>
      </w:pPr>
      <w:del w:id="1490" w:author="Adam" w:date="2016-11-28T20:42:00Z">
        <w:r w:rsidDel="001E0C2C">
          <w:delText>Figura 10</w:delText>
        </w:r>
        <w:r w:rsidRPr="002B2F4D" w:rsidDel="001E0C2C">
          <w:delText>:</w:delText>
        </w:r>
        <w:r w:rsidDel="001E0C2C">
          <w:delText xml:space="preserve"> </w:delText>
        </w:r>
      </w:del>
      <w:moveFromRangeStart w:id="1491" w:author="Adam" w:date="2016-11-28T20:42:00Z" w:name="move468129076"/>
      <w:moveFrom w:id="1492" w:author="Adam" w:date="2016-11-28T20:42:00Z">
        <w:r w:rsidDel="001E0C2C">
          <w:t>Regulador de Tensão Paralelo</w:t>
        </w:r>
      </w:moveFrom>
    </w:p>
    <w:p w:rsidR="0009147F" w:rsidRDefault="0009147F" w:rsidP="001E0C2C">
      <w:pPr>
        <w:pStyle w:val="SemEspaamento"/>
        <w:jc w:val="center"/>
        <w:rPr>
          <w:rFonts w:ascii="Arial" w:hAnsi="Arial" w:cs="Arial"/>
          <w:sz w:val="20"/>
          <w:szCs w:val="20"/>
        </w:rPr>
      </w:pPr>
      <w:moveFrom w:id="1493" w:author="Adam" w:date="2016-11-28T20:42:00Z">
        <w:r w:rsidRPr="002B2F4D" w:rsidDel="001E0C2C">
          <w:rPr>
            <w:rFonts w:ascii="Arial" w:hAnsi="Arial" w:cs="Arial"/>
            <w:sz w:val="20"/>
            <w:szCs w:val="20"/>
          </w:rPr>
          <w:t xml:space="preserve">(fonte: </w:t>
        </w:r>
        <w:r w:rsidDel="001E0C2C">
          <w:rPr>
            <w:rFonts w:ascii="Arial" w:hAnsi="Arial" w:cs="Arial"/>
            <w:sz w:val="20"/>
            <w:szCs w:val="20"/>
          </w:rPr>
          <w:t>BOYLESTAD; NASHELSKY, 2004</w:t>
        </w:r>
        <w:r w:rsidRPr="002B2F4D" w:rsidDel="001E0C2C">
          <w:rPr>
            <w:rFonts w:ascii="Arial" w:hAnsi="Arial" w:cs="Arial"/>
            <w:sz w:val="20"/>
            <w:szCs w:val="20"/>
          </w:rPr>
          <w:t>)</w:t>
        </w:r>
      </w:moveFrom>
      <w:moveFromRangeEnd w:id="1491"/>
    </w:p>
    <w:p w:rsidR="007A6111" w:rsidRDefault="007A6111" w:rsidP="003F1A9E">
      <w:pPr>
        <w:pStyle w:val="SemEspaamento"/>
        <w:jc w:val="center"/>
        <w:rPr>
          <w:rFonts w:ascii="Arial" w:hAnsi="Arial" w:cs="Arial"/>
          <w:sz w:val="20"/>
          <w:szCs w:val="20"/>
        </w:rPr>
      </w:pPr>
    </w:p>
    <w:p w:rsidR="0009147F" w:rsidRPr="008D32FF" w:rsidRDefault="0009147F" w:rsidP="00190E4A">
      <w:pPr>
        <w:pStyle w:val="Ttulo3"/>
      </w:pPr>
      <w:bookmarkStart w:id="1494" w:name="_Toc466010558"/>
      <w:bookmarkStart w:id="1495" w:name="_Toc466021408"/>
      <w:bookmarkStart w:id="1496" w:name="_Toc468184177"/>
      <w:r w:rsidRPr="008D32FF">
        <w:t>2.5.2</w:t>
      </w:r>
      <w:r w:rsidRPr="008D32FF">
        <w:tab/>
        <w:t>C</w:t>
      </w:r>
      <w:ins w:id="1497" w:author="Adam" w:date="2016-11-28T20:44:00Z">
        <w:r w:rsidR="008B4D86">
          <w:t>ircuitos integrados</w:t>
        </w:r>
      </w:ins>
      <w:del w:id="1498" w:author="Adam" w:date="2016-11-28T20:44:00Z">
        <w:r w:rsidRPr="008D32FF" w:rsidDel="008B4D86">
          <w:delText>Is</w:delText>
        </w:r>
      </w:del>
      <w:r w:rsidRPr="008D32FF">
        <w:t xml:space="preserve"> reguladores de tensão</w:t>
      </w:r>
      <w:bookmarkEnd w:id="1494"/>
      <w:bookmarkEnd w:id="1495"/>
      <w:bookmarkEnd w:id="1496"/>
    </w:p>
    <w:p w:rsidR="0009147F" w:rsidRPr="0060765F" w:rsidRDefault="0009147F" w:rsidP="008C7865">
      <w:pPr>
        <w:jc w:val="both"/>
        <w:rPr>
          <w:rFonts w:ascii="Arial" w:hAnsi="Arial" w:cs="Arial"/>
          <w:sz w:val="24"/>
          <w:szCs w:val="24"/>
          <w:lang w:eastAsia="pt-BR"/>
        </w:rPr>
      </w:pPr>
      <w:r>
        <w:rPr>
          <w:lang w:eastAsia="pt-BR"/>
        </w:rPr>
        <w:tab/>
      </w:r>
    </w:p>
    <w:p w:rsidR="0009147F" w:rsidRDefault="0009147F" w:rsidP="008C7865">
      <w:pPr>
        <w:spacing w:line="360" w:lineRule="auto"/>
        <w:jc w:val="both"/>
        <w:rPr>
          <w:rFonts w:ascii="Arial" w:hAnsi="Arial" w:cs="Arial"/>
          <w:sz w:val="24"/>
          <w:szCs w:val="24"/>
          <w:lang w:eastAsia="pt-BR"/>
        </w:rPr>
      </w:pPr>
      <w:r w:rsidRPr="0060765F">
        <w:rPr>
          <w:rFonts w:ascii="Arial" w:hAnsi="Arial" w:cs="Arial"/>
          <w:sz w:val="24"/>
          <w:szCs w:val="24"/>
          <w:lang w:eastAsia="pt-BR"/>
        </w:rPr>
        <w:tab/>
      </w:r>
      <w:r>
        <w:rPr>
          <w:rFonts w:ascii="Arial" w:hAnsi="Arial" w:cs="Arial"/>
          <w:sz w:val="24"/>
          <w:szCs w:val="24"/>
          <w:lang w:eastAsia="pt-BR"/>
        </w:rPr>
        <w:t xml:space="preserve">Os </w:t>
      </w:r>
      <w:ins w:id="1499" w:author="Adam" w:date="2016-11-28T20:45:00Z">
        <w:r w:rsidR="00F922DF" w:rsidRPr="00F922DF">
          <w:rPr>
            <w:rFonts w:ascii="Arial" w:hAnsi="Arial" w:cs="Arial"/>
            <w:sz w:val="24"/>
            <w:szCs w:val="24"/>
            <w:lang w:eastAsia="pt-BR"/>
            <w:rPrChange w:id="1500" w:author="Adam" w:date="2016-11-28T20:46:00Z">
              <w:rPr>
                <w:rFonts w:ascii="Arial" w:hAnsi="Arial" w:cs="Arial"/>
                <w:lang w:eastAsia="pt-BR"/>
              </w:rPr>
            </w:rPrChange>
          </w:rPr>
          <w:t>Circuitos integrados  (</w:t>
        </w:r>
      </w:ins>
      <w:r>
        <w:rPr>
          <w:rFonts w:ascii="Arial" w:hAnsi="Arial" w:cs="Arial"/>
          <w:sz w:val="24"/>
          <w:szCs w:val="24"/>
          <w:lang w:eastAsia="pt-BR"/>
        </w:rPr>
        <w:t>CI</w:t>
      </w:r>
      <w:ins w:id="1501" w:author="Adam" w:date="2016-11-28T20:29:00Z">
        <w:r w:rsidR="00873200">
          <w:rPr>
            <w:rFonts w:ascii="Arial" w:hAnsi="Arial" w:cs="Arial"/>
            <w:sz w:val="24"/>
            <w:szCs w:val="24"/>
            <w:lang w:eastAsia="pt-BR"/>
          </w:rPr>
          <w:t>’</w:t>
        </w:r>
      </w:ins>
      <w:r>
        <w:rPr>
          <w:rFonts w:ascii="Arial" w:hAnsi="Arial" w:cs="Arial"/>
          <w:sz w:val="24"/>
          <w:szCs w:val="24"/>
          <w:lang w:eastAsia="pt-BR"/>
        </w:rPr>
        <w:t>s</w:t>
      </w:r>
      <w:ins w:id="1502" w:author="Adam" w:date="2016-11-28T20:45:00Z">
        <w:r w:rsidR="00F922DF">
          <w:rPr>
            <w:rFonts w:ascii="Arial" w:hAnsi="Arial" w:cs="Arial"/>
            <w:sz w:val="24"/>
            <w:szCs w:val="24"/>
            <w:lang w:eastAsia="pt-BR"/>
          </w:rPr>
          <w:t>)</w:t>
        </w:r>
      </w:ins>
      <w:r>
        <w:rPr>
          <w:rFonts w:ascii="Arial" w:hAnsi="Arial" w:cs="Arial"/>
          <w:sz w:val="24"/>
          <w:szCs w:val="24"/>
          <w:lang w:eastAsia="pt-BR"/>
        </w:rPr>
        <w:t xml:space="preserve"> através de um único encapsulamento, projetados a partir dos reguladores a transistor</w:t>
      </w:r>
      <w:ins w:id="1503" w:author="Adam" w:date="2016-11-28T20:45:00Z">
        <w:r w:rsidR="00F922DF">
          <w:rPr>
            <w:rFonts w:ascii="Arial" w:hAnsi="Arial" w:cs="Arial"/>
            <w:sz w:val="24"/>
            <w:szCs w:val="24"/>
            <w:lang w:eastAsia="pt-BR"/>
          </w:rPr>
          <w:t>,</w:t>
        </w:r>
      </w:ins>
      <w:del w:id="1504" w:author="Adam" w:date="2016-11-28T20:45:00Z">
        <w:r w:rsidDel="00F922DF">
          <w:rPr>
            <w:rFonts w:ascii="Arial" w:hAnsi="Arial" w:cs="Arial"/>
            <w:sz w:val="24"/>
            <w:szCs w:val="24"/>
            <w:lang w:eastAsia="pt-BR"/>
          </w:rPr>
          <w:delText>. A</w:delText>
        </w:r>
      </w:del>
      <w:ins w:id="1505" w:author="Adam" w:date="2016-11-28T20:45:00Z">
        <w:r w:rsidR="00F922DF">
          <w:rPr>
            <w:rFonts w:ascii="Arial" w:hAnsi="Arial" w:cs="Arial"/>
            <w:sz w:val="24"/>
            <w:szCs w:val="24"/>
            <w:lang w:eastAsia="pt-BR"/>
          </w:rPr>
          <w:t xml:space="preserve"> a</w:t>
        </w:r>
      </w:ins>
      <w:r>
        <w:rPr>
          <w:rFonts w:ascii="Arial" w:hAnsi="Arial" w:cs="Arial"/>
          <w:sz w:val="24"/>
          <w:szCs w:val="24"/>
          <w:lang w:eastAsia="pt-BR"/>
        </w:rPr>
        <w:t>presentam vári</w:t>
      </w:r>
      <w:ins w:id="1506" w:author="Adam" w:date="2016-11-28T20:45:00Z">
        <w:r w:rsidR="00F922DF">
          <w:rPr>
            <w:rFonts w:ascii="Arial" w:hAnsi="Arial" w:cs="Arial"/>
            <w:sz w:val="24"/>
            <w:szCs w:val="24"/>
            <w:lang w:eastAsia="pt-BR"/>
          </w:rPr>
          <w:t>a</w:t>
        </w:r>
      </w:ins>
      <w:del w:id="1507" w:author="Adam" w:date="2016-11-28T20:45:00Z">
        <w:r w:rsidDel="00F922DF">
          <w:rPr>
            <w:rFonts w:ascii="Arial" w:hAnsi="Arial" w:cs="Arial"/>
            <w:sz w:val="24"/>
            <w:szCs w:val="24"/>
            <w:lang w:eastAsia="pt-BR"/>
          </w:rPr>
          <w:delText>o</w:delText>
        </w:r>
      </w:del>
      <w:r>
        <w:rPr>
          <w:rFonts w:ascii="Arial" w:hAnsi="Arial" w:cs="Arial"/>
          <w:sz w:val="24"/>
          <w:szCs w:val="24"/>
          <w:lang w:eastAsia="pt-BR"/>
        </w:rPr>
        <w:t xml:space="preserve">s </w:t>
      </w:r>
      <w:del w:id="1508" w:author="Adam" w:date="2016-11-28T20:45:00Z">
        <w:r w:rsidDel="00F922DF">
          <w:rPr>
            <w:rFonts w:ascii="Arial" w:hAnsi="Arial" w:cs="Arial"/>
            <w:sz w:val="24"/>
            <w:szCs w:val="24"/>
            <w:lang w:eastAsia="pt-BR"/>
          </w:rPr>
          <w:delText xml:space="preserve">tipos </w:delText>
        </w:r>
      </w:del>
      <w:ins w:id="1509" w:author="Adam" w:date="2016-11-28T20:45:00Z">
        <w:r w:rsidR="00F922DF">
          <w:rPr>
            <w:rFonts w:ascii="Arial" w:hAnsi="Arial" w:cs="Arial"/>
            <w:sz w:val="24"/>
            <w:szCs w:val="24"/>
            <w:lang w:eastAsia="pt-BR"/>
          </w:rPr>
          <w:t xml:space="preserve">arquiteturas </w:t>
        </w:r>
      </w:ins>
      <w:r>
        <w:rPr>
          <w:rFonts w:ascii="Arial" w:hAnsi="Arial" w:cs="Arial"/>
          <w:sz w:val="24"/>
          <w:szCs w:val="24"/>
          <w:lang w:eastAsia="pt-BR"/>
        </w:rPr>
        <w:t xml:space="preserve">que podem fornecer </w:t>
      </w:r>
      <w:del w:id="1510" w:author="Adam" w:date="2016-11-28T20:45:00Z">
        <w:r w:rsidDel="00F922DF">
          <w:rPr>
            <w:rFonts w:ascii="Arial" w:hAnsi="Arial" w:cs="Arial"/>
            <w:sz w:val="24"/>
            <w:szCs w:val="24"/>
            <w:lang w:eastAsia="pt-BR"/>
          </w:rPr>
          <w:delText xml:space="preserve">uma </w:delText>
        </w:r>
      </w:del>
      <w:r>
        <w:rPr>
          <w:rFonts w:ascii="Arial" w:hAnsi="Arial" w:cs="Arial"/>
          <w:sz w:val="24"/>
          <w:szCs w:val="24"/>
          <w:lang w:eastAsia="pt-BR"/>
        </w:rPr>
        <w:t xml:space="preserve">regulação para </w:t>
      </w:r>
      <w:del w:id="1511" w:author="Adam" w:date="2016-11-28T20:45:00Z">
        <w:r w:rsidDel="00F922DF">
          <w:rPr>
            <w:rFonts w:ascii="Arial" w:hAnsi="Arial" w:cs="Arial"/>
            <w:sz w:val="24"/>
            <w:szCs w:val="24"/>
            <w:lang w:eastAsia="pt-BR"/>
          </w:rPr>
          <w:delText xml:space="preserve">uma </w:delText>
        </w:r>
      </w:del>
      <w:r>
        <w:rPr>
          <w:rFonts w:ascii="Arial" w:hAnsi="Arial" w:cs="Arial"/>
          <w:sz w:val="24"/>
          <w:szCs w:val="24"/>
          <w:lang w:eastAsia="pt-BR"/>
        </w:rPr>
        <w:t>tensão positiva fixa ou tensão negativa fixa, além de oferecer uma tensão ajustável na saída.</w:t>
      </w:r>
    </w:p>
    <w:p w:rsidR="0009147F" w:rsidRDefault="0009147F" w:rsidP="008C7865">
      <w:pPr>
        <w:spacing w:line="360" w:lineRule="auto"/>
        <w:jc w:val="both"/>
        <w:rPr>
          <w:rFonts w:ascii="Arial" w:hAnsi="Arial" w:cs="Arial"/>
          <w:sz w:val="24"/>
          <w:szCs w:val="24"/>
          <w:lang w:eastAsia="pt-BR"/>
        </w:rPr>
      </w:pPr>
      <w:r>
        <w:rPr>
          <w:rFonts w:ascii="Arial" w:hAnsi="Arial" w:cs="Arial"/>
          <w:sz w:val="24"/>
          <w:szCs w:val="24"/>
          <w:lang w:eastAsia="pt-BR"/>
        </w:rPr>
        <w:tab/>
        <w:t>O Regulador de Tensão de Três Terminais, no qual, o terminal de entrada é alimentado por uma tensão CC não regulada, o CI efetua a regulação de tensão e no terminal de saída, temos uma tensão CC regulada. Há um terceiro terminal através do aterramento.</w:t>
      </w:r>
    </w:p>
    <w:p w:rsidR="0009147F" w:rsidRDefault="0009147F" w:rsidP="008C7865">
      <w:pPr>
        <w:spacing w:line="360" w:lineRule="auto"/>
        <w:jc w:val="both"/>
        <w:rPr>
          <w:rFonts w:ascii="Arial" w:hAnsi="Arial" w:cs="Arial"/>
          <w:sz w:val="24"/>
          <w:szCs w:val="24"/>
          <w:lang w:eastAsia="pt-BR"/>
        </w:rPr>
      </w:pPr>
      <w:r>
        <w:rPr>
          <w:rFonts w:ascii="Arial" w:hAnsi="Arial" w:cs="Arial"/>
          <w:sz w:val="24"/>
          <w:szCs w:val="24"/>
          <w:lang w:eastAsia="pt-BR"/>
        </w:rPr>
        <w:tab/>
        <w:t>Os Reguladores de Tensão Positiva Fixa são d</w:t>
      </w:r>
      <w:r w:rsidR="007445F8">
        <w:rPr>
          <w:rFonts w:ascii="Arial" w:hAnsi="Arial" w:cs="Arial"/>
          <w:sz w:val="24"/>
          <w:szCs w:val="24"/>
          <w:lang w:eastAsia="pt-BR"/>
        </w:rPr>
        <w:t>a</w:t>
      </w:r>
      <w:r>
        <w:rPr>
          <w:rFonts w:ascii="Arial" w:hAnsi="Arial" w:cs="Arial"/>
          <w:sz w:val="24"/>
          <w:szCs w:val="24"/>
          <w:lang w:eastAsia="pt-BR"/>
        </w:rPr>
        <w:t xml:space="preserve"> série 78 </w:t>
      </w:r>
      <w:r w:rsidR="007445F8">
        <w:rPr>
          <w:rFonts w:ascii="Arial" w:hAnsi="Arial" w:cs="Arial"/>
          <w:sz w:val="24"/>
          <w:szCs w:val="24"/>
          <w:lang w:eastAsia="pt-BR"/>
        </w:rPr>
        <w:t>e controlam a tensão de saída entre</w:t>
      </w:r>
      <w:r>
        <w:rPr>
          <w:rFonts w:ascii="Arial" w:hAnsi="Arial" w:cs="Arial"/>
          <w:sz w:val="24"/>
          <w:szCs w:val="24"/>
          <w:lang w:eastAsia="pt-BR"/>
        </w:rPr>
        <w:t xml:space="preserve"> </w:t>
      </w:r>
      <w:smartTag w:uri="urn:schemas-microsoft-com:office:smarttags" w:element="metricconverter">
        <w:smartTagPr>
          <w:attr w:name="ProductID" w:val="5 a"/>
        </w:smartTagPr>
        <w:r>
          <w:rPr>
            <w:rFonts w:ascii="Arial" w:hAnsi="Arial" w:cs="Arial"/>
            <w:sz w:val="24"/>
            <w:szCs w:val="24"/>
            <w:lang w:eastAsia="pt-BR"/>
          </w:rPr>
          <w:t>5 a</w:t>
        </w:r>
      </w:smartTag>
      <w:r>
        <w:rPr>
          <w:rFonts w:ascii="Arial" w:hAnsi="Arial" w:cs="Arial"/>
          <w:sz w:val="24"/>
          <w:szCs w:val="24"/>
          <w:lang w:eastAsia="pt-BR"/>
        </w:rPr>
        <w:t xml:space="preserve"> 24V.  Conforme a figura 11 há dois capacitores que filtram a tensão de entrada e saída. </w:t>
      </w:r>
    </w:p>
    <w:p w:rsidR="007445F8" w:rsidRPr="007A6111" w:rsidDel="00F922DF" w:rsidRDefault="007445F8" w:rsidP="007445F8">
      <w:pPr>
        <w:spacing w:line="360" w:lineRule="auto"/>
        <w:jc w:val="both"/>
        <w:rPr>
          <w:del w:id="1512" w:author="Adam" w:date="2016-11-28T20:46:00Z"/>
          <w:rFonts w:ascii="Arial" w:hAnsi="Arial" w:cs="Arial"/>
          <w:color w:val="FF0000"/>
          <w:sz w:val="24"/>
          <w:szCs w:val="24"/>
          <w:lang w:eastAsia="pt-BR"/>
        </w:rPr>
      </w:pPr>
      <w:del w:id="1513" w:author="Adam" w:date="2016-11-28T20:46:00Z">
        <w:r w:rsidRPr="007A6111" w:rsidDel="00F922DF">
          <w:rPr>
            <w:rFonts w:ascii="Arial" w:hAnsi="Arial" w:cs="Arial"/>
            <w:color w:val="FF0000"/>
            <w:sz w:val="24"/>
            <w:szCs w:val="24"/>
            <w:lang w:eastAsia="pt-BR"/>
          </w:rPr>
          <w:delText>&lt;Pericles reclamou da</w:delText>
        </w:r>
        <w:r w:rsidDel="00F922DF">
          <w:rPr>
            <w:rFonts w:ascii="Arial" w:hAnsi="Arial" w:cs="Arial"/>
            <w:color w:val="FF0000"/>
            <w:sz w:val="24"/>
            <w:szCs w:val="24"/>
            <w:lang w:eastAsia="pt-BR"/>
          </w:rPr>
          <w:delText>s</w:delText>
        </w:r>
        <w:r w:rsidRPr="007A6111" w:rsidDel="00F922DF">
          <w:rPr>
            <w:rFonts w:ascii="Arial" w:hAnsi="Arial" w:cs="Arial"/>
            <w:color w:val="FF0000"/>
            <w:sz w:val="24"/>
            <w:szCs w:val="24"/>
            <w:lang w:eastAsia="pt-BR"/>
          </w:rPr>
          <w:delText xml:space="preserve"> figura</w:delText>
        </w:r>
        <w:r w:rsidDel="00F922DF">
          <w:rPr>
            <w:rFonts w:ascii="Arial" w:hAnsi="Arial" w:cs="Arial"/>
            <w:color w:val="FF0000"/>
            <w:sz w:val="24"/>
            <w:szCs w:val="24"/>
            <w:lang w:eastAsia="pt-BR"/>
          </w:rPr>
          <w:delText>s RT</w:delText>
        </w:r>
        <w:r w:rsidRPr="007A6111" w:rsidDel="00F922DF">
          <w:rPr>
            <w:rFonts w:ascii="Arial" w:hAnsi="Arial" w:cs="Arial"/>
            <w:color w:val="FF0000"/>
            <w:sz w:val="24"/>
            <w:szCs w:val="24"/>
            <w:lang w:eastAsia="pt-BR"/>
          </w:rPr>
          <w:delText xml:space="preserve"> falou que ficaram pequenas</w:delText>
        </w:r>
        <w:r w:rsidDel="00F922DF">
          <w:rPr>
            <w:rFonts w:ascii="Arial" w:hAnsi="Arial" w:cs="Arial"/>
            <w:color w:val="FF0000"/>
            <w:sz w:val="24"/>
            <w:szCs w:val="24"/>
            <w:lang w:eastAsia="pt-BR"/>
          </w:rPr>
          <w:delText xml:space="preserve"> e editar</w:delText>
        </w:r>
        <w:r w:rsidRPr="007A6111" w:rsidDel="00F922DF">
          <w:rPr>
            <w:rFonts w:ascii="Arial" w:hAnsi="Arial" w:cs="Arial"/>
            <w:color w:val="FF0000"/>
            <w:sz w:val="24"/>
            <w:szCs w:val="24"/>
            <w:lang w:eastAsia="pt-BR"/>
          </w:rPr>
          <w:delText>&gt;</w:delText>
        </w:r>
      </w:del>
    </w:p>
    <w:p w:rsidR="007445F8" w:rsidRDefault="007445F8" w:rsidP="008C7865">
      <w:pPr>
        <w:spacing w:line="360" w:lineRule="auto"/>
        <w:jc w:val="both"/>
        <w:rPr>
          <w:rFonts w:ascii="Arial" w:hAnsi="Arial" w:cs="Arial"/>
          <w:sz w:val="24"/>
          <w:szCs w:val="24"/>
          <w:lang w:eastAsia="pt-BR"/>
        </w:rPr>
      </w:pPr>
    </w:p>
    <w:p w:rsidR="00F922DF" w:rsidRDefault="00EC6740">
      <w:pPr>
        <w:keepNext/>
        <w:spacing w:after="0" w:line="240" w:lineRule="auto"/>
        <w:jc w:val="center"/>
        <w:rPr>
          <w:ins w:id="1514" w:author="Adam" w:date="2016-11-28T20:48:00Z"/>
        </w:rPr>
        <w:pPrChange w:id="1515" w:author="Adam" w:date="2016-11-28T20:48:00Z">
          <w:pPr>
            <w:spacing w:after="0" w:line="240" w:lineRule="auto"/>
            <w:jc w:val="center"/>
          </w:pPr>
        </w:pPrChange>
      </w:pPr>
      <w:del w:id="1516" w:author="Adam" w:date="2016-11-28T20:48:00Z">
        <w:r w:rsidDel="00F922DF">
          <w:rPr>
            <w:rFonts w:ascii="Arial" w:hAnsi="Arial" w:cs="Arial"/>
            <w:noProof/>
            <w:color w:val="333333"/>
            <w:sz w:val="12"/>
            <w:szCs w:val="12"/>
            <w:lang w:eastAsia="pt-BR"/>
          </w:rPr>
          <w:lastRenderedPageBreak/>
          <w:drawing>
            <wp:inline distT="0" distB="0" distL="0" distR="0" wp14:anchorId="05187CA2" wp14:editId="17721098">
              <wp:extent cx="3218410" cy="1518699"/>
              <wp:effectExtent l="19050" t="0" r="1040" b="0"/>
              <wp:docPr id="13" name="Imagem 13" descr="http://s3.amazonaws.com/magoo/ABAAAgYwAAJ-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3.amazonaws.com/magoo/ABAAAgYwAAJ-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22421" cy="1520592"/>
                      </a:xfrm>
                      <a:prstGeom prst="rect">
                        <a:avLst/>
                      </a:prstGeom>
                      <a:noFill/>
                      <a:ln>
                        <a:noFill/>
                      </a:ln>
                    </pic:spPr>
                  </pic:pic>
                </a:graphicData>
              </a:graphic>
            </wp:inline>
          </w:drawing>
        </w:r>
      </w:del>
      <w:ins w:id="1517" w:author="Adam" w:date="2016-11-28T20:48:00Z">
        <w:r w:rsidR="00F922DF" w:rsidRPr="00F922DF">
          <w:rPr>
            <w:noProof/>
            <w:lang w:eastAsia="pt-BR"/>
          </w:rPr>
          <w:t xml:space="preserve"> </w:t>
        </w:r>
        <w:r w:rsidR="00F922DF" w:rsidRPr="00F922DF">
          <w:rPr>
            <w:rFonts w:ascii="Arial" w:hAnsi="Arial" w:cs="Arial"/>
            <w:noProof/>
            <w:color w:val="333333"/>
            <w:sz w:val="12"/>
            <w:szCs w:val="12"/>
            <w:lang w:eastAsia="pt-BR"/>
          </w:rPr>
          <w:drawing>
            <wp:inline distT="0" distB="0" distL="0" distR="0" wp14:anchorId="0DF36479" wp14:editId="4D6233D9">
              <wp:extent cx="4894963" cy="226187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02437" cy="2265323"/>
                      </a:xfrm>
                      <a:prstGeom prst="rect">
                        <a:avLst/>
                      </a:prstGeom>
                    </pic:spPr>
                  </pic:pic>
                </a:graphicData>
              </a:graphic>
            </wp:inline>
          </w:drawing>
        </w:r>
      </w:ins>
    </w:p>
    <w:p w:rsidR="00F922DF" w:rsidRDefault="00F922DF">
      <w:pPr>
        <w:pStyle w:val="Legenda"/>
        <w:rPr>
          <w:ins w:id="1518" w:author="Adam" w:date="2016-11-28T20:49:00Z"/>
        </w:rPr>
        <w:pPrChange w:id="1519" w:author="Adam" w:date="2016-11-29T12:31:00Z">
          <w:pPr>
            <w:pStyle w:val="SemEspaamento"/>
            <w:jc w:val="center"/>
          </w:pPr>
        </w:pPrChange>
      </w:pPr>
      <w:bookmarkStart w:id="1520" w:name="_Toc468179861"/>
      <w:ins w:id="1521" w:author="Adam" w:date="2016-11-28T20:48:00Z">
        <w:r w:rsidRPr="00C30F18">
          <w:t xml:space="preserve">Figura </w:t>
        </w:r>
        <w:r w:rsidRPr="00C30F18">
          <w:fldChar w:fldCharType="begin"/>
        </w:r>
        <w:r w:rsidRPr="00C30F18">
          <w:instrText xml:space="preserve"> SEQ Figura \* ARABIC </w:instrText>
        </w:r>
      </w:ins>
      <w:r w:rsidRPr="00C30F18">
        <w:fldChar w:fldCharType="separate"/>
      </w:r>
      <w:ins w:id="1522" w:author="Adam" w:date="2016-11-29T13:06:00Z">
        <w:r w:rsidR="00AC29C2">
          <w:rPr>
            <w:noProof/>
          </w:rPr>
          <w:t>12</w:t>
        </w:r>
      </w:ins>
      <w:ins w:id="1523" w:author="Adam" w:date="2016-11-28T20:48:00Z">
        <w:r w:rsidRPr="00C30F18">
          <w:fldChar w:fldCharType="end"/>
        </w:r>
        <w:r w:rsidRPr="00C30F18">
          <w:t xml:space="preserve"> -</w:t>
        </w:r>
      </w:ins>
      <w:ins w:id="1524" w:author="Adam" w:date="2016-11-28T20:49:00Z">
        <w:r w:rsidRPr="00F922DF">
          <w:t xml:space="preserve"> </w:t>
        </w:r>
        <w:r>
          <w:t>CI Regulador de Tensão Positiva</w:t>
        </w:r>
        <w:bookmarkEnd w:id="1520"/>
      </w:ins>
    </w:p>
    <w:p w:rsidR="00F922DF" w:rsidRDefault="00F922DF">
      <w:pPr>
        <w:pStyle w:val="Legenda"/>
        <w:rPr>
          <w:ins w:id="1525" w:author="Adam" w:date="2016-11-28T20:49:00Z"/>
        </w:rPr>
        <w:pPrChange w:id="1526" w:author="Adam" w:date="2016-11-29T12:31:00Z">
          <w:pPr>
            <w:pStyle w:val="SemEspaamento"/>
            <w:jc w:val="center"/>
          </w:pPr>
        </w:pPrChange>
      </w:pPr>
      <w:ins w:id="1527" w:author="Adam" w:date="2016-11-28T20:49:00Z">
        <w:r w:rsidRPr="002B2F4D">
          <w:t xml:space="preserve">(fonte: </w:t>
        </w:r>
        <w:r>
          <w:t>BOYLESTAD; NASHELSKY, 2004</w:t>
        </w:r>
        <w:r w:rsidRPr="002B2F4D">
          <w:t>)</w:t>
        </w:r>
      </w:ins>
    </w:p>
    <w:p w:rsidR="0009147F" w:rsidRPr="00CF7407" w:rsidDel="00F922DF" w:rsidRDefault="0009147F">
      <w:pPr>
        <w:pStyle w:val="Legenda"/>
        <w:rPr>
          <w:del w:id="1528" w:author="Adam" w:date="2016-11-28T20:49:00Z"/>
          <w:lang w:eastAsia="pt-BR"/>
        </w:rPr>
        <w:pPrChange w:id="1529" w:author="Adam" w:date="2016-11-29T12:31:00Z">
          <w:pPr>
            <w:spacing w:after="0" w:line="240" w:lineRule="auto"/>
            <w:jc w:val="center"/>
          </w:pPr>
        </w:pPrChange>
      </w:pPr>
    </w:p>
    <w:p w:rsidR="0009147F" w:rsidDel="00F922DF" w:rsidRDefault="0009147F">
      <w:pPr>
        <w:pStyle w:val="Legenda"/>
        <w:rPr>
          <w:del w:id="1530" w:author="Adam" w:date="2016-11-28T20:49:00Z"/>
        </w:rPr>
        <w:pPrChange w:id="1531" w:author="Adam" w:date="2016-11-29T12:31:00Z">
          <w:pPr>
            <w:pStyle w:val="SemEspaamento"/>
            <w:jc w:val="center"/>
          </w:pPr>
        </w:pPrChange>
      </w:pPr>
      <w:del w:id="1532" w:author="Adam" w:date="2016-11-28T20:49:00Z">
        <w:r w:rsidDel="00F922DF">
          <w:delText>Figura 11</w:delText>
        </w:r>
        <w:r w:rsidRPr="002B2F4D" w:rsidDel="00F922DF">
          <w:delText>:</w:delText>
        </w:r>
        <w:r w:rsidDel="00F922DF">
          <w:delText xml:space="preserve"> CI Regulador de Tensão Positiva</w:delText>
        </w:r>
      </w:del>
    </w:p>
    <w:p w:rsidR="0009147F" w:rsidDel="00F922DF" w:rsidRDefault="0009147F">
      <w:pPr>
        <w:pStyle w:val="Legenda"/>
        <w:rPr>
          <w:del w:id="1533" w:author="Adam" w:date="2016-11-28T20:49:00Z"/>
        </w:rPr>
        <w:pPrChange w:id="1534" w:author="Adam" w:date="2016-11-29T12:31:00Z">
          <w:pPr>
            <w:pStyle w:val="SemEspaamento"/>
            <w:jc w:val="center"/>
          </w:pPr>
        </w:pPrChange>
      </w:pPr>
      <w:del w:id="1535" w:author="Adam" w:date="2016-11-28T20:49:00Z">
        <w:r w:rsidRPr="002B2F4D" w:rsidDel="00F922DF">
          <w:delText xml:space="preserve">(fonte: </w:delText>
        </w:r>
        <w:r w:rsidDel="00F922DF">
          <w:delText>BOYLESTAD; NASHELSKY, 2004</w:delText>
        </w:r>
        <w:r w:rsidRPr="002B2F4D" w:rsidDel="00F922DF">
          <w:delText>)</w:delText>
        </w:r>
      </w:del>
    </w:p>
    <w:p w:rsidR="0009147F" w:rsidDel="00F922DF" w:rsidRDefault="0009147F">
      <w:pPr>
        <w:pStyle w:val="Legenda"/>
        <w:rPr>
          <w:del w:id="1536" w:author="Adam" w:date="2016-11-28T20:49:00Z"/>
          <w:lang w:eastAsia="pt-BR"/>
        </w:rPr>
        <w:pPrChange w:id="1537" w:author="Adam" w:date="2016-11-29T12:31:00Z">
          <w:pPr>
            <w:spacing w:line="360" w:lineRule="auto"/>
            <w:jc w:val="both"/>
          </w:pPr>
        </w:pPrChange>
      </w:pPr>
    </w:p>
    <w:p w:rsidR="00F922DF" w:rsidRDefault="00F922DF">
      <w:pPr>
        <w:pStyle w:val="Legenda"/>
        <w:rPr>
          <w:ins w:id="1538" w:author="Adam" w:date="2016-11-28T20:49:00Z"/>
          <w:lang w:eastAsia="pt-BR"/>
        </w:rPr>
        <w:pPrChange w:id="1539" w:author="Adam" w:date="2016-11-29T12:31:00Z">
          <w:pPr>
            <w:spacing w:line="360" w:lineRule="auto"/>
            <w:jc w:val="both"/>
          </w:pPr>
        </w:pPrChange>
      </w:pPr>
    </w:p>
    <w:p w:rsidR="0009147F" w:rsidDel="00F50ACA" w:rsidRDefault="0009147F">
      <w:pPr>
        <w:spacing w:line="360" w:lineRule="auto"/>
        <w:jc w:val="both"/>
        <w:rPr>
          <w:del w:id="1540" w:author="Adam" w:date="2016-11-29T12:36:00Z"/>
          <w:rFonts w:ascii="Arial" w:hAnsi="Arial" w:cs="Arial"/>
          <w:sz w:val="24"/>
          <w:szCs w:val="24"/>
          <w:lang w:eastAsia="pt-BR"/>
        </w:rPr>
      </w:pPr>
      <w:r>
        <w:rPr>
          <w:rFonts w:ascii="Arial" w:hAnsi="Arial" w:cs="Arial"/>
          <w:sz w:val="24"/>
          <w:szCs w:val="24"/>
          <w:lang w:eastAsia="pt-BR"/>
        </w:rPr>
        <w:tab/>
        <w:t xml:space="preserve">Já os Reguladores de Tensão Negativa Fixa atendem a uma faixa de tensão </w:t>
      </w:r>
      <w:del w:id="1541" w:author="Adam" w:date="2016-11-29T12:36:00Z">
        <w:r w:rsidDel="00F50ACA">
          <w:rPr>
            <w:rFonts w:ascii="Arial" w:hAnsi="Arial" w:cs="Arial"/>
            <w:sz w:val="24"/>
            <w:szCs w:val="24"/>
            <w:lang w:eastAsia="pt-BR"/>
          </w:rPr>
          <w:delText>negativa.</w:delText>
        </w:r>
      </w:del>
    </w:p>
    <w:p w:rsidR="0009147F" w:rsidRDefault="0009147F" w:rsidP="00F50ACA">
      <w:pPr>
        <w:spacing w:line="360" w:lineRule="auto"/>
        <w:jc w:val="both"/>
        <w:rPr>
          <w:rFonts w:ascii="Arial" w:hAnsi="Arial" w:cs="Arial"/>
          <w:sz w:val="24"/>
          <w:szCs w:val="24"/>
          <w:lang w:eastAsia="pt-BR"/>
        </w:rPr>
      </w:pPr>
      <w:del w:id="1542" w:author="Adam" w:date="2016-11-29T12:36:00Z">
        <w:r w:rsidDel="00F50ACA">
          <w:rPr>
            <w:rFonts w:ascii="Arial" w:hAnsi="Arial" w:cs="Arial"/>
            <w:sz w:val="24"/>
            <w:szCs w:val="24"/>
            <w:lang w:eastAsia="pt-BR"/>
          </w:rPr>
          <w:tab/>
          <w:delText>Utilizou-se o Regulador de Tensão Ajustável para controle de velocidade para abertura e fechamento das portas do elevador. Este CI permite o direcionamento da saída para uma tensão desejável. O LM3</w:delText>
        </w:r>
      </w:del>
      <w:del w:id="1543" w:author="Adam" w:date="2016-11-28T20:49:00Z">
        <w:r w:rsidDel="00F922DF">
          <w:rPr>
            <w:rFonts w:ascii="Arial" w:hAnsi="Arial" w:cs="Arial"/>
            <w:sz w:val="24"/>
            <w:szCs w:val="24"/>
            <w:lang w:eastAsia="pt-BR"/>
          </w:rPr>
          <w:delText>17</w:delText>
        </w:r>
      </w:del>
      <w:del w:id="1544" w:author="Adam" w:date="2016-11-29T12:36:00Z">
        <w:r w:rsidDel="00F50ACA">
          <w:rPr>
            <w:rFonts w:ascii="Arial" w:hAnsi="Arial" w:cs="Arial"/>
            <w:sz w:val="24"/>
            <w:szCs w:val="24"/>
            <w:lang w:eastAsia="pt-BR"/>
          </w:rPr>
          <w:delText xml:space="preserve">, oferece tensão de saída para valores de 1,2 V a 37V . A figura 12 demonstra que a tensão de saída é regulada através de um divisor de tensão de acordo com a fórmula: </w:delText>
        </w:r>
      </w:del>
    </w:p>
    <w:p w:rsidR="00F50ACA" w:rsidRDefault="00F50ACA" w:rsidP="008C7865">
      <w:pPr>
        <w:pStyle w:val="SemEspaamento"/>
        <w:jc w:val="center"/>
        <w:rPr>
          <w:ins w:id="1545" w:author="Adam" w:date="2016-11-29T12:36:00Z"/>
          <w:rFonts w:ascii="Arial" w:hAnsi="Arial" w:cs="Arial"/>
          <w:color w:val="FF0000"/>
          <w:sz w:val="24"/>
          <w:szCs w:val="24"/>
        </w:rPr>
      </w:pPr>
      <w:ins w:id="1546" w:author="Adam" w:date="2016-11-29T12:36:00Z">
        <w:r w:rsidRPr="00F50ACA">
          <w:rPr>
            <w:rFonts w:ascii="Arial" w:hAnsi="Arial" w:cs="Arial"/>
            <w:color w:val="FF0000"/>
            <w:sz w:val="24"/>
            <w:szCs w:val="24"/>
            <w:highlight w:val="yellow"/>
            <w:rPrChange w:id="1547" w:author="Adam" w:date="2016-11-29T12:36:00Z">
              <w:rPr>
                <w:rFonts w:ascii="Arial" w:hAnsi="Arial" w:cs="Arial"/>
                <w:color w:val="FF0000"/>
                <w:sz w:val="24"/>
                <w:szCs w:val="24"/>
              </w:rPr>
            </w:rPrChange>
          </w:rPr>
          <w:t>CONSIDERAR COLOCAR APENAS NO ESTUDO DE CASO</w:t>
        </w:r>
      </w:ins>
    </w:p>
    <w:p w:rsidR="0009147F" w:rsidRPr="007445F8" w:rsidDel="00873200" w:rsidRDefault="007445F8" w:rsidP="008C7865">
      <w:pPr>
        <w:pStyle w:val="SemEspaamento"/>
        <w:jc w:val="center"/>
        <w:rPr>
          <w:del w:id="1548" w:author="Adam" w:date="2016-11-28T20:31:00Z"/>
          <w:rFonts w:ascii="Arial" w:hAnsi="Arial" w:cs="Arial"/>
          <w:color w:val="FF0000"/>
          <w:sz w:val="24"/>
          <w:szCs w:val="24"/>
        </w:rPr>
      </w:pPr>
      <w:del w:id="1549" w:author="Adam" w:date="2016-11-28T20:31:00Z">
        <w:r w:rsidRPr="007445F8" w:rsidDel="00873200">
          <w:rPr>
            <w:rFonts w:ascii="Arial" w:hAnsi="Arial" w:cs="Arial"/>
            <w:color w:val="FF0000"/>
            <w:sz w:val="24"/>
            <w:szCs w:val="24"/>
          </w:rPr>
          <w:delText>&lt;Perícles falou para colocar no equation&gt;</w:delText>
        </w:r>
      </w:del>
    </w:p>
    <w:p w:rsidR="007445F8" w:rsidRDefault="007445F8" w:rsidP="008C7865">
      <w:pPr>
        <w:pStyle w:val="SemEspaamento"/>
        <w:jc w:val="center"/>
        <w:rPr>
          <w:ins w:id="1550" w:author="Adam" w:date="2016-11-28T20:30:00Z"/>
          <w:rFonts w:ascii="Arial" w:hAnsi="Arial" w:cs="Arial"/>
          <w:color w:val="FF0000"/>
          <w:sz w:val="20"/>
          <w:szCs w:val="20"/>
        </w:rPr>
      </w:pPr>
    </w:p>
    <w:p w:rsidR="00873200" w:rsidRPr="00F50ACA" w:rsidRDefault="00AC29C2" w:rsidP="008C7865">
      <w:pPr>
        <w:pStyle w:val="SemEspaamento"/>
        <w:jc w:val="center"/>
        <w:rPr>
          <w:ins w:id="1551" w:author="Adam" w:date="2016-11-28T20:30:00Z"/>
          <w:rFonts w:ascii="Arial" w:hAnsi="Arial" w:cs="Arial"/>
          <w:color w:val="FF0000"/>
          <w:sz w:val="20"/>
          <w:szCs w:val="20"/>
          <w:highlight w:val="yellow"/>
          <w:rPrChange w:id="1552" w:author="Adam" w:date="2016-11-29T12:36:00Z">
            <w:rPr>
              <w:ins w:id="1553" w:author="Adam" w:date="2016-11-28T20:30:00Z"/>
              <w:rFonts w:ascii="Arial" w:hAnsi="Arial" w:cs="Arial"/>
              <w:color w:val="FF0000"/>
              <w:sz w:val="20"/>
              <w:szCs w:val="20"/>
            </w:rPr>
          </w:rPrChange>
        </w:rPr>
      </w:pPr>
      <m:oMathPara>
        <m:oMath>
          <m:sSub>
            <m:sSubPr>
              <m:ctrlPr>
                <w:ins w:id="1554" w:author="Adam" w:date="2016-11-28T20:30:00Z">
                  <w:rPr>
                    <w:rFonts w:ascii="Cambria Math" w:hAnsi="Cambria Math" w:cs="Arial"/>
                    <w:i/>
                    <w:color w:val="FF0000"/>
                    <w:sz w:val="20"/>
                    <w:szCs w:val="20"/>
                    <w:highlight w:val="yellow"/>
                  </w:rPr>
                </w:ins>
              </m:ctrlPr>
            </m:sSubPr>
            <m:e>
              <m:r>
                <w:ins w:id="1555" w:author="Adam" w:date="2016-11-28T20:30:00Z">
                  <w:rPr>
                    <w:rFonts w:ascii="Cambria Math" w:hAnsi="Cambria Math" w:cs="Arial"/>
                    <w:color w:val="FF0000"/>
                    <w:sz w:val="20"/>
                    <w:szCs w:val="20"/>
                    <w:highlight w:val="yellow"/>
                    <w:rPrChange w:id="1556" w:author="Adam" w:date="2016-11-29T12:36:00Z">
                      <w:rPr>
                        <w:rFonts w:ascii="Cambria Math" w:hAnsi="Cambria Math" w:cs="Arial"/>
                        <w:color w:val="FF0000"/>
                        <w:sz w:val="20"/>
                        <w:szCs w:val="20"/>
                      </w:rPr>
                    </w:rPrChange>
                  </w:rPr>
                  <m:t>V</m:t>
                </w:ins>
              </m:r>
            </m:e>
            <m:sub>
              <m:r>
                <w:ins w:id="1557" w:author="Adam" w:date="2016-11-28T20:30:00Z">
                  <w:rPr>
                    <w:rFonts w:ascii="Cambria Math" w:hAnsi="Cambria Math" w:cs="Arial"/>
                    <w:color w:val="FF0000"/>
                    <w:sz w:val="20"/>
                    <w:szCs w:val="20"/>
                    <w:highlight w:val="yellow"/>
                    <w:rPrChange w:id="1558" w:author="Adam" w:date="2016-11-29T12:36:00Z">
                      <w:rPr>
                        <w:rFonts w:ascii="Cambria Math" w:hAnsi="Cambria Math" w:cs="Arial"/>
                        <w:color w:val="FF0000"/>
                        <w:sz w:val="20"/>
                        <w:szCs w:val="20"/>
                      </w:rPr>
                    </w:rPrChange>
                  </w:rPr>
                  <m:t>sa</m:t>
                </w:ins>
              </m:r>
              <m:r>
                <w:ins w:id="1559" w:author="Adam" w:date="2016-11-28T20:30:00Z">
                  <w:rPr>
                    <w:rFonts w:ascii="Cambria Math" w:hAnsi="Cambria Math" w:cs="Arial" w:hint="eastAsia"/>
                    <w:color w:val="FF0000"/>
                    <w:sz w:val="20"/>
                    <w:szCs w:val="20"/>
                    <w:highlight w:val="yellow"/>
                    <w:rPrChange w:id="1560" w:author="Adam" w:date="2016-11-29T12:36:00Z">
                      <w:rPr>
                        <w:rFonts w:ascii="Cambria Math" w:hAnsi="Cambria Math" w:cs="Arial" w:hint="eastAsia"/>
                        <w:color w:val="FF0000"/>
                        <w:sz w:val="20"/>
                        <w:szCs w:val="20"/>
                      </w:rPr>
                    </w:rPrChange>
                  </w:rPr>
                  <m:t>í</m:t>
                </w:ins>
              </m:r>
              <m:r>
                <w:ins w:id="1561" w:author="Adam" w:date="2016-11-28T20:30:00Z">
                  <w:rPr>
                    <w:rFonts w:ascii="Cambria Math" w:hAnsi="Cambria Math" w:cs="Arial"/>
                    <w:color w:val="FF0000"/>
                    <w:sz w:val="20"/>
                    <w:szCs w:val="20"/>
                    <w:highlight w:val="yellow"/>
                    <w:rPrChange w:id="1562" w:author="Adam" w:date="2016-11-29T12:36:00Z">
                      <w:rPr>
                        <w:rFonts w:ascii="Cambria Math" w:hAnsi="Cambria Math" w:cs="Arial"/>
                        <w:color w:val="FF0000"/>
                        <w:sz w:val="20"/>
                        <w:szCs w:val="20"/>
                      </w:rPr>
                    </w:rPrChange>
                  </w:rPr>
                  <m:t>da</m:t>
                </w:ins>
              </m:r>
            </m:sub>
          </m:sSub>
          <m:r>
            <w:ins w:id="1563" w:author="Adam" w:date="2016-11-28T20:30:00Z">
              <w:rPr>
                <w:rFonts w:ascii="Cambria Math" w:hAnsi="Cambria Math" w:cs="Arial"/>
                <w:color w:val="FF0000"/>
                <w:sz w:val="20"/>
                <w:szCs w:val="20"/>
                <w:highlight w:val="yellow"/>
                <w:rPrChange w:id="1564" w:author="Adam" w:date="2016-11-29T12:36:00Z">
                  <w:rPr>
                    <w:rFonts w:ascii="Cambria Math" w:hAnsi="Cambria Math" w:cs="Arial"/>
                    <w:color w:val="FF0000"/>
                    <w:sz w:val="20"/>
                    <w:szCs w:val="20"/>
                  </w:rPr>
                </w:rPrChange>
              </w:rPr>
              <m:t>=1,25</m:t>
            </w:ins>
          </m:r>
          <m:r>
            <w:ins w:id="1565" w:author="Adam" w:date="2016-11-28T20:30:00Z">
              <w:rPr>
                <w:rFonts w:ascii="Cambria Math" w:hAnsi="Cambria Math" w:cs="Arial" w:hint="eastAsia"/>
                <w:color w:val="FF0000"/>
                <w:sz w:val="20"/>
                <w:szCs w:val="20"/>
                <w:highlight w:val="yellow"/>
                <w:rPrChange w:id="1566" w:author="Adam" w:date="2016-11-29T12:36:00Z">
                  <w:rPr>
                    <w:rFonts w:ascii="Cambria Math" w:hAnsi="Cambria Math" w:cs="Arial" w:hint="eastAsia"/>
                    <w:color w:val="FF0000"/>
                    <w:sz w:val="20"/>
                    <w:szCs w:val="20"/>
                  </w:rPr>
                </w:rPrChange>
              </w:rPr>
              <m:t>×</m:t>
            </w:ins>
          </m:r>
          <m:d>
            <m:dPr>
              <m:begChr m:val="["/>
              <m:endChr m:val="]"/>
              <m:ctrlPr>
                <w:ins w:id="1567" w:author="Adam" w:date="2016-11-28T20:31:00Z">
                  <w:rPr>
                    <w:rFonts w:ascii="Cambria Math" w:hAnsi="Cambria Math" w:cs="Arial"/>
                    <w:i/>
                    <w:color w:val="FF0000"/>
                    <w:sz w:val="20"/>
                    <w:szCs w:val="20"/>
                    <w:highlight w:val="yellow"/>
                  </w:rPr>
                </w:ins>
              </m:ctrlPr>
            </m:dPr>
            <m:e>
              <m:r>
                <w:ins w:id="1568" w:author="Adam" w:date="2016-11-28T20:31:00Z">
                  <w:rPr>
                    <w:rFonts w:ascii="Cambria Math" w:hAnsi="Cambria Math" w:cs="Arial"/>
                    <w:color w:val="FF0000"/>
                    <w:sz w:val="20"/>
                    <w:szCs w:val="20"/>
                    <w:highlight w:val="yellow"/>
                    <w:rPrChange w:id="1569" w:author="Adam" w:date="2016-11-29T12:36:00Z">
                      <w:rPr>
                        <w:rFonts w:ascii="Cambria Math" w:hAnsi="Cambria Math" w:cs="Arial"/>
                        <w:color w:val="FF0000"/>
                        <w:sz w:val="20"/>
                        <w:szCs w:val="20"/>
                      </w:rPr>
                    </w:rPrChange>
                  </w:rPr>
                  <m:t>1+</m:t>
                </w:ins>
              </m:r>
              <m:d>
                <m:dPr>
                  <m:ctrlPr>
                    <w:ins w:id="1570" w:author="Adam" w:date="2016-11-28T20:31:00Z">
                      <w:rPr>
                        <w:rFonts w:ascii="Cambria Math" w:hAnsi="Cambria Math" w:cs="Arial"/>
                        <w:i/>
                        <w:color w:val="FF0000"/>
                        <w:sz w:val="20"/>
                        <w:szCs w:val="20"/>
                        <w:highlight w:val="yellow"/>
                      </w:rPr>
                    </w:ins>
                  </m:ctrlPr>
                </m:dPr>
                <m:e>
                  <m:f>
                    <m:fPr>
                      <m:ctrlPr>
                        <w:ins w:id="1571" w:author="Adam" w:date="2016-11-28T20:31:00Z">
                          <w:rPr>
                            <w:rFonts w:ascii="Cambria Math" w:hAnsi="Cambria Math" w:cs="Arial"/>
                            <w:i/>
                            <w:color w:val="FF0000"/>
                            <w:sz w:val="20"/>
                            <w:szCs w:val="20"/>
                            <w:highlight w:val="yellow"/>
                          </w:rPr>
                        </w:ins>
                      </m:ctrlPr>
                    </m:fPr>
                    <m:num>
                      <m:sSub>
                        <m:sSubPr>
                          <m:ctrlPr>
                            <w:ins w:id="1572" w:author="Adam" w:date="2016-11-28T20:31:00Z">
                              <w:rPr>
                                <w:rFonts w:ascii="Cambria Math" w:hAnsi="Cambria Math" w:cs="Arial"/>
                                <w:i/>
                                <w:color w:val="FF0000"/>
                                <w:sz w:val="20"/>
                                <w:szCs w:val="20"/>
                                <w:highlight w:val="yellow"/>
                              </w:rPr>
                            </w:ins>
                          </m:ctrlPr>
                        </m:sSubPr>
                        <m:e>
                          <m:r>
                            <w:ins w:id="1573" w:author="Adam" w:date="2016-11-28T20:31:00Z">
                              <w:rPr>
                                <w:rFonts w:ascii="Cambria Math" w:hAnsi="Cambria Math" w:cs="Arial"/>
                                <w:color w:val="FF0000"/>
                                <w:sz w:val="20"/>
                                <w:szCs w:val="20"/>
                                <w:highlight w:val="yellow"/>
                                <w:rPrChange w:id="1574" w:author="Adam" w:date="2016-11-29T12:36:00Z">
                                  <w:rPr>
                                    <w:rFonts w:ascii="Cambria Math" w:hAnsi="Cambria Math" w:cs="Arial"/>
                                    <w:color w:val="FF0000"/>
                                    <w:sz w:val="20"/>
                                    <w:szCs w:val="20"/>
                                  </w:rPr>
                                </w:rPrChange>
                              </w:rPr>
                              <m:t>R</m:t>
                            </w:ins>
                          </m:r>
                        </m:e>
                        <m:sub>
                          <m:r>
                            <w:ins w:id="1575" w:author="Adam" w:date="2016-11-28T20:31:00Z">
                              <w:rPr>
                                <w:rFonts w:ascii="Cambria Math" w:hAnsi="Cambria Math" w:cs="Arial"/>
                                <w:color w:val="FF0000"/>
                                <w:sz w:val="20"/>
                                <w:szCs w:val="20"/>
                                <w:highlight w:val="yellow"/>
                                <w:rPrChange w:id="1576" w:author="Adam" w:date="2016-11-29T12:36:00Z">
                                  <w:rPr>
                                    <w:rFonts w:ascii="Cambria Math" w:hAnsi="Cambria Math" w:cs="Arial"/>
                                    <w:color w:val="FF0000"/>
                                    <w:sz w:val="20"/>
                                    <w:szCs w:val="20"/>
                                  </w:rPr>
                                </w:rPrChange>
                              </w:rPr>
                              <m:t>2</m:t>
                            </w:ins>
                          </m:r>
                        </m:sub>
                      </m:sSub>
                    </m:num>
                    <m:den>
                      <m:sSub>
                        <m:sSubPr>
                          <m:ctrlPr>
                            <w:ins w:id="1577" w:author="Adam" w:date="2016-11-28T20:31:00Z">
                              <w:rPr>
                                <w:rFonts w:ascii="Cambria Math" w:hAnsi="Cambria Math" w:cs="Arial"/>
                                <w:i/>
                                <w:color w:val="FF0000"/>
                                <w:sz w:val="20"/>
                                <w:szCs w:val="20"/>
                                <w:highlight w:val="yellow"/>
                              </w:rPr>
                            </w:ins>
                          </m:ctrlPr>
                        </m:sSubPr>
                        <m:e>
                          <m:r>
                            <w:ins w:id="1578" w:author="Adam" w:date="2016-11-28T20:31:00Z">
                              <w:rPr>
                                <w:rFonts w:ascii="Cambria Math" w:hAnsi="Cambria Math" w:cs="Arial"/>
                                <w:color w:val="FF0000"/>
                                <w:sz w:val="20"/>
                                <w:szCs w:val="20"/>
                                <w:highlight w:val="yellow"/>
                                <w:rPrChange w:id="1579" w:author="Adam" w:date="2016-11-29T12:36:00Z">
                                  <w:rPr>
                                    <w:rFonts w:ascii="Cambria Math" w:hAnsi="Cambria Math" w:cs="Arial"/>
                                    <w:color w:val="FF0000"/>
                                    <w:sz w:val="20"/>
                                    <w:szCs w:val="20"/>
                                  </w:rPr>
                                </w:rPrChange>
                              </w:rPr>
                              <m:t>R</m:t>
                            </w:ins>
                          </m:r>
                        </m:e>
                        <m:sub>
                          <m:r>
                            <w:ins w:id="1580" w:author="Adam" w:date="2016-11-28T20:31:00Z">
                              <w:rPr>
                                <w:rFonts w:ascii="Cambria Math" w:hAnsi="Cambria Math" w:cs="Arial"/>
                                <w:color w:val="FF0000"/>
                                <w:sz w:val="20"/>
                                <w:szCs w:val="20"/>
                                <w:highlight w:val="yellow"/>
                                <w:rPrChange w:id="1581" w:author="Adam" w:date="2016-11-29T12:36:00Z">
                                  <w:rPr>
                                    <w:rFonts w:ascii="Cambria Math" w:hAnsi="Cambria Math" w:cs="Arial"/>
                                    <w:color w:val="FF0000"/>
                                    <w:sz w:val="20"/>
                                    <w:szCs w:val="20"/>
                                  </w:rPr>
                                </w:rPrChange>
                              </w:rPr>
                              <m:t>1</m:t>
                            </w:ins>
                          </m:r>
                        </m:sub>
                      </m:sSub>
                    </m:den>
                  </m:f>
                </m:e>
              </m:d>
            </m:e>
          </m:d>
          <m:r>
            <w:ins w:id="1582" w:author="Adam" w:date="2016-11-28T20:31:00Z">
              <w:rPr>
                <w:rFonts w:ascii="Cambria Math" w:hAnsi="Cambria Math" w:cs="Arial"/>
                <w:color w:val="FF0000"/>
                <w:sz w:val="20"/>
                <w:szCs w:val="20"/>
                <w:highlight w:val="yellow"/>
                <w:rPrChange w:id="1583" w:author="Adam" w:date="2016-11-29T12:36:00Z">
                  <w:rPr>
                    <w:rFonts w:ascii="Cambria Math" w:hAnsi="Cambria Math" w:cs="Arial"/>
                    <w:color w:val="FF0000"/>
                    <w:sz w:val="20"/>
                    <w:szCs w:val="20"/>
                  </w:rPr>
                </w:rPrChange>
              </w:rPr>
              <m:t>+</m:t>
            </w:ins>
          </m:r>
          <m:sSub>
            <m:sSubPr>
              <m:ctrlPr>
                <w:ins w:id="1584" w:author="Adam" w:date="2016-11-28T20:31:00Z">
                  <w:rPr>
                    <w:rFonts w:ascii="Cambria Math" w:hAnsi="Cambria Math" w:cs="Arial"/>
                    <w:i/>
                    <w:color w:val="FF0000"/>
                    <w:sz w:val="20"/>
                    <w:szCs w:val="20"/>
                    <w:highlight w:val="yellow"/>
                  </w:rPr>
                </w:ins>
              </m:ctrlPr>
            </m:sSubPr>
            <m:e>
              <m:r>
                <w:ins w:id="1585" w:author="Adam" w:date="2016-11-28T20:31:00Z">
                  <w:rPr>
                    <w:rFonts w:ascii="Cambria Math" w:hAnsi="Cambria Math" w:cs="Arial"/>
                    <w:color w:val="FF0000"/>
                    <w:sz w:val="20"/>
                    <w:szCs w:val="20"/>
                    <w:highlight w:val="yellow"/>
                    <w:rPrChange w:id="1586" w:author="Adam" w:date="2016-11-29T12:36:00Z">
                      <w:rPr>
                        <w:rFonts w:ascii="Cambria Math" w:hAnsi="Cambria Math" w:cs="Arial"/>
                        <w:color w:val="FF0000"/>
                        <w:sz w:val="20"/>
                        <w:szCs w:val="20"/>
                      </w:rPr>
                    </w:rPrChange>
                  </w:rPr>
                  <m:t>I</m:t>
                </w:ins>
              </m:r>
            </m:e>
            <m:sub>
              <m:r>
                <w:ins w:id="1587" w:author="Adam" w:date="2016-11-28T20:31:00Z">
                  <w:rPr>
                    <w:rFonts w:ascii="Cambria Math" w:hAnsi="Cambria Math" w:cs="Arial"/>
                    <w:color w:val="FF0000"/>
                    <w:sz w:val="20"/>
                    <w:szCs w:val="20"/>
                    <w:highlight w:val="yellow"/>
                    <w:rPrChange w:id="1588" w:author="Adam" w:date="2016-11-29T12:36:00Z">
                      <w:rPr>
                        <w:rFonts w:ascii="Cambria Math" w:hAnsi="Cambria Math" w:cs="Arial"/>
                        <w:color w:val="FF0000"/>
                        <w:sz w:val="20"/>
                        <w:szCs w:val="20"/>
                      </w:rPr>
                    </w:rPrChange>
                  </w:rPr>
                  <m:t>ajust</m:t>
                </w:ins>
              </m:r>
              <m:r>
                <w:ins w:id="1589" w:author="Adam" w:date="2016-11-28T20:31:00Z">
                  <w:rPr>
                    <w:rFonts w:ascii="Cambria Math" w:hAnsi="Cambria Math" w:cs="Arial" w:hint="eastAsia"/>
                    <w:color w:val="FF0000"/>
                    <w:sz w:val="20"/>
                    <w:szCs w:val="20"/>
                    <w:highlight w:val="yellow"/>
                    <w:rPrChange w:id="1590" w:author="Adam" w:date="2016-11-29T12:36:00Z">
                      <w:rPr>
                        <w:rFonts w:ascii="Cambria Math" w:hAnsi="Cambria Math" w:cs="Arial" w:hint="eastAsia"/>
                        <w:color w:val="FF0000"/>
                        <w:sz w:val="20"/>
                        <w:szCs w:val="20"/>
                      </w:rPr>
                    </w:rPrChange>
                  </w:rPr>
                  <m:t>á</m:t>
                </w:ins>
              </m:r>
              <m:r>
                <w:ins w:id="1591" w:author="Adam" w:date="2016-11-28T20:31:00Z">
                  <w:rPr>
                    <w:rFonts w:ascii="Cambria Math" w:hAnsi="Cambria Math" w:cs="Arial"/>
                    <w:color w:val="FF0000"/>
                    <w:sz w:val="20"/>
                    <w:szCs w:val="20"/>
                    <w:highlight w:val="yellow"/>
                    <w:rPrChange w:id="1592" w:author="Adam" w:date="2016-11-29T12:36:00Z">
                      <w:rPr>
                        <w:rFonts w:ascii="Cambria Math" w:hAnsi="Cambria Math" w:cs="Arial"/>
                        <w:color w:val="FF0000"/>
                        <w:sz w:val="20"/>
                        <w:szCs w:val="20"/>
                      </w:rPr>
                    </w:rPrChange>
                  </w:rPr>
                  <m:t>vel</m:t>
                </w:ins>
              </m:r>
            </m:sub>
          </m:sSub>
          <m:r>
            <w:ins w:id="1593" w:author="Adam" w:date="2016-11-28T20:31:00Z">
              <w:rPr>
                <w:rFonts w:ascii="Cambria Math" w:hAnsi="Cambria Math" w:cs="Arial" w:hint="eastAsia"/>
                <w:color w:val="FF0000"/>
                <w:sz w:val="20"/>
                <w:szCs w:val="20"/>
                <w:highlight w:val="yellow"/>
                <w:rPrChange w:id="1594" w:author="Adam" w:date="2016-11-29T12:36:00Z">
                  <w:rPr>
                    <w:rFonts w:ascii="Cambria Math" w:hAnsi="Cambria Math" w:cs="Arial" w:hint="eastAsia"/>
                    <w:color w:val="FF0000"/>
                    <w:sz w:val="20"/>
                    <w:szCs w:val="20"/>
                  </w:rPr>
                </w:rPrChange>
              </w:rPr>
              <m:t>×</m:t>
            </w:ins>
          </m:r>
          <m:sSub>
            <m:sSubPr>
              <m:ctrlPr>
                <w:ins w:id="1595" w:author="Adam" w:date="2016-11-28T20:31:00Z">
                  <w:rPr>
                    <w:rFonts w:ascii="Cambria Math" w:hAnsi="Cambria Math" w:cs="Arial"/>
                    <w:i/>
                    <w:color w:val="FF0000"/>
                    <w:sz w:val="20"/>
                    <w:szCs w:val="20"/>
                    <w:highlight w:val="yellow"/>
                  </w:rPr>
                </w:ins>
              </m:ctrlPr>
            </m:sSubPr>
            <m:e>
              <m:r>
                <w:ins w:id="1596" w:author="Adam" w:date="2016-11-28T20:31:00Z">
                  <w:rPr>
                    <w:rFonts w:ascii="Cambria Math" w:hAnsi="Cambria Math" w:cs="Arial"/>
                    <w:color w:val="FF0000"/>
                    <w:sz w:val="20"/>
                    <w:szCs w:val="20"/>
                    <w:highlight w:val="yellow"/>
                    <w:rPrChange w:id="1597" w:author="Adam" w:date="2016-11-29T12:36:00Z">
                      <w:rPr>
                        <w:rFonts w:ascii="Cambria Math" w:hAnsi="Cambria Math" w:cs="Arial"/>
                        <w:color w:val="FF0000"/>
                        <w:sz w:val="20"/>
                        <w:szCs w:val="20"/>
                      </w:rPr>
                    </w:rPrChange>
                  </w:rPr>
                  <m:t>R</m:t>
                </w:ins>
              </m:r>
            </m:e>
            <m:sub>
              <m:r>
                <w:ins w:id="1598" w:author="Adam" w:date="2016-11-28T20:31:00Z">
                  <w:rPr>
                    <w:rFonts w:ascii="Cambria Math" w:hAnsi="Cambria Math" w:cs="Arial"/>
                    <w:color w:val="FF0000"/>
                    <w:sz w:val="20"/>
                    <w:szCs w:val="20"/>
                    <w:highlight w:val="yellow"/>
                    <w:rPrChange w:id="1599" w:author="Adam" w:date="2016-11-29T12:36:00Z">
                      <w:rPr>
                        <w:rFonts w:ascii="Cambria Math" w:hAnsi="Cambria Math" w:cs="Arial"/>
                        <w:color w:val="FF0000"/>
                        <w:sz w:val="20"/>
                        <w:szCs w:val="20"/>
                      </w:rPr>
                    </w:rPrChange>
                  </w:rPr>
                  <m:t>2</m:t>
                </w:ins>
              </m:r>
            </m:sub>
          </m:sSub>
        </m:oMath>
      </m:oMathPara>
    </w:p>
    <w:p w:rsidR="00873200" w:rsidRPr="00F50ACA" w:rsidRDefault="00873200" w:rsidP="008C7865">
      <w:pPr>
        <w:pStyle w:val="SemEspaamento"/>
        <w:jc w:val="center"/>
        <w:rPr>
          <w:rFonts w:ascii="Arial" w:hAnsi="Arial" w:cs="Arial"/>
          <w:color w:val="FF0000"/>
          <w:sz w:val="20"/>
          <w:szCs w:val="20"/>
          <w:highlight w:val="yellow"/>
          <w:rPrChange w:id="1600" w:author="Adam" w:date="2016-11-29T12:36:00Z">
            <w:rPr>
              <w:rFonts w:ascii="Arial" w:hAnsi="Arial" w:cs="Arial"/>
              <w:color w:val="FF0000"/>
              <w:sz w:val="20"/>
              <w:szCs w:val="20"/>
            </w:rPr>
          </w:rPrChange>
        </w:rPr>
      </w:pPr>
    </w:p>
    <w:p w:rsidR="0009147F" w:rsidRPr="00F50ACA" w:rsidDel="00873200" w:rsidRDefault="00AC29C2" w:rsidP="003F1A9E">
      <w:pPr>
        <w:spacing w:line="360" w:lineRule="auto"/>
        <w:jc w:val="center"/>
        <w:rPr>
          <w:del w:id="1601" w:author="Adam" w:date="2016-11-28T20:31:00Z"/>
          <w:highlight w:val="yellow"/>
          <w:rPrChange w:id="1602" w:author="Adam" w:date="2016-11-29T12:36:00Z">
            <w:rPr>
              <w:del w:id="1603" w:author="Adam" w:date="2016-11-28T20:31:00Z"/>
            </w:rPr>
          </w:rPrChange>
        </w:rPr>
      </w:pPr>
      <w:del w:id="1604" w:author="Adam" w:date="2016-11-28T20:31:00Z">
        <w:r w:rsidRPr="00AC29C2">
          <w:rPr>
            <w:highlight w:val="yello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45pt;height:25.1pt" equationxml="&lt;">
              <v:imagedata r:id="rId31" o:title="" chromakey="white"/>
            </v:shape>
          </w:pict>
        </w:r>
      </w:del>
    </w:p>
    <w:p w:rsidR="007445F8" w:rsidRPr="00F50ACA" w:rsidRDefault="007445F8" w:rsidP="007445F8">
      <w:pPr>
        <w:spacing w:line="360" w:lineRule="auto"/>
        <w:jc w:val="both"/>
        <w:rPr>
          <w:rFonts w:ascii="Arial" w:hAnsi="Arial" w:cs="Arial"/>
          <w:color w:val="FF0000"/>
          <w:sz w:val="24"/>
          <w:szCs w:val="24"/>
          <w:highlight w:val="yellow"/>
          <w:lang w:eastAsia="pt-BR"/>
          <w:rPrChange w:id="1605" w:author="Adam" w:date="2016-11-29T12:36:00Z">
            <w:rPr>
              <w:rFonts w:ascii="Arial" w:hAnsi="Arial" w:cs="Arial"/>
              <w:color w:val="FF0000"/>
              <w:sz w:val="24"/>
              <w:szCs w:val="24"/>
              <w:lang w:eastAsia="pt-BR"/>
            </w:rPr>
          </w:rPrChange>
        </w:rPr>
      </w:pPr>
    </w:p>
    <w:p w:rsidR="007445F8" w:rsidRPr="00F50ACA" w:rsidDel="003745F6" w:rsidRDefault="007445F8" w:rsidP="007445F8">
      <w:pPr>
        <w:spacing w:line="360" w:lineRule="auto"/>
        <w:jc w:val="both"/>
        <w:rPr>
          <w:del w:id="1606" w:author="Adam" w:date="2016-11-28T20:36:00Z"/>
          <w:rFonts w:ascii="Arial" w:hAnsi="Arial" w:cs="Arial"/>
          <w:color w:val="FF0000"/>
          <w:sz w:val="24"/>
          <w:szCs w:val="24"/>
          <w:highlight w:val="yellow"/>
          <w:lang w:eastAsia="pt-BR"/>
          <w:rPrChange w:id="1607" w:author="Adam" w:date="2016-11-29T12:36:00Z">
            <w:rPr>
              <w:del w:id="1608" w:author="Adam" w:date="2016-11-28T20:36:00Z"/>
              <w:rFonts w:ascii="Arial" w:hAnsi="Arial" w:cs="Arial"/>
              <w:color w:val="FF0000"/>
              <w:sz w:val="24"/>
              <w:szCs w:val="24"/>
              <w:lang w:eastAsia="pt-BR"/>
            </w:rPr>
          </w:rPrChange>
        </w:rPr>
      </w:pPr>
      <w:del w:id="1609" w:author="Adam" w:date="2016-11-28T20:36:00Z">
        <w:r w:rsidRPr="00F50ACA" w:rsidDel="003745F6">
          <w:rPr>
            <w:rFonts w:ascii="Arial" w:hAnsi="Arial" w:cs="Arial"/>
            <w:color w:val="FF0000"/>
            <w:sz w:val="24"/>
            <w:szCs w:val="24"/>
            <w:highlight w:val="yellow"/>
            <w:lang w:eastAsia="pt-BR"/>
            <w:rPrChange w:id="1610" w:author="Adam" w:date="2016-11-29T12:36:00Z">
              <w:rPr>
                <w:rFonts w:ascii="Arial" w:hAnsi="Arial" w:cs="Arial"/>
                <w:color w:val="FF0000"/>
                <w:sz w:val="24"/>
                <w:szCs w:val="24"/>
                <w:lang w:eastAsia="pt-BR"/>
              </w:rPr>
            </w:rPrChange>
          </w:rPr>
          <w:delText>&lt;Pericles reclamou das figuras RT falou que ficaram pequenas e editar&gt;</w:delText>
        </w:r>
      </w:del>
    </w:p>
    <w:p w:rsidR="006045FF" w:rsidRPr="00F50ACA" w:rsidRDefault="00EC6740">
      <w:pPr>
        <w:keepNext/>
        <w:jc w:val="center"/>
        <w:rPr>
          <w:ins w:id="1611" w:author="Adam" w:date="2016-11-28T20:55:00Z"/>
          <w:highlight w:val="yellow"/>
          <w:rPrChange w:id="1612" w:author="Adam" w:date="2016-11-29T12:36:00Z">
            <w:rPr>
              <w:ins w:id="1613" w:author="Adam" w:date="2016-11-28T20:55:00Z"/>
            </w:rPr>
          </w:rPrChange>
        </w:rPr>
        <w:pPrChange w:id="1614" w:author="Adam" w:date="2016-11-28T20:55:00Z">
          <w:pPr>
            <w:jc w:val="center"/>
          </w:pPr>
        </w:pPrChange>
      </w:pPr>
      <w:del w:id="1615" w:author="Adam" w:date="2016-11-28T20:32:00Z">
        <w:r w:rsidRPr="00F50ACA" w:rsidDel="00873200">
          <w:rPr>
            <w:rFonts w:ascii="Arial" w:hAnsi="Arial" w:cs="Arial"/>
            <w:noProof/>
            <w:sz w:val="24"/>
            <w:szCs w:val="24"/>
            <w:highlight w:val="yellow"/>
            <w:lang w:eastAsia="pt-BR"/>
            <w:rPrChange w:id="1616" w:author="Adam" w:date="2016-11-29T12:36:00Z">
              <w:rPr>
                <w:rFonts w:ascii="Arial" w:hAnsi="Arial" w:cs="Arial"/>
                <w:noProof/>
                <w:sz w:val="24"/>
                <w:szCs w:val="24"/>
                <w:lang w:eastAsia="pt-BR"/>
              </w:rPr>
            </w:rPrChange>
          </w:rPr>
          <w:drawing>
            <wp:inline distT="0" distB="0" distL="0" distR="0" wp14:anchorId="4B6BE705" wp14:editId="058A86D5">
              <wp:extent cx="2981960" cy="209931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81960" cy="2099310"/>
                      </a:xfrm>
                      <a:prstGeom prst="rect">
                        <a:avLst/>
                      </a:prstGeom>
                      <a:noFill/>
                      <a:ln>
                        <a:noFill/>
                      </a:ln>
                    </pic:spPr>
                  </pic:pic>
                </a:graphicData>
              </a:graphic>
            </wp:inline>
          </w:drawing>
        </w:r>
      </w:del>
      <w:ins w:id="1617" w:author="Adam" w:date="2016-11-28T20:32:00Z">
        <w:r w:rsidR="00873200" w:rsidRPr="00F50ACA">
          <w:rPr>
            <w:noProof/>
            <w:highlight w:val="yellow"/>
            <w:lang w:eastAsia="pt-BR"/>
            <w:rPrChange w:id="1618" w:author="Adam" w:date="2016-11-29T12:36:00Z">
              <w:rPr>
                <w:noProof/>
                <w:lang w:eastAsia="pt-BR"/>
              </w:rPr>
            </w:rPrChange>
          </w:rPr>
          <w:t xml:space="preserve"> </w:t>
        </w:r>
      </w:ins>
      <w:ins w:id="1619" w:author="Adam" w:date="2016-11-28T20:36:00Z">
        <w:r w:rsidR="003745F6" w:rsidRPr="00F50ACA">
          <w:rPr>
            <w:noProof/>
            <w:highlight w:val="yellow"/>
            <w:lang w:eastAsia="pt-BR"/>
            <w:rPrChange w:id="1620" w:author="Adam" w:date="2016-11-29T12:36:00Z">
              <w:rPr>
                <w:noProof/>
                <w:lang w:eastAsia="pt-BR"/>
              </w:rPr>
            </w:rPrChange>
          </w:rPr>
          <w:drawing>
            <wp:inline distT="0" distB="0" distL="0" distR="0" wp14:anchorId="2E634EF4" wp14:editId="32D8BB9C">
              <wp:extent cx="3429479" cy="3000794"/>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9479" cy="3000794"/>
                      </a:xfrm>
                      <a:prstGeom prst="rect">
                        <a:avLst/>
                      </a:prstGeom>
                    </pic:spPr>
                  </pic:pic>
                </a:graphicData>
              </a:graphic>
            </wp:inline>
          </w:drawing>
        </w:r>
      </w:ins>
    </w:p>
    <w:p w:rsidR="006045FF" w:rsidRPr="00F50ACA" w:rsidRDefault="006045FF">
      <w:pPr>
        <w:pStyle w:val="Legenda"/>
        <w:rPr>
          <w:highlight w:val="yellow"/>
          <w:rPrChange w:id="1621" w:author="Adam" w:date="2016-11-29T12:36:00Z">
            <w:rPr/>
          </w:rPrChange>
        </w:rPr>
        <w:pPrChange w:id="1622" w:author="Adam" w:date="2016-11-29T12:31:00Z">
          <w:pPr>
            <w:pStyle w:val="SemEspaamento"/>
            <w:jc w:val="center"/>
          </w:pPr>
        </w:pPrChange>
      </w:pPr>
      <w:bookmarkStart w:id="1623" w:name="_Toc468179862"/>
      <w:ins w:id="1624" w:author="Adam" w:date="2016-11-28T20:55:00Z">
        <w:r w:rsidRPr="00F50ACA">
          <w:rPr>
            <w:highlight w:val="yellow"/>
            <w:rPrChange w:id="1625" w:author="Adam" w:date="2016-11-29T12:36:00Z">
              <w:rPr/>
            </w:rPrChange>
          </w:rPr>
          <w:t xml:space="preserve">Figura </w:t>
        </w:r>
        <w:r w:rsidRPr="00F50ACA">
          <w:rPr>
            <w:highlight w:val="yellow"/>
            <w:rPrChange w:id="1626" w:author="Adam" w:date="2016-11-29T12:36:00Z">
              <w:rPr/>
            </w:rPrChange>
          </w:rPr>
          <w:fldChar w:fldCharType="begin"/>
        </w:r>
        <w:r w:rsidRPr="00F50ACA">
          <w:rPr>
            <w:highlight w:val="yellow"/>
            <w:rPrChange w:id="1627" w:author="Adam" w:date="2016-11-29T12:36:00Z">
              <w:rPr/>
            </w:rPrChange>
          </w:rPr>
          <w:instrText xml:space="preserve"> SEQ Figura \* ARABIC </w:instrText>
        </w:r>
      </w:ins>
      <w:r w:rsidRPr="00F50ACA">
        <w:rPr>
          <w:highlight w:val="yellow"/>
          <w:rPrChange w:id="1628" w:author="Adam" w:date="2016-11-29T12:36:00Z">
            <w:rPr/>
          </w:rPrChange>
        </w:rPr>
        <w:fldChar w:fldCharType="separate"/>
      </w:r>
      <w:ins w:id="1629" w:author="Adam" w:date="2016-11-29T13:06:00Z">
        <w:r w:rsidR="00AC29C2">
          <w:rPr>
            <w:noProof/>
            <w:highlight w:val="yellow"/>
          </w:rPr>
          <w:t>13</w:t>
        </w:r>
      </w:ins>
      <w:ins w:id="1630" w:author="Adam" w:date="2016-11-28T20:55:00Z">
        <w:r w:rsidRPr="00F50ACA">
          <w:rPr>
            <w:highlight w:val="yellow"/>
            <w:rPrChange w:id="1631" w:author="Adam" w:date="2016-11-29T12:36:00Z">
              <w:rPr/>
            </w:rPrChange>
          </w:rPr>
          <w:fldChar w:fldCharType="end"/>
        </w:r>
        <w:r w:rsidRPr="00F50ACA">
          <w:rPr>
            <w:highlight w:val="yellow"/>
            <w:rPrChange w:id="1632" w:author="Adam" w:date="2016-11-29T12:36:00Z">
              <w:rPr/>
            </w:rPrChange>
          </w:rPr>
          <w:t xml:space="preserve"> - </w:t>
        </w:r>
      </w:ins>
      <w:moveToRangeStart w:id="1633" w:author="Adam" w:date="2016-11-28T20:55:00Z" w:name="move468129881"/>
      <w:moveTo w:id="1634" w:author="Adam" w:date="2016-11-28T20:55:00Z">
        <w:r w:rsidRPr="00F50ACA">
          <w:rPr>
            <w:highlight w:val="yellow"/>
            <w:rPrChange w:id="1635" w:author="Adam" w:date="2016-11-29T12:36:00Z">
              <w:rPr/>
            </w:rPrChange>
          </w:rPr>
          <w:t>Conexão de um Regulador de Tensão Ajustável</w:t>
        </w:r>
      </w:moveTo>
      <w:bookmarkEnd w:id="1623"/>
    </w:p>
    <w:p w:rsidR="006045FF" w:rsidRDefault="006045FF">
      <w:pPr>
        <w:pStyle w:val="Legenda"/>
        <w:pPrChange w:id="1636" w:author="Adam" w:date="2016-11-29T12:31:00Z">
          <w:pPr>
            <w:pStyle w:val="SemEspaamento"/>
            <w:jc w:val="center"/>
          </w:pPr>
        </w:pPrChange>
      </w:pPr>
      <w:moveTo w:id="1637" w:author="Adam" w:date="2016-11-28T20:55:00Z">
        <w:r w:rsidRPr="00F50ACA">
          <w:rPr>
            <w:highlight w:val="yellow"/>
            <w:rPrChange w:id="1638" w:author="Adam" w:date="2016-11-29T12:36:00Z">
              <w:rPr/>
            </w:rPrChange>
          </w:rPr>
          <w:t>(fonte: BOYLESTAD; NASHELSKY, 2004)</w:t>
        </w:r>
      </w:moveTo>
    </w:p>
    <w:moveToRangeEnd w:id="1633"/>
    <w:p w:rsidR="0009147F" w:rsidRDefault="0009147F">
      <w:pPr>
        <w:pStyle w:val="Legenda"/>
        <w:rPr>
          <w:lang w:eastAsia="pt-BR"/>
        </w:rPr>
        <w:pPrChange w:id="1639" w:author="Adam" w:date="2016-11-29T12:31:00Z">
          <w:pPr>
            <w:jc w:val="center"/>
          </w:pPr>
        </w:pPrChange>
      </w:pPr>
    </w:p>
    <w:p w:rsidR="0009147F" w:rsidDel="006045FF" w:rsidRDefault="0009147F">
      <w:pPr>
        <w:pStyle w:val="Ttulo2"/>
        <w:rPr>
          <w:del w:id="1640" w:author="Adam" w:date="2016-11-28T20:56:00Z"/>
        </w:rPr>
        <w:pPrChange w:id="1641" w:author="Adam" w:date="2016-11-29T12:35:00Z">
          <w:pPr>
            <w:pStyle w:val="SemEspaamento"/>
            <w:jc w:val="center"/>
          </w:pPr>
        </w:pPrChange>
      </w:pPr>
      <w:del w:id="1642" w:author="Adam" w:date="2016-11-28T20:56:00Z">
        <w:r w:rsidDel="006045FF">
          <w:delText>Figura 12</w:delText>
        </w:r>
        <w:r w:rsidRPr="002B2F4D" w:rsidDel="006045FF">
          <w:delText xml:space="preserve">: </w:delText>
        </w:r>
      </w:del>
      <w:moveFromRangeStart w:id="1643" w:author="Adam" w:date="2016-11-28T20:55:00Z" w:name="move468129881"/>
      <w:moveFrom w:id="1644" w:author="Adam" w:date="2016-11-28T20:55:00Z">
        <w:del w:id="1645" w:author="Adam" w:date="2016-11-28T20:56:00Z">
          <w:r w:rsidDel="006045FF">
            <w:delText>Conexão de um Regulador de Tensão Ajustável</w:delText>
          </w:r>
        </w:del>
      </w:moveFrom>
      <w:bookmarkStart w:id="1646" w:name="_Toc468184178"/>
      <w:bookmarkEnd w:id="1646"/>
    </w:p>
    <w:p w:rsidR="0009147F" w:rsidDel="006045FF" w:rsidRDefault="0009147F">
      <w:pPr>
        <w:pStyle w:val="Ttulo2"/>
        <w:rPr>
          <w:del w:id="1647" w:author="Adam" w:date="2016-11-28T20:56:00Z"/>
        </w:rPr>
        <w:pPrChange w:id="1648" w:author="Adam" w:date="2016-11-29T12:35:00Z">
          <w:pPr>
            <w:pStyle w:val="SemEspaamento"/>
            <w:jc w:val="center"/>
          </w:pPr>
        </w:pPrChange>
      </w:pPr>
      <w:moveFrom w:id="1649" w:author="Adam" w:date="2016-11-28T20:55:00Z">
        <w:del w:id="1650" w:author="Adam" w:date="2016-11-28T20:56:00Z">
          <w:r w:rsidRPr="002B2F4D" w:rsidDel="006045FF">
            <w:delText xml:space="preserve">(fonte: </w:delText>
          </w:r>
          <w:r w:rsidDel="006045FF">
            <w:delText>BOYLESTAD; NASHELSKY, 2004</w:delText>
          </w:r>
          <w:r w:rsidRPr="002B2F4D" w:rsidDel="006045FF">
            <w:delText>)</w:delText>
          </w:r>
        </w:del>
      </w:moveFrom>
      <w:bookmarkStart w:id="1651" w:name="_Toc468184179"/>
      <w:bookmarkEnd w:id="1651"/>
      <w:moveFromRangeEnd w:id="1643"/>
    </w:p>
    <w:p w:rsidR="0009147F" w:rsidDel="006045FF" w:rsidRDefault="0009147F">
      <w:pPr>
        <w:pStyle w:val="Ttulo2"/>
        <w:rPr>
          <w:del w:id="1652" w:author="Adam" w:date="2016-11-28T20:56:00Z"/>
        </w:rPr>
        <w:pPrChange w:id="1653" w:author="Adam" w:date="2016-11-29T12:35:00Z">
          <w:pPr>
            <w:jc w:val="both"/>
          </w:pPr>
        </w:pPrChange>
      </w:pPr>
      <w:bookmarkStart w:id="1654" w:name="_Toc468184180"/>
      <w:bookmarkEnd w:id="1654"/>
    </w:p>
    <w:p w:rsidR="0009147F" w:rsidRPr="008D32FF" w:rsidRDefault="0009147F" w:rsidP="00F50ACA">
      <w:pPr>
        <w:pStyle w:val="Ttulo2"/>
      </w:pPr>
      <w:bookmarkStart w:id="1655" w:name="_Toc466010559"/>
      <w:bookmarkStart w:id="1656" w:name="_Toc466021409"/>
      <w:bookmarkStart w:id="1657" w:name="_Toc468184181"/>
      <w:r w:rsidRPr="008D32FF">
        <w:t>2.6</w:t>
      </w:r>
      <w:r w:rsidRPr="008D32FF">
        <w:tab/>
        <w:t>Ponte H</w:t>
      </w:r>
      <w:bookmarkEnd w:id="1408"/>
      <w:bookmarkEnd w:id="1655"/>
      <w:bookmarkEnd w:id="1656"/>
      <w:bookmarkEnd w:id="1657"/>
    </w:p>
    <w:p w:rsidR="0009147F" w:rsidRPr="0047640A" w:rsidRDefault="0009147F" w:rsidP="0047640A">
      <w:pPr>
        <w:rPr>
          <w:lang w:eastAsia="pt-BR"/>
        </w:rPr>
      </w:pPr>
    </w:p>
    <w:p w:rsidR="0009147F" w:rsidRDefault="0009147F" w:rsidP="009746E1">
      <w:pPr>
        <w:spacing w:line="360" w:lineRule="auto"/>
        <w:ind w:firstLine="708"/>
        <w:jc w:val="both"/>
        <w:rPr>
          <w:rFonts w:ascii="Arial" w:hAnsi="Arial" w:cs="Arial"/>
          <w:sz w:val="24"/>
          <w:szCs w:val="24"/>
        </w:rPr>
      </w:pPr>
      <w:bookmarkStart w:id="1658" w:name="_Toc463899402"/>
      <w:r>
        <w:rPr>
          <w:rFonts w:ascii="Arial" w:hAnsi="Arial" w:cs="Arial"/>
          <w:sz w:val="24"/>
          <w:szCs w:val="24"/>
        </w:rPr>
        <w:lastRenderedPageBreak/>
        <w:t xml:space="preserve">Segundo Cardoso (2015) </w:t>
      </w:r>
      <w:r w:rsidRPr="00951E24">
        <w:rPr>
          <w:rFonts w:ascii="Arial" w:hAnsi="Arial" w:cs="Arial"/>
          <w:sz w:val="24"/>
          <w:szCs w:val="24"/>
          <w:highlight w:val="yellow"/>
        </w:rPr>
        <w:t>[23]</w:t>
      </w:r>
      <w:r>
        <w:rPr>
          <w:rFonts w:ascii="Arial" w:hAnsi="Arial" w:cs="Arial"/>
          <w:sz w:val="24"/>
          <w:szCs w:val="24"/>
        </w:rPr>
        <w:t xml:space="preserve"> </w:t>
      </w:r>
      <w:r w:rsidR="005B7A5E">
        <w:rPr>
          <w:rFonts w:ascii="Arial" w:hAnsi="Arial" w:cs="Arial"/>
          <w:sz w:val="24"/>
          <w:szCs w:val="24"/>
        </w:rPr>
        <w:t xml:space="preserve">a ponte H </w:t>
      </w:r>
      <w:r>
        <w:rPr>
          <w:rFonts w:ascii="Arial" w:hAnsi="Arial" w:cs="Arial"/>
          <w:sz w:val="24"/>
          <w:szCs w:val="24"/>
        </w:rPr>
        <w:t xml:space="preserve">é um circuito eletrônico, possui um arranjo de quatro transistores, ela é capaz de acionar e controlar os sentidos de rotação e a velocidade de dois motores DC. Essas pontes possuem este nome devido à característica de montagem do circuito que é similar a letra H. O circuito possui </w:t>
      </w:r>
      <w:r w:rsidR="005B7A5E">
        <w:rPr>
          <w:rFonts w:ascii="Arial" w:hAnsi="Arial" w:cs="Arial"/>
          <w:sz w:val="24"/>
          <w:szCs w:val="24"/>
        </w:rPr>
        <w:t>quatro chaves sendo elas S1, S2 ou</w:t>
      </w:r>
      <w:r>
        <w:rPr>
          <w:rFonts w:ascii="Arial" w:hAnsi="Arial" w:cs="Arial"/>
          <w:sz w:val="24"/>
          <w:szCs w:val="24"/>
        </w:rPr>
        <w:t xml:space="preserve"> S3 e S4 e são acionadas alternadamente S1 e S3, S2 e S4, desta forma invertendo o sentido de rotação do motor em horário ou anti-horário conforme figura </w:t>
      </w:r>
      <w:r w:rsidR="005B7A5E">
        <w:rPr>
          <w:rFonts w:ascii="Arial" w:hAnsi="Arial" w:cs="Arial"/>
          <w:sz w:val="24"/>
          <w:szCs w:val="24"/>
        </w:rPr>
        <w:t>13</w:t>
      </w:r>
      <w:r>
        <w:rPr>
          <w:rFonts w:ascii="Arial" w:hAnsi="Arial" w:cs="Arial"/>
          <w:sz w:val="24"/>
          <w:szCs w:val="24"/>
        </w:rPr>
        <w:t>.</w:t>
      </w:r>
    </w:p>
    <w:p w:rsidR="006045FF" w:rsidRDefault="00EC6740">
      <w:pPr>
        <w:keepNext/>
        <w:jc w:val="center"/>
        <w:rPr>
          <w:ins w:id="1659" w:author="Adam" w:date="2016-11-28T20:55:00Z"/>
        </w:rPr>
        <w:pPrChange w:id="1660" w:author="Adam" w:date="2016-11-28T20:55:00Z">
          <w:pPr>
            <w:jc w:val="center"/>
          </w:pPr>
        </w:pPrChange>
      </w:pPr>
      <w:r>
        <w:rPr>
          <w:noProof/>
          <w:lang w:eastAsia="pt-BR"/>
        </w:rPr>
        <w:drawing>
          <wp:inline distT="0" distB="0" distL="0" distR="0" wp14:anchorId="1AA1A770" wp14:editId="46A12DE8">
            <wp:extent cx="4531995" cy="2417445"/>
            <wp:effectExtent l="0" t="0" r="1905" b="19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1995" cy="2417445"/>
                    </a:xfrm>
                    <a:prstGeom prst="rect">
                      <a:avLst/>
                    </a:prstGeom>
                    <a:noFill/>
                    <a:ln>
                      <a:noFill/>
                    </a:ln>
                  </pic:spPr>
                </pic:pic>
              </a:graphicData>
            </a:graphic>
          </wp:inline>
        </w:drawing>
      </w:r>
    </w:p>
    <w:p w:rsidR="006045FF" w:rsidRPr="00951E24" w:rsidRDefault="006045FF">
      <w:pPr>
        <w:pStyle w:val="Legenda"/>
        <w:pPrChange w:id="1661" w:author="Adam" w:date="2016-11-29T12:31:00Z">
          <w:pPr>
            <w:pStyle w:val="SemEspaamento"/>
            <w:jc w:val="center"/>
          </w:pPr>
        </w:pPrChange>
      </w:pPr>
      <w:bookmarkStart w:id="1662" w:name="_Toc468179863"/>
      <w:ins w:id="1663" w:author="Adam" w:date="2016-11-28T20:55:00Z">
        <w:r w:rsidRPr="00C30F18">
          <w:t xml:space="preserve">Figura </w:t>
        </w:r>
        <w:r w:rsidRPr="00C30F18">
          <w:fldChar w:fldCharType="begin"/>
        </w:r>
        <w:r w:rsidRPr="00C30F18">
          <w:instrText xml:space="preserve"> SEQ Figura \* ARABIC </w:instrText>
        </w:r>
      </w:ins>
      <w:r w:rsidRPr="00C30F18">
        <w:fldChar w:fldCharType="separate"/>
      </w:r>
      <w:ins w:id="1664" w:author="Adam" w:date="2016-11-29T13:06:00Z">
        <w:r w:rsidR="00AC29C2">
          <w:rPr>
            <w:noProof/>
          </w:rPr>
          <w:t>14</w:t>
        </w:r>
      </w:ins>
      <w:ins w:id="1665" w:author="Adam" w:date="2016-11-28T20:55:00Z">
        <w:r w:rsidRPr="00C30F18">
          <w:fldChar w:fldCharType="end"/>
        </w:r>
        <w:r w:rsidRPr="00C30F18">
          <w:t xml:space="preserve"> -</w:t>
        </w:r>
      </w:ins>
      <w:ins w:id="1666" w:author="Adam" w:date="2016-11-28T20:56:00Z">
        <w:r>
          <w:t xml:space="preserve"> </w:t>
        </w:r>
      </w:ins>
      <w:moveToRangeStart w:id="1667" w:author="Adam" w:date="2016-11-28T20:56:00Z" w:name="move468129922"/>
      <w:moveTo w:id="1668" w:author="Adam" w:date="2016-11-28T20:56:00Z">
        <w:r w:rsidRPr="00951E24">
          <w:t>Circuito Ponte H</w:t>
        </w:r>
      </w:moveTo>
      <w:bookmarkEnd w:id="1662"/>
    </w:p>
    <w:p w:rsidR="006045FF" w:rsidRPr="00951E24" w:rsidRDefault="006045FF">
      <w:pPr>
        <w:pStyle w:val="Legenda"/>
        <w:pPrChange w:id="1669" w:author="Adam" w:date="2016-11-29T12:31:00Z">
          <w:pPr>
            <w:pStyle w:val="SemEspaamento"/>
            <w:jc w:val="center"/>
          </w:pPr>
        </w:pPrChange>
      </w:pPr>
      <w:moveTo w:id="1670" w:author="Adam" w:date="2016-11-28T20:56:00Z">
        <w:r w:rsidRPr="00951E24">
          <w:t>(</w:t>
        </w:r>
        <w:proofErr w:type="gramStart"/>
        <w:r w:rsidRPr="00951E24">
          <w:t>fonte</w:t>
        </w:r>
        <w:proofErr w:type="gramEnd"/>
        <w:r w:rsidRPr="00951E24">
          <w:t xml:space="preserve">: </w:t>
        </w:r>
        <w:r w:rsidRPr="000E72C3">
          <w:fldChar w:fldCharType="begin"/>
        </w:r>
        <w:r w:rsidRPr="00C30F18">
          <w:instrText xml:space="preserve"> HYPERLINK "http://blog.vidadesilicio.com.br/arduino/modulo-ponte-h-l298n-arduino/" </w:instrText>
        </w:r>
        <w:r w:rsidRPr="000E72C3">
          <w:fldChar w:fldCharType="separate"/>
        </w:r>
        <w:r w:rsidRPr="000E72C3">
          <w:rPr>
            <w:rPrChange w:id="1671" w:author="Adam" w:date="2016-11-29T09:59:00Z">
              <w:rPr>
                <w:rStyle w:val="Hyperlink"/>
                <w:rFonts w:cs="Arial"/>
              </w:rPr>
            </w:rPrChange>
          </w:rPr>
          <w:t>http://blog.vidadesilicio.com.br/arduino/modulo-ponte-h-l298n-arduino/</w:t>
        </w:r>
        <w:r w:rsidRPr="000E72C3">
          <w:rPr>
            <w:rPrChange w:id="1672" w:author="Adam" w:date="2016-11-29T09:59:00Z">
              <w:rPr>
                <w:rStyle w:val="Hyperlink"/>
                <w:rFonts w:cs="Arial"/>
              </w:rPr>
            </w:rPrChange>
          </w:rPr>
          <w:fldChar w:fldCharType="end"/>
        </w:r>
        <w:r w:rsidRPr="00951E24">
          <w:t xml:space="preserve"> acessado em 10/2016)</w:t>
        </w:r>
      </w:moveTo>
    </w:p>
    <w:moveToRangeEnd w:id="1667"/>
    <w:p w:rsidR="0009147F" w:rsidRPr="006045FF" w:rsidRDefault="0009147F">
      <w:pPr>
        <w:pStyle w:val="SemEspaamento"/>
        <w:jc w:val="center"/>
        <w:rPr>
          <w:rFonts w:ascii="Arial" w:hAnsi="Arial" w:cs="Arial"/>
          <w:sz w:val="20"/>
          <w:szCs w:val="20"/>
          <w:rPrChange w:id="1673" w:author="Adam" w:date="2016-11-28T20:56:00Z">
            <w:rPr>
              <w:rFonts w:ascii="Arial" w:hAnsi="Arial" w:cs="Arial"/>
              <w:sz w:val="24"/>
              <w:szCs w:val="24"/>
            </w:rPr>
          </w:rPrChange>
        </w:rPr>
        <w:pPrChange w:id="1674" w:author="Adam" w:date="2016-11-28T20:56:00Z">
          <w:pPr>
            <w:jc w:val="center"/>
          </w:pPr>
        </w:pPrChange>
      </w:pPr>
    </w:p>
    <w:p w:rsidR="0009147F" w:rsidRPr="00951E24" w:rsidDel="006045FF" w:rsidRDefault="0009147F">
      <w:pPr>
        <w:pStyle w:val="SemEspaamento"/>
        <w:jc w:val="center"/>
        <w:rPr>
          <w:del w:id="1675" w:author="Adam" w:date="2016-11-28T20:56:00Z"/>
          <w:rFonts w:ascii="Arial" w:hAnsi="Arial" w:cs="Arial"/>
          <w:sz w:val="20"/>
          <w:szCs w:val="20"/>
        </w:rPr>
      </w:pPr>
      <w:del w:id="1676" w:author="Adam" w:date="2016-11-28T20:56:00Z">
        <w:r w:rsidRPr="00951E24" w:rsidDel="006045FF">
          <w:rPr>
            <w:rFonts w:ascii="Arial" w:hAnsi="Arial" w:cs="Arial"/>
            <w:sz w:val="20"/>
            <w:szCs w:val="20"/>
          </w:rPr>
          <w:delText xml:space="preserve">Figura 13: </w:delText>
        </w:r>
      </w:del>
      <w:moveFromRangeStart w:id="1677" w:author="Adam" w:date="2016-11-28T20:56:00Z" w:name="move468129922"/>
      <w:moveFrom w:id="1678" w:author="Adam" w:date="2016-11-28T20:56:00Z">
        <w:del w:id="1679" w:author="Adam" w:date="2016-11-28T20:56:00Z">
          <w:r w:rsidRPr="00951E24" w:rsidDel="006045FF">
            <w:rPr>
              <w:rFonts w:ascii="Arial" w:hAnsi="Arial" w:cs="Arial"/>
              <w:sz w:val="20"/>
              <w:szCs w:val="20"/>
            </w:rPr>
            <w:delText>Circuito Ponte H</w:delText>
          </w:r>
        </w:del>
      </w:moveFrom>
    </w:p>
    <w:p w:rsidR="0009147F" w:rsidRPr="00951E24" w:rsidDel="006045FF" w:rsidRDefault="0009147F" w:rsidP="006045FF">
      <w:pPr>
        <w:pStyle w:val="SemEspaamento"/>
        <w:jc w:val="center"/>
        <w:rPr>
          <w:del w:id="1680" w:author="Adam" w:date="2016-11-28T20:56:00Z"/>
          <w:rFonts w:ascii="Arial" w:hAnsi="Arial" w:cs="Arial"/>
          <w:sz w:val="20"/>
          <w:szCs w:val="20"/>
        </w:rPr>
      </w:pPr>
      <w:moveFrom w:id="1681" w:author="Adam" w:date="2016-11-28T20:56:00Z">
        <w:del w:id="1682" w:author="Adam" w:date="2016-11-28T20:56:00Z">
          <w:r w:rsidRPr="00951E24" w:rsidDel="006045FF">
            <w:rPr>
              <w:rFonts w:ascii="Arial" w:hAnsi="Arial" w:cs="Arial"/>
              <w:sz w:val="20"/>
              <w:szCs w:val="20"/>
            </w:rPr>
            <w:delText xml:space="preserve">(fonte: </w:delText>
          </w:r>
          <w:r w:rsidR="00E44D2F" w:rsidDel="006045FF">
            <w:fldChar w:fldCharType="begin"/>
          </w:r>
          <w:r w:rsidR="00E44D2F" w:rsidDel="006045FF">
            <w:delInstrText xml:space="preserve"> HYPERLINK "http://blog.vidadesilicio.com.br/arduino/modulo-ponte-h-l298n-arduino/" </w:delInstrText>
          </w:r>
          <w:r w:rsidR="00E44D2F" w:rsidDel="006045FF">
            <w:fldChar w:fldCharType="separate"/>
          </w:r>
          <w:r w:rsidRPr="00951E24" w:rsidDel="006045FF">
            <w:rPr>
              <w:rStyle w:val="Hyperlink"/>
              <w:rFonts w:ascii="Arial" w:hAnsi="Arial" w:cs="Arial"/>
              <w:sz w:val="20"/>
              <w:szCs w:val="20"/>
            </w:rPr>
            <w:delText>http://blog.vidadesilicio.com.br/arduino/modulo-ponte-h-l298n-arduino/</w:delText>
          </w:r>
          <w:r w:rsidR="00E44D2F" w:rsidDel="006045FF">
            <w:rPr>
              <w:rStyle w:val="Hyperlink"/>
              <w:rFonts w:ascii="Arial" w:hAnsi="Arial" w:cs="Arial"/>
              <w:sz w:val="20"/>
              <w:szCs w:val="20"/>
            </w:rPr>
            <w:fldChar w:fldCharType="end"/>
          </w:r>
          <w:r w:rsidRPr="00951E24" w:rsidDel="006045FF">
            <w:rPr>
              <w:rFonts w:ascii="Arial" w:hAnsi="Arial" w:cs="Arial"/>
              <w:sz w:val="20"/>
              <w:szCs w:val="20"/>
            </w:rPr>
            <w:delText xml:space="preserve"> acessado em 10/2016)</w:delText>
          </w:r>
        </w:del>
      </w:moveFrom>
      <w:moveFromRangeEnd w:id="1677"/>
    </w:p>
    <w:p w:rsidR="0009147F" w:rsidRPr="00951E24" w:rsidDel="006045FF" w:rsidRDefault="0009147F" w:rsidP="009746E1">
      <w:pPr>
        <w:rPr>
          <w:del w:id="1683" w:author="Adam" w:date="2016-11-28T20:56:00Z"/>
          <w:rFonts w:ascii="Arial" w:hAnsi="Arial" w:cs="Arial"/>
          <w:sz w:val="20"/>
          <w:szCs w:val="20"/>
        </w:rPr>
      </w:pPr>
    </w:p>
    <w:p w:rsidR="0009147F" w:rsidDel="00F50ACA" w:rsidRDefault="00044DBE" w:rsidP="009746E1">
      <w:pPr>
        <w:spacing w:line="360" w:lineRule="auto"/>
        <w:ind w:firstLine="708"/>
        <w:jc w:val="both"/>
        <w:rPr>
          <w:del w:id="1684" w:author="Adam" w:date="2016-11-29T12:34:00Z"/>
          <w:rFonts w:ascii="Arial" w:hAnsi="Arial" w:cs="Arial"/>
          <w:sz w:val="24"/>
          <w:szCs w:val="24"/>
        </w:rPr>
      </w:pPr>
      <w:del w:id="1685" w:author="Adam" w:date="2016-11-29T12:34:00Z">
        <w:r w:rsidDel="00F50ACA">
          <w:rPr>
            <w:rFonts w:ascii="Arial" w:hAnsi="Arial" w:cs="Arial"/>
            <w:sz w:val="24"/>
            <w:szCs w:val="24"/>
          </w:rPr>
          <w:delText>Utilizou-se a Ponte H para inversão do sentido de rotação do motor e também fornecer a corrente que o motor necessita, pois o Arduino fornece</w:delText>
        </w:r>
        <w:r w:rsidR="0009147F" w:rsidRPr="005E395E" w:rsidDel="00F50ACA">
          <w:rPr>
            <w:rFonts w:ascii="Arial" w:hAnsi="Arial" w:cs="Arial"/>
            <w:sz w:val="24"/>
            <w:szCs w:val="24"/>
          </w:rPr>
          <w:delText xml:space="preserve"> em suas portas digitais uma corrente máxima de 40mA, </w:delText>
        </w:r>
        <w:r w:rsidR="003859DB" w:rsidDel="00F50ACA">
          <w:rPr>
            <w:rFonts w:ascii="Arial" w:hAnsi="Arial" w:cs="Arial"/>
            <w:sz w:val="24"/>
            <w:szCs w:val="24"/>
          </w:rPr>
          <w:delText xml:space="preserve">e </w:delText>
        </w:r>
      </w:del>
      <w:del w:id="1686" w:author="Adam" w:date="2016-11-28T20:56:00Z">
        <w:r w:rsidR="003859DB" w:rsidDel="00842E3D">
          <w:rPr>
            <w:rFonts w:ascii="Arial" w:hAnsi="Arial" w:cs="Arial"/>
            <w:sz w:val="24"/>
            <w:szCs w:val="24"/>
          </w:rPr>
          <w:delText>o</w:delText>
        </w:r>
      </w:del>
      <w:del w:id="1687" w:author="Adam" w:date="2016-11-29T12:34:00Z">
        <w:r w:rsidR="003859DB" w:rsidDel="00F50ACA">
          <w:rPr>
            <w:rFonts w:ascii="Arial" w:hAnsi="Arial" w:cs="Arial"/>
            <w:sz w:val="24"/>
            <w:szCs w:val="24"/>
          </w:rPr>
          <w:delText xml:space="preserve"> motor necessita de 1</w:delText>
        </w:r>
      </w:del>
      <w:del w:id="1688" w:author="Adam" w:date="2016-11-28T20:56:00Z">
        <w:r w:rsidR="003859DB" w:rsidDel="00842E3D">
          <w:rPr>
            <w:rFonts w:ascii="Arial" w:hAnsi="Arial" w:cs="Arial"/>
            <w:sz w:val="24"/>
            <w:szCs w:val="24"/>
          </w:rPr>
          <w:delText>0</w:delText>
        </w:r>
      </w:del>
      <w:del w:id="1689" w:author="Adam" w:date="2016-11-29T12:34:00Z">
        <w:r w:rsidR="003859DB" w:rsidDel="00F50ACA">
          <w:rPr>
            <w:rFonts w:ascii="Arial" w:hAnsi="Arial" w:cs="Arial"/>
            <w:sz w:val="24"/>
            <w:szCs w:val="24"/>
          </w:rPr>
          <w:delText>0mA para sair da inércia</w:delText>
        </w:r>
        <w:r w:rsidR="0009147F" w:rsidDel="00F50ACA">
          <w:rPr>
            <w:rFonts w:ascii="Arial" w:hAnsi="Arial" w:cs="Arial"/>
            <w:sz w:val="24"/>
            <w:szCs w:val="24"/>
          </w:rPr>
          <w:delText>.</w:delText>
        </w:r>
      </w:del>
    </w:p>
    <w:p w:rsidR="0009147F" w:rsidRDefault="0009147F" w:rsidP="009746E1">
      <w:pPr>
        <w:spacing w:line="360" w:lineRule="auto"/>
        <w:ind w:firstLine="708"/>
        <w:jc w:val="both"/>
        <w:rPr>
          <w:rFonts w:ascii="Arial" w:hAnsi="Arial" w:cs="Arial"/>
          <w:sz w:val="24"/>
          <w:szCs w:val="24"/>
        </w:rPr>
      </w:pPr>
    </w:p>
    <w:p w:rsidR="0009147F" w:rsidRPr="008D32FF" w:rsidRDefault="00F81B7F" w:rsidP="00190E4A">
      <w:pPr>
        <w:pStyle w:val="Ttulo3"/>
      </w:pPr>
      <w:bookmarkStart w:id="1690" w:name="_Toc466010560"/>
      <w:bookmarkStart w:id="1691" w:name="_Toc466021410"/>
      <w:bookmarkStart w:id="1692" w:name="_Toc468184182"/>
      <w:r>
        <w:t>2.6.1</w:t>
      </w:r>
      <w:r>
        <w:tab/>
        <w:t>Circuito Integrado L293</w:t>
      </w:r>
      <w:bookmarkEnd w:id="1690"/>
      <w:bookmarkEnd w:id="1691"/>
      <w:r>
        <w:t>D</w:t>
      </w:r>
      <w:bookmarkEnd w:id="1692"/>
    </w:p>
    <w:p w:rsidR="0009147F" w:rsidRDefault="0009147F" w:rsidP="009746E1">
      <w:pPr>
        <w:spacing w:line="360" w:lineRule="auto"/>
        <w:ind w:firstLine="708"/>
        <w:jc w:val="both"/>
        <w:rPr>
          <w:rFonts w:ascii="Arial" w:hAnsi="Arial" w:cs="Arial"/>
          <w:sz w:val="24"/>
          <w:szCs w:val="24"/>
        </w:rPr>
      </w:pPr>
    </w:p>
    <w:p w:rsidR="0009147F" w:rsidRDefault="0009147F" w:rsidP="009746E1">
      <w:pPr>
        <w:spacing w:line="360" w:lineRule="auto"/>
        <w:ind w:firstLine="708"/>
        <w:jc w:val="both"/>
        <w:rPr>
          <w:rFonts w:ascii="Arial" w:hAnsi="Arial" w:cs="Arial"/>
          <w:sz w:val="24"/>
          <w:szCs w:val="24"/>
        </w:rPr>
      </w:pPr>
      <w:r>
        <w:rPr>
          <w:rFonts w:ascii="Arial" w:hAnsi="Arial" w:cs="Arial"/>
          <w:sz w:val="24"/>
          <w:szCs w:val="24"/>
        </w:rPr>
        <w:t>São duas pontes H construídas em um componente integrado possuindo então algumas vantagens quando comparado as outr</w:t>
      </w:r>
      <w:r w:rsidR="00F81B7F">
        <w:rPr>
          <w:rFonts w:ascii="Arial" w:hAnsi="Arial" w:cs="Arial"/>
          <w:sz w:val="24"/>
          <w:szCs w:val="24"/>
        </w:rPr>
        <w:t>as, por ocupar um menor espaço.</w:t>
      </w:r>
    </w:p>
    <w:p w:rsidR="0009147F" w:rsidRPr="00951E24" w:rsidRDefault="0009147F" w:rsidP="009746E1">
      <w:pPr>
        <w:pStyle w:val="SemEspaamento"/>
        <w:jc w:val="center"/>
        <w:rPr>
          <w:rFonts w:ascii="Arial" w:hAnsi="Arial" w:cs="Arial"/>
          <w:sz w:val="20"/>
          <w:szCs w:val="20"/>
        </w:rPr>
      </w:pPr>
    </w:p>
    <w:p w:rsidR="0009147F" w:rsidRDefault="0009147F" w:rsidP="009746E1">
      <w:pPr>
        <w:spacing w:line="360" w:lineRule="auto"/>
        <w:ind w:firstLine="708"/>
        <w:jc w:val="both"/>
        <w:rPr>
          <w:rFonts w:ascii="Arial" w:hAnsi="Arial" w:cs="Arial"/>
          <w:sz w:val="24"/>
          <w:szCs w:val="24"/>
        </w:rPr>
      </w:pPr>
      <w:r>
        <w:rPr>
          <w:rFonts w:ascii="Arial" w:hAnsi="Arial" w:cs="Arial"/>
          <w:sz w:val="24"/>
          <w:szCs w:val="24"/>
        </w:rPr>
        <w:t>Esse circuito possui alguns pinos onde suas principais funções estão listadas conforme</w:t>
      </w:r>
      <w:ins w:id="1693" w:author="Adam" w:date="2016-11-28T21:02:00Z">
        <w:r w:rsidR="00842E3D">
          <w:rPr>
            <w:rFonts w:ascii="Arial" w:hAnsi="Arial" w:cs="Arial"/>
            <w:sz w:val="24"/>
            <w:szCs w:val="24"/>
          </w:rPr>
          <w:t xml:space="preserve"> </w:t>
        </w:r>
      </w:ins>
      <w:del w:id="1694" w:author="Adam" w:date="2016-11-28T21:01:00Z">
        <w:r w:rsidDel="00842E3D">
          <w:rPr>
            <w:rFonts w:ascii="Arial" w:hAnsi="Arial" w:cs="Arial"/>
            <w:sz w:val="24"/>
            <w:szCs w:val="24"/>
          </w:rPr>
          <w:delText xml:space="preserve"> figura </w:delText>
        </w:r>
        <w:r w:rsidRPr="000F6B6F" w:rsidDel="00842E3D">
          <w:rPr>
            <w:rFonts w:ascii="Arial" w:hAnsi="Arial" w:cs="Arial"/>
            <w:sz w:val="24"/>
            <w:szCs w:val="24"/>
          </w:rPr>
          <w:delText>14</w:delText>
        </w:r>
      </w:del>
      <w:ins w:id="1695" w:author="Adam" w:date="2016-11-29T12:37:00Z">
        <w:r w:rsidR="00F50ACA">
          <w:rPr>
            <w:rFonts w:ascii="Arial" w:hAnsi="Arial" w:cs="Arial"/>
            <w:sz w:val="24"/>
            <w:szCs w:val="24"/>
          </w:rPr>
          <w:fldChar w:fldCharType="begin"/>
        </w:r>
        <w:r w:rsidR="00F50ACA">
          <w:rPr>
            <w:rFonts w:ascii="Arial" w:hAnsi="Arial" w:cs="Arial"/>
            <w:sz w:val="24"/>
            <w:szCs w:val="24"/>
          </w:rPr>
          <w:instrText xml:space="preserve"> REF _Ref468186371 \h </w:instrText>
        </w:r>
      </w:ins>
      <w:r w:rsidR="00F50ACA">
        <w:rPr>
          <w:rFonts w:ascii="Arial" w:hAnsi="Arial" w:cs="Arial"/>
          <w:sz w:val="24"/>
          <w:szCs w:val="24"/>
        </w:rPr>
        <w:instrText xml:space="preserve"> \* MERGEFORMAT </w:instrText>
      </w:r>
      <w:r w:rsidR="00F50ACA">
        <w:rPr>
          <w:rFonts w:ascii="Arial" w:hAnsi="Arial" w:cs="Arial"/>
          <w:sz w:val="24"/>
          <w:szCs w:val="24"/>
        </w:rPr>
      </w:r>
      <w:r w:rsidR="00F50ACA">
        <w:rPr>
          <w:rFonts w:ascii="Arial" w:hAnsi="Arial" w:cs="Arial"/>
          <w:sz w:val="24"/>
          <w:szCs w:val="24"/>
        </w:rPr>
        <w:fldChar w:fldCharType="separate"/>
      </w:r>
      <w:proofErr w:type="gramStart"/>
      <w:ins w:id="1696" w:author="Adam" w:date="2016-11-29T13:06:00Z">
        <w:r w:rsidR="00AC29C2" w:rsidRPr="00AC29C2">
          <w:rPr>
            <w:rFonts w:ascii="Arial" w:hAnsi="Arial" w:cs="Arial"/>
            <w:sz w:val="24"/>
            <w:szCs w:val="24"/>
            <w:rPrChange w:id="1697" w:author="Adam" w:date="2016-11-29T13:06:00Z">
              <w:rPr/>
            </w:rPrChange>
          </w:rPr>
          <w:t xml:space="preserve">Figura </w:t>
        </w:r>
        <w:r w:rsidR="00AC29C2" w:rsidRPr="00AC29C2">
          <w:rPr>
            <w:rFonts w:ascii="Arial" w:hAnsi="Arial" w:cs="Arial"/>
            <w:sz w:val="24"/>
            <w:szCs w:val="24"/>
            <w:rPrChange w:id="1698" w:author="Adam" w:date="2016-11-29T13:06:00Z">
              <w:rPr>
                <w:noProof/>
              </w:rPr>
            </w:rPrChange>
          </w:rPr>
          <w:t>15</w:t>
        </w:r>
      </w:ins>
      <w:ins w:id="1699" w:author="Adam" w:date="2016-11-29T12:37:00Z">
        <w:r w:rsidR="00F50ACA">
          <w:rPr>
            <w:rFonts w:ascii="Arial" w:hAnsi="Arial" w:cs="Arial"/>
            <w:sz w:val="24"/>
            <w:szCs w:val="24"/>
          </w:rPr>
          <w:fldChar w:fldCharType="end"/>
        </w:r>
        <w:r w:rsidR="00F50ACA">
          <w:rPr>
            <w:rFonts w:ascii="Arial" w:hAnsi="Arial" w:cs="Arial"/>
            <w:sz w:val="24"/>
            <w:szCs w:val="24"/>
          </w:rPr>
          <w:t xml:space="preserve"> </w:t>
        </w:r>
      </w:ins>
      <w:r>
        <w:rPr>
          <w:rFonts w:ascii="Arial" w:hAnsi="Arial" w:cs="Arial"/>
          <w:sz w:val="24"/>
          <w:szCs w:val="24"/>
        </w:rPr>
        <w:t>.</w:t>
      </w:r>
      <w:proofErr w:type="gramEnd"/>
    </w:p>
    <w:p w:rsidR="00A53179" w:rsidRPr="00F50ACA" w:rsidRDefault="00A53179" w:rsidP="00A53179">
      <w:pPr>
        <w:keepNext/>
        <w:jc w:val="right"/>
        <w:rPr>
          <w:rFonts w:ascii="Arial" w:hAnsi="Arial" w:cs="Arial"/>
          <w:sz w:val="24"/>
          <w:szCs w:val="24"/>
          <w:rPrChange w:id="1700" w:author="Adam" w:date="2016-11-29T12:37:00Z">
            <w:rPr/>
          </w:rPrChange>
        </w:rPr>
        <w:sectPr w:rsidR="00A53179" w:rsidRPr="00F50ACA" w:rsidSect="00C81727">
          <w:footerReference w:type="default" r:id="rId35"/>
          <w:type w:val="continuous"/>
          <w:pgSz w:w="11907" w:h="16839" w:code="9"/>
          <w:pgMar w:top="1701" w:right="1134" w:bottom="1134" w:left="1701" w:header="709" w:footer="709" w:gutter="0"/>
          <w:pgNumType w:start="0"/>
          <w:cols w:space="708"/>
          <w:docGrid w:linePitch="360"/>
        </w:sectPr>
      </w:pPr>
    </w:p>
    <w:p w:rsidR="00F81B7F" w:rsidRDefault="00A53179" w:rsidP="00A53179">
      <w:pPr>
        <w:keepNext/>
        <w:jc w:val="right"/>
      </w:pPr>
      <w:del w:id="1710" w:author="Adam" w:date="2016-11-28T21:00:00Z">
        <w:r w:rsidDel="00842E3D">
          <w:rPr>
            <w:noProof/>
            <w:lang w:eastAsia="pt-BR"/>
          </w:rPr>
          <w:lastRenderedPageBreak/>
          <w:drawing>
            <wp:inline distT="0" distB="0" distL="0" distR="0" wp14:anchorId="306AFC4B" wp14:editId="135D8903">
              <wp:extent cx="2778217" cy="2730500"/>
              <wp:effectExtent l="19050" t="0" r="3083"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6"/>
                      <a:srcRect/>
                      <a:stretch>
                        <a:fillRect/>
                      </a:stretch>
                    </pic:blipFill>
                    <pic:spPr bwMode="auto">
                      <a:xfrm>
                        <a:off x="0" y="0"/>
                        <a:ext cx="2778217" cy="2730500"/>
                      </a:xfrm>
                      <a:prstGeom prst="rect">
                        <a:avLst/>
                      </a:prstGeom>
                      <a:noFill/>
                      <a:ln w="9525">
                        <a:noFill/>
                        <a:miter lim="800000"/>
                        <a:headEnd/>
                        <a:tailEnd/>
                      </a:ln>
                    </pic:spPr>
                  </pic:pic>
                </a:graphicData>
              </a:graphic>
            </wp:inline>
          </w:drawing>
        </w:r>
      </w:del>
    </w:p>
    <w:tbl>
      <w:tblPr>
        <w:tblStyle w:val="Tabelacomgrade"/>
        <w:tblW w:w="0" w:type="auto"/>
        <w:tblLayout w:type="fixed"/>
        <w:tblLook w:val="04A0" w:firstRow="1" w:lastRow="0" w:firstColumn="1" w:lastColumn="0" w:noHBand="0" w:noVBand="1"/>
      </w:tblPr>
      <w:tblGrid>
        <w:gridCol w:w="959"/>
        <w:gridCol w:w="2268"/>
        <w:gridCol w:w="913"/>
      </w:tblGrid>
      <w:tr w:rsidR="00A53179" w:rsidDel="00842E3D" w:rsidTr="00A53179">
        <w:trPr>
          <w:trHeight w:val="78"/>
          <w:del w:id="1711" w:author="Adam" w:date="2016-11-28T21:00:00Z"/>
        </w:trPr>
        <w:tc>
          <w:tcPr>
            <w:tcW w:w="959" w:type="dxa"/>
            <w:vAlign w:val="center"/>
          </w:tcPr>
          <w:p w:rsidR="00A53179" w:rsidRPr="00A53179" w:rsidDel="00842E3D" w:rsidRDefault="00842E3D" w:rsidP="00A53179">
            <w:pPr>
              <w:keepNext/>
              <w:jc w:val="center"/>
              <w:rPr>
                <w:del w:id="1712" w:author="Adam" w:date="2016-11-28T21:00:00Z"/>
                <w:sz w:val="14"/>
                <w:szCs w:val="14"/>
              </w:rPr>
            </w:pPr>
            <w:ins w:id="1713" w:author="Adam" w:date="2016-11-28T21:00:00Z">
              <w:r w:rsidRPr="00842E3D">
                <w:rPr>
                  <w:noProof/>
                  <w:sz w:val="14"/>
                  <w:szCs w:val="14"/>
                  <w:lang w:eastAsia="pt-BR"/>
                </w:rPr>
                <w:drawing>
                  <wp:inline distT="0" distB="0" distL="0" distR="0" wp14:anchorId="065E01AC" wp14:editId="5F72E532">
                    <wp:extent cx="471805" cy="173990"/>
                    <wp:effectExtent l="0" t="0" r="444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805" cy="173990"/>
                            </a:xfrm>
                            <a:prstGeom prst="rect">
                              <a:avLst/>
                            </a:prstGeom>
                          </pic:spPr>
                        </pic:pic>
                      </a:graphicData>
                    </a:graphic>
                  </wp:inline>
                </w:drawing>
              </w:r>
            </w:ins>
            <w:del w:id="1714" w:author="Adam" w:date="2016-11-28T21:00:00Z">
              <w:r w:rsidR="00A53179" w:rsidRPr="00A53179" w:rsidDel="00842E3D">
                <w:rPr>
                  <w:sz w:val="14"/>
                  <w:szCs w:val="14"/>
                </w:rPr>
                <w:delText>Designação</w:delText>
              </w:r>
            </w:del>
          </w:p>
        </w:tc>
        <w:tc>
          <w:tcPr>
            <w:tcW w:w="2268" w:type="dxa"/>
            <w:vAlign w:val="center"/>
          </w:tcPr>
          <w:p w:rsidR="00A53179" w:rsidRPr="00A53179" w:rsidDel="00842E3D" w:rsidRDefault="00A53179" w:rsidP="00A53179">
            <w:pPr>
              <w:keepNext/>
              <w:jc w:val="center"/>
              <w:rPr>
                <w:del w:id="1715" w:author="Adam" w:date="2016-11-28T21:00:00Z"/>
                <w:sz w:val="14"/>
                <w:szCs w:val="14"/>
              </w:rPr>
            </w:pPr>
            <w:del w:id="1716" w:author="Adam" w:date="2016-11-28T21:00:00Z">
              <w:r w:rsidRPr="00A53179" w:rsidDel="00842E3D">
                <w:rPr>
                  <w:sz w:val="14"/>
                  <w:szCs w:val="14"/>
                </w:rPr>
                <w:delText>Função</w:delText>
              </w:r>
            </w:del>
          </w:p>
        </w:tc>
        <w:tc>
          <w:tcPr>
            <w:tcW w:w="913" w:type="dxa"/>
            <w:vAlign w:val="center"/>
          </w:tcPr>
          <w:p w:rsidR="00A53179" w:rsidRPr="00A53179" w:rsidDel="00842E3D" w:rsidRDefault="00A53179" w:rsidP="00A53179">
            <w:pPr>
              <w:keepNext/>
              <w:jc w:val="center"/>
              <w:rPr>
                <w:del w:id="1717" w:author="Adam" w:date="2016-11-28T21:00:00Z"/>
                <w:sz w:val="14"/>
                <w:szCs w:val="14"/>
              </w:rPr>
            </w:pPr>
            <w:del w:id="1718" w:author="Adam" w:date="2016-11-28T21:00:00Z">
              <w:r w:rsidRPr="00A53179" w:rsidDel="00842E3D">
                <w:rPr>
                  <w:sz w:val="14"/>
                  <w:szCs w:val="14"/>
                </w:rPr>
                <w:delText>Porta</w:delText>
              </w:r>
            </w:del>
          </w:p>
        </w:tc>
      </w:tr>
      <w:tr w:rsidR="00A53179" w:rsidDel="00842E3D" w:rsidTr="00A53179">
        <w:trPr>
          <w:trHeight w:val="278"/>
          <w:del w:id="1719" w:author="Adam" w:date="2016-11-28T21:00:00Z"/>
        </w:trPr>
        <w:tc>
          <w:tcPr>
            <w:tcW w:w="959" w:type="dxa"/>
            <w:vAlign w:val="center"/>
          </w:tcPr>
          <w:p w:rsidR="00A53179" w:rsidRPr="00A53179" w:rsidDel="00842E3D" w:rsidRDefault="00AC29C2" w:rsidP="00A53179">
            <w:pPr>
              <w:keepNext/>
              <w:spacing w:after="0" w:line="240" w:lineRule="auto"/>
              <w:jc w:val="center"/>
              <w:rPr>
                <w:del w:id="1720" w:author="Adam" w:date="2016-11-28T21:00:00Z"/>
                <w:sz w:val="14"/>
                <w:szCs w:val="14"/>
              </w:rPr>
            </w:pPr>
            <m:oMathPara>
              <m:oMath>
                <m:sSub>
                  <m:sSubPr>
                    <m:ctrlPr>
                      <w:del w:id="1721" w:author="Adam" w:date="2016-11-28T21:00:00Z">
                        <w:rPr>
                          <w:rFonts w:ascii="Cambria Math" w:hAnsi="Cambria Math"/>
                          <w:i/>
                          <w:sz w:val="14"/>
                          <w:szCs w:val="14"/>
                        </w:rPr>
                      </w:del>
                    </m:ctrlPr>
                  </m:sSubPr>
                  <m:e>
                    <m:r>
                      <w:del w:id="1722" w:author="Adam" w:date="2016-11-28T21:00:00Z">
                        <w:rPr>
                          <w:rFonts w:ascii="Cambria Math" w:hAnsi="Cambria Math"/>
                          <w:sz w:val="14"/>
                          <w:szCs w:val="14"/>
                        </w:rPr>
                        <m:t>E</m:t>
                      </w:del>
                    </m:r>
                  </m:e>
                  <m:sub>
                    <m:r>
                      <w:del w:id="1723" w:author="Adam" w:date="2016-11-28T21:00:00Z">
                        <w:rPr>
                          <w:rFonts w:ascii="Cambria Math" w:hAnsi="Cambria Math"/>
                          <w:sz w:val="14"/>
                          <w:szCs w:val="14"/>
                        </w:rPr>
                        <m:t>1</m:t>
                      </w:del>
                    </m:r>
                  </m:sub>
                </m:sSub>
              </m:oMath>
            </m:oMathPara>
          </w:p>
        </w:tc>
        <w:tc>
          <w:tcPr>
            <w:tcW w:w="2268" w:type="dxa"/>
            <w:vAlign w:val="center"/>
          </w:tcPr>
          <w:p w:rsidR="00A53179" w:rsidRPr="00A53179" w:rsidDel="00842E3D" w:rsidRDefault="00A53179" w:rsidP="00A53179">
            <w:pPr>
              <w:keepNext/>
              <w:spacing w:after="0" w:line="240" w:lineRule="auto"/>
              <w:jc w:val="center"/>
              <w:rPr>
                <w:del w:id="1724" w:author="Adam" w:date="2016-11-28T21:00:00Z"/>
                <w:sz w:val="14"/>
                <w:szCs w:val="14"/>
              </w:rPr>
            </w:pPr>
            <w:del w:id="1725" w:author="Adam" w:date="2016-11-28T21:00:00Z">
              <w:r w:rsidRPr="00A53179" w:rsidDel="00842E3D">
                <w:rPr>
                  <w:sz w:val="14"/>
                  <w:szCs w:val="14"/>
                </w:rPr>
                <w:delText>Habilita ponte-H 1</w:delText>
              </w:r>
            </w:del>
          </w:p>
        </w:tc>
        <w:tc>
          <w:tcPr>
            <w:tcW w:w="913" w:type="dxa"/>
            <w:vAlign w:val="center"/>
          </w:tcPr>
          <w:p w:rsidR="00A53179" w:rsidRPr="00A53179" w:rsidDel="00842E3D" w:rsidRDefault="00A53179" w:rsidP="00A53179">
            <w:pPr>
              <w:keepNext/>
              <w:spacing w:after="0" w:line="240" w:lineRule="auto"/>
              <w:jc w:val="center"/>
              <w:rPr>
                <w:del w:id="1726" w:author="Adam" w:date="2016-11-28T21:00:00Z"/>
                <w:sz w:val="14"/>
                <w:szCs w:val="14"/>
              </w:rPr>
            </w:pPr>
            <w:del w:id="1727" w:author="Adam" w:date="2016-11-28T21:00:00Z">
              <w:r w:rsidRPr="00A53179" w:rsidDel="00842E3D">
                <w:rPr>
                  <w:sz w:val="14"/>
                  <w:szCs w:val="14"/>
                </w:rPr>
                <w:delText>1</w:delText>
              </w:r>
            </w:del>
          </w:p>
        </w:tc>
      </w:tr>
      <w:tr w:rsidR="00A53179" w:rsidDel="00842E3D" w:rsidTr="00A53179">
        <w:trPr>
          <w:trHeight w:val="278"/>
          <w:del w:id="1728" w:author="Adam" w:date="2016-11-28T21:00:00Z"/>
        </w:trPr>
        <w:tc>
          <w:tcPr>
            <w:tcW w:w="959" w:type="dxa"/>
            <w:vAlign w:val="center"/>
          </w:tcPr>
          <w:p w:rsidR="00A53179" w:rsidRPr="00A53179" w:rsidDel="00842E3D" w:rsidRDefault="00AC29C2" w:rsidP="00A53179">
            <w:pPr>
              <w:keepNext/>
              <w:spacing w:after="0" w:line="240" w:lineRule="auto"/>
              <w:jc w:val="center"/>
              <w:rPr>
                <w:del w:id="1729" w:author="Adam" w:date="2016-11-28T21:00:00Z"/>
                <w:sz w:val="14"/>
                <w:szCs w:val="14"/>
              </w:rPr>
            </w:pPr>
            <m:oMathPara>
              <m:oMath>
                <m:sSub>
                  <m:sSubPr>
                    <m:ctrlPr>
                      <w:del w:id="1730" w:author="Adam" w:date="2016-11-28T21:00:00Z">
                        <w:rPr>
                          <w:rFonts w:ascii="Cambria Math" w:hAnsi="Cambria Math"/>
                          <w:i/>
                          <w:sz w:val="14"/>
                          <w:szCs w:val="14"/>
                        </w:rPr>
                      </w:del>
                    </m:ctrlPr>
                  </m:sSubPr>
                  <m:e>
                    <m:r>
                      <w:del w:id="1731" w:author="Adam" w:date="2016-11-28T21:00:00Z">
                        <w:rPr>
                          <w:rFonts w:ascii="Cambria Math" w:hAnsi="Cambria Math"/>
                          <w:sz w:val="14"/>
                          <w:szCs w:val="14"/>
                        </w:rPr>
                        <m:t>E</m:t>
                      </w:del>
                    </m:r>
                  </m:e>
                  <m:sub>
                    <m:r>
                      <w:del w:id="1732" w:author="Adam" w:date="2016-11-28T21:00:00Z">
                        <w:rPr>
                          <w:rFonts w:ascii="Cambria Math" w:hAnsi="Cambria Math"/>
                          <w:sz w:val="14"/>
                          <w:szCs w:val="14"/>
                        </w:rPr>
                        <m:t>2</m:t>
                      </w:del>
                    </m:r>
                  </m:sub>
                </m:sSub>
              </m:oMath>
            </m:oMathPara>
          </w:p>
        </w:tc>
        <w:tc>
          <w:tcPr>
            <w:tcW w:w="2268" w:type="dxa"/>
            <w:vAlign w:val="center"/>
          </w:tcPr>
          <w:p w:rsidR="00A53179" w:rsidRPr="00A53179" w:rsidDel="00842E3D" w:rsidRDefault="00A53179" w:rsidP="00A53179">
            <w:pPr>
              <w:keepNext/>
              <w:spacing w:after="0" w:line="240" w:lineRule="auto"/>
              <w:jc w:val="center"/>
              <w:rPr>
                <w:del w:id="1733" w:author="Adam" w:date="2016-11-28T21:00:00Z"/>
                <w:sz w:val="14"/>
                <w:szCs w:val="14"/>
              </w:rPr>
            </w:pPr>
            <w:del w:id="1734" w:author="Adam" w:date="2016-11-28T21:00:00Z">
              <w:r w:rsidRPr="00A53179" w:rsidDel="00842E3D">
                <w:rPr>
                  <w:sz w:val="14"/>
                  <w:szCs w:val="14"/>
                </w:rPr>
                <w:delText>Habilita ponte-H 2</w:delText>
              </w:r>
            </w:del>
          </w:p>
        </w:tc>
        <w:tc>
          <w:tcPr>
            <w:tcW w:w="913" w:type="dxa"/>
            <w:vAlign w:val="center"/>
          </w:tcPr>
          <w:p w:rsidR="00A53179" w:rsidRPr="00A53179" w:rsidDel="00842E3D" w:rsidRDefault="00A53179" w:rsidP="00A53179">
            <w:pPr>
              <w:keepNext/>
              <w:spacing w:after="0" w:line="240" w:lineRule="auto"/>
              <w:jc w:val="center"/>
              <w:rPr>
                <w:del w:id="1735" w:author="Adam" w:date="2016-11-28T21:00:00Z"/>
                <w:sz w:val="14"/>
                <w:szCs w:val="14"/>
              </w:rPr>
            </w:pPr>
            <w:del w:id="1736" w:author="Adam" w:date="2016-11-28T21:00:00Z">
              <w:r w:rsidRPr="00A53179" w:rsidDel="00842E3D">
                <w:rPr>
                  <w:sz w:val="14"/>
                  <w:szCs w:val="14"/>
                </w:rPr>
                <w:delText>9</w:delText>
              </w:r>
            </w:del>
          </w:p>
        </w:tc>
      </w:tr>
      <w:tr w:rsidR="00A53179" w:rsidDel="00842E3D" w:rsidTr="00A53179">
        <w:trPr>
          <w:trHeight w:val="278"/>
          <w:del w:id="1737" w:author="Adam" w:date="2016-11-28T21:00:00Z"/>
        </w:trPr>
        <w:tc>
          <w:tcPr>
            <w:tcW w:w="959" w:type="dxa"/>
            <w:vAlign w:val="center"/>
          </w:tcPr>
          <w:p w:rsidR="00A53179" w:rsidRPr="00A53179" w:rsidDel="00842E3D" w:rsidRDefault="00AC29C2" w:rsidP="00A53179">
            <w:pPr>
              <w:keepNext/>
              <w:spacing w:after="0" w:line="240" w:lineRule="auto"/>
              <w:jc w:val="center"/>
              <w:rPr>
                <w:del w:id="1738" w:author="Adam" w:date="2016-11-28T21:00:00Z"/>
                <w:sz w:val="14"/>
                <w:szCs w:val="14"/>
              </w:rPr>
            </w:pPr>
            <m:oMathPara>
              <m:oMath>
                <m:sSub>
                  <m:sSubPr>
                    <m:ctrlPr>
                      <w:del w:id="1739" w:author="Adam" w:date="2016-11-28T21:00:00Z">
                        <w:rPr>
                          <w:rFonts w:ascii="Cambria Math" w:hAnsi="Cambria Math"/>
                          <w:i/>
                          <w:sz w:val="14"/>
                          <w:szCs w:val="14"/>
                        </w:rPr>
                      </w:del>
                    </m:ctrlPr>
                  </m:sSubPr>
                  <m:e>
                    <m:r>
                      <w:del w:id="1740" w:author="Adam" w:date="2016-11-28T21:00:00Z">
                        <w:rPr>
                          <w:rFonts w:ascii="Cambria Math" w:hAnsi="Cambria Math"/>
                          <w:sz w:val="14"/>
                          <w:szCs w:val="14"/>
                        </w:rPr>
                        <m:t>I</m:t>
                      </w:del>
                    </m:r>
                  </m:e>
                  <m:sub>
                    <m:r>
                      <w:del w:id="1741" w:author="Adam" w:date="2016-11-28T21:00:00Z">
                        <w:rPr>
                          <w:rFonts w:ascii="Cambria Math" w:hAnsi="Cambria Math"/>
                          <w:sz w:val="14"/>
                          <w:szCs w:val="14"/>
                        </w:rPr>
                        <m:t>1</m:t>
                      </w:del>
                    </m:r>
                  </m:sub>
                </m:sSub>
              </m:oMath>
            </m:oMathPara>
          </w:p>
        </w:tc>
        <w:tc>
          <w:tcPr>
            <w:tcW w:w="2268" w:type="dxa"/>
            <w:vAlign w:val="center"/>
          </w:tcPr>
          <w:p w:rsidR="00A53179" w:rsidRPr="00A53179" w:rsidDel="00842E3D" w:rsidRDefault="00A53179" w:rsidP="00A53179">
            <w:pPr>
              <w:keepNext/>
              <w:spacing w:after="0" w:line="240" w:lineRule="auto"/>
              <w:jc w:val="center"/>
              <w:rPr>
                <w:del w:id="1742" w:author="Adam" w:date="2016-11-28T21:00:00Z"/>
                <w:sz w:val="14"/>
                <w:szCs w:val="14"/>
              </w:rPr>
            </w:pPr>
            <w:del w:id="1743" w:author="Adam" w:date="2016-11-28T21:00:00Z">
              <w:r w:rsidRPr="00A53179" w:rsidDel="00842E3D">
                <w:rPr>
                  <w:sz w:val="14"/>
                  <w:szCs w:val="14"/>
                </w:rPr>
                <w:delText>Entrada A da ponte-H 1</w:delText>
              </w:r>
            </w:del>
          </w:p>
        </w:tc>
        <w:tc>
          <w:tcPr>
            <w:tcW w:w="913" w:type="dxa"/>
            <w:vAlign w:val="center"/>
          </w:tcPr>
          <w:p w:rsidR="00A53179" w:rsidRPr="00A53179" w:rsidDel="00842E3D" w:rsidRDefault="00A53179" w:rsidP="00A53179">
            <w:pPr>
              <w:keepNext/>
              <w:spacing w:after="0" w:line="240" w:lineRule="auto"/>
              <w:jc w:val="center"/>
              <w:rPr>
                <w:del w:id="1744" w:author="Adam" w:date="2016-11-28T21:00:00Z"/>
                <w:sz w:val="14"/>
                <w:szCs w:val="14"/>
              </w:rPr>
            </w:pPr>
            <w:del w:id="1745" w:author="Adam" w:date="2016-11-28T21:00:00Z">
              <w:r w:rsidRPr="00A53179" w:rsidDel="00842E3D">
                <w:rPr>
                  <w:sz w:val="14"/>
                  <w:szCs w:val="14"/>
                </w:rPr>
                <w:delText>2</w:delText>
              </w:r>
            </w:del>
          </w:p>
        </w:tc>
      </w:tr>
      <w:tr w:rsidR="00A53179" w:rsidDel="00842E3D" w:rsidTr="00A53179">
        <w:trPr>
          <w:trHeight w:val="278"/>
          <w:del w:id="1746" w:author="Adam" w:date="2016-11-28T21:00:00Z"/>
        </w:trPr>
        <w:tc>
          <w:tcPr>
            <w:tcW w:w="959" w:type="dxa"/>
            <w:vAlign w:val="center"/>
          </w:tcPr>
          <w:p w:rsidR="00A53179" w:rsidRPr="00A53179" w:rsidDel="00842E3D" w:rsidRDefault="00AC29C2" w:rsidP="00A53179">
            <w:pPr>
              <w:keepNext/>
              <w:spacing w:after="0" w:line="240" w:lineRule="auto"/>
              <w:jc w:val="center"/>
              <w:rPr>
                <w:del w:id="1747" w:author="Adam" w:date="2016-11-28T21:00:00Z"/>
                <w:sz w:val="14"/>
                <w:szCs w:val="14"/>
              </w:rPr>
            </w:pPr>
            <m:oMathPara>
              <m:oMath>
                <m:sSub>
                  <m:sSubPr>
                    <m:ctrlPr>
                      <w:del w:id="1748" w:author="Adam" w:date="2016-11-28T21:00:00Z">
                        <w:rPr>
                          <w:rFonts w:ascii="Cambria Math" w:hAnsi="Cambria Math"/>
                          <w:i/>
                          <w:sz w:val="14"/>
                          <w:szCs w:val="14"/>
                        </w:rPr>
                      </w:del>
                    </m:ctrlPr>
                  </m:sSubPr>
                  <m:e>
                    <m:r>
                      <w:del w:id="1749" w:author="Adam" w:date="2016-11-28T21:00:00Z">
                        <w:rPr>
                          <w:rFonts w:ascii="Cambria Math" w:hAnsi="Cambria Math"/>
                          <w:sz w:val="14"/>
                          <w:szCs w:val="14"/>
                        </w:rPr>
                        <m:t>I</m:t>
                      </w:del>
                    </m:r>
                  </m:e>
                  <m:sub>
                    <m:r>
                      <w:del w:id="1750" w:author="Adam" w:date="2016-11-28T21:00:00Z">
                        <w:rPr>
                          <w:rFonts w:ascii="Cambria Math" w:hAnsi="Cambria Math"/>
                          <w:sz w:val="14"/>
                          <w:szCs w:val="14"/>
                        </w:rPr>
                        <m:t>2</m:t>
                      </w:del>
                    </m:r>
                  </m:sub>
                </m:sSub>
              </m:oMath>
            </m:oMathPara>
          </w:p>
        </w:tc>
        <w:tc>
          <w:tcPr>
            <w:tcW w:w="2268" w:type="dxa"/>
            <w:vAlign w:val="center"/>
          </w:tcPr>
          <w:p w:rsidR="00A53179" w:rsidRPr="00A53179" w:rsidDel="00842E3D" w:rsidRDefault="00A53179" w:rsidP="00A53179">
            <w:pPr>
              <w:keepNext/>
              <w:spacing w:after="0" w:line="240" w:lineRule="auto"/>
              <w:jc w:val="center"/>
              <w:rPr>
                <w:del w:id="1751" w:author="Adam" w:date="2016-11-28T21:00:00Z"/>
                <w:sz w:val="14"/>
                <w:szCs w:val="14"/>
              </w:rPr>
            </w:pPr>
            <w:del w:id="1752" w:author="Adam" w:date="2016-11-28T21:00:00Z">
              <w:r w:rsidRPr="00A53179" w:rsidDel="00842E3D">
                <w:rPr>
                  <w:sz w:val="14"/>
                  <w:szCs w:val="14"/>
                </w:rPr>
                <w:delText>Entrada B da ponte-H 1</w:delText>
              </w:r>
            </w:del>
          </w:p>
        </w:tc>
        <w:tc>
          <w:tcPr>
            <w:tcW w:w="913" w:type="dxa"/>
            <w:vAlign w:val="center"/>
          </w:tcPr>
          <w:p w:rsidR="00A53179" w:rsidRPr="00A53179" w:rsidDel="00842E3D" w:rsidRDefault="00A53179" w:rsidP="00A53179">
            <w:pPr>
              <w:keepNext/>
              <w:spacing w:after="0" w:line="240" w:lineRule="auto"/>
              <w:jc w:val="center"/>
              <w:rPr>
                <w:del w:id="1753" w:author="Adam" w:date="2016-11-28T21:00:00Z"/>
                <w:sz w:val="14"/>
                <w:szCs w:val="14"/>
              </w:rPr>
            </w:pPr>
            <w:del w:id="1754" w:author="Adam" w:date="2016-11-28T21:00:00Z">
              <w:r w:rsidRPr="00A53179" w:rsidDel="00842E3D">
                <w:rPr>
                  <w:sz w:val="14"/>
                  <w:szCs w:val="14"/>
                </w:rPr>
                <w:delText>7</w:delText>
              </w:r>
            </w:del>
          </w:p>
        </w:tc>
      </w:tr>
      <w:tr w:rsidR="00A53179" w:rsidDel="00842E3D" w:rsidTr="00A53179">
        <w:trPr>
          <w:trHeight w:val="278"/>
          <w:del w:id="1755" w:author="Adam" w:date="2016-11-28T21:00:00Z"/>
        </w:trPr>
        <w:tc>
          <w:tcPr>
            <w:tcW w:w="959" w:type="dxa"/>
            <w:vAlign w:val="center"/>
          </w:tcPr>
          <w:p w:rsidR="00A53179" w:rsidRPr="00A53179" w:rsidDel="00842E3D" w:rsidRDefault="00AC29C2" w:rsidP="00A53179">
            <w:pPr>
              <w:keepNext/>
              <w:spacing w:after="0" w:line="240" w:lineRule="auto"/>
              <w:jc w:val="center"/>
              <w:rPr>
                <w:del w:id="1756" w:author="Adam" w:date="2016-11-28T21:00:00Z"/>
                <w:sz w:val="14"/>
                <w:szCs w:val="14"/>
              </w:rPr>
            </w:pPr>
            <m:oMathPara>
              <m:oMath>
                <m:sSub>
                  <m:sSubPr>
                    <m:ctrlPr>
                      <w:del w:id="1757" w:author="Adam" w:date="2016-11-28T21:00:00Z">
                        <w:rPr>
                          <w:rFonts w:ascii="Cambria Math" w:hAnsi="Cambria Math"/>
                          <w:i/>
                          <w:sz w:val="14"/>
                          <w:szCs w:val="14"/>
                        </w:rPr>
                      </w:del>
                    </m:ctrlPr>
                  </m:sSubPr>
                  <m:e>
                    <m:r>
                      <w:del w:id="1758" w:author="Adam" w:date="2016-11-28T21:00:00Z">
                        <w:rPr>
                          <w:rFonts w:ascii="Cambria Math" w:hAnsi="Cambria Math"/>
                          <w:sz w:val="14"/>
                          <w:szCs w:val="14"/>
                        </w:rPr>
                        <m:t>I</m:t>
                      </w:del>
                    </m:r>
                  </m:e>
                  <m:sub>
                    <m:r>
                      <w:del w:id="1759" w:author="Adam" w:date="2016-11-28T21:00:00Z">
                        <w:rPr>
                          <w:rFonts w:ascii="Cambria Math" w:hAnsi="Cambria Math"/>
                          <w:sz w:val="14"/>
                          <w:szCs w:val="14"/>
                        </w:rPr>
                        <m:t>3</m:t>
                      </w:del>
                    </m:r>
                  </m:sub>
                </m:sSub>
              </m:oMath>
            </m:oMathPara>
          </w:p>
        </w:tc>
        <w:tc>
          <w:tcPr>
            <w:tcW w:w="2268" w:type="dxa"/>
            <w:vAlign w:val="center"/>
          </w:tcPr>
          <w:p w:rsidR="00A53179" w:rsidRPr="00A53179" w:rsidDel="00842E3D" w:rsidRDefault="00A53179" w:rsidP="00A53179">
            <w:pPr>
              <w:keepNext/>
              <w:spacing w:after="0" w:line="240" w:lineRule="auto"/>
              <w:jc w:val="center"/>
              <w:rPr>
                <w:del w:id="1760" w:author="Adam" w:date="2016-11-28T21:00:00Z"/>
                <w:sz w:val="14"/>
                <w:szCs w:val="14"/>
              </w:rPr>
            </w:pPr>
            <w:del w:id="1761" w:author="Adam" w:date="2016-11-28T21:00:00Z">
              <w:r w:rsidRPr="00A53179" w:rsidDel="00842E3D">
                <w:rPr>
                  <w:sz w:val="14"/>
                  <w:szCs w:val="14"/>
                </w:rPr>
                <w:delText>Entrada A da ponte-H 2</w:delText>
              </w:r>
            </w:del>
          </w:p>
        </w:tc>
        <w:tc>
          <w:tcPr>
            <w:tcW w:w="913" w:type="dxa"/>
            <w:vAlign w:val="center"/>
          </w:tcPr>
          <w:p w:rsidR="00A53179" w:rsidRPr="00A53179" w:rsidDel="00842E3D" w:rsidRDefault="00A53179" w:rsidP="00A53179">
            <w:pPr>
              <w:keepNext/>
              <w:spacing w:after="0" w:line="240" w:lineRule="auto"/>
              <w:jc w:val="center"/>
              <w:rPr>
                <w:del w:id="1762" w:author="Adam" w:date="2016-11-28T21:00:00Z"/>
                <w:sz w:val="14"/>
                <w:szCs w:val="14"/>
              </w:rPr>
            </w:pPr>
            <w:del w:id="1763" w:author="Adam" w:date="2016-11-28T21:00:00Z">
              <w:r w:rsidRPr="00A53179" w:rsidDel="00842E3D">
                <w:rPr>
                  <w:sz w:val="14"/>
                  <w:szCs w:val="14"/>
                </w:rPr>
                <w:delText>10</w:delText>
              </w:r>
            </w:del>
          </w:p>
        </w:tc>
      </w:tr>
      <w:tr w:rsidR="00A53179" w:rsidDel="00842E3D" w:rsidTr="00A53179">
        <w:trPr>
          <w:trHeight w:val="278"/>
          <w:del w:id="1764" w:author="Adam" w:date="2016-11-28T21:00:00Z"/>
        </w:trPr>
        <w:tc>
          <w:tcPr>
            <w:tcW w:w="959" w:type="dxa"/>
            <w:vAlign w:val="center"/>
          </w:tcPr>
          <w:p w:rsidR="00A53179" w:rsidRPr="00A53179" w:rsidDel="00842E3D" w:rsidRDefault="00AC29C2" w:rsidP="00A53179">
            <w:pPr>
              <w:keepNext/>
              <w:spacing w:after="0" w:line="240" w:lineRule="auto"/>
              <w:jc w:val="center"/>
              <w:rPr>
                <w:del w:id="1765" w:author="Adam" w:date="2016-11-28T21:00:00Z"/>
                <w:sz w:val="14"/>
                <w:szCs w:val="14"/>
              </w:rPr>
            </w:pPr>
            <m:oMathPara>
              <m:oMath>
                <m:sSub>
                  <m:sSubPr>
                    <m:ctrlPr>
                      <w:del w:id="1766" w:author="Adam" w:date="2016-11-28T21:00:00Z">
                        <w:rPr>
                          <w:rFonts w:ascii="Cambria Math" w:hAnsi="Cambria Math"/>
                          <w:i/>
                          <w:sz w:val="14"/>
                          <w:szCs w:val="14"/>
                        </w:rPr>
                      </w:del>
                    </m:ctrlPr>
                  </m:sSubPr>
                  <m:e>
                    <m:r>
                      <w:del w:id="1767" w:author="Adam" w:date="2016-11-28T21:00:00Z">
                        <w:rPr>
                          <w:rFonts w:ascii="Cambria Math" w:hAnsi="Cambria Math"/>
                          <w:sz w:val="14"/>
                          <w:szCs w:val="14"/>
                        </w:rPr>
                        <m:t>I</m:t>
                      </w:del>
                    </m:r>
                  </m:e>
                  <m:sub>
                    <m:r>
                      <w:del w:id="1768" w:author="Adam" w:date="2016-11-28T21:00:00Z">
                        <w:rPr>
                          <w:rFonts w:ascii="Cambria Math" w:hAnsi="Cambria Math"/>
                          <w:sz w:val="14"/>
                          <w:szCs w:val="14"/>
                        </w:rPr>
                        <m:t>4</m:t>
                      </w:del>
                    </m:r>
                  </m:sub>
                </m:sSub>
              </m:oMath>
            </m:oMathPara>
          </w:p>
        </w:tc>
        <w:tc>
          <w:tcPr>
            <w:tcW w:w="2268" w:type="dxa"/>
            <w:vAlign w:val="center"/>
          </w:tcPr>
          <w:p w:rsidR="00A53179" w:rsidRPr="00A53179" w:rsidDel="00842E3D" w:rsidRDefault="00A53179" w:rsidP="00A53179">
            <w:pPr>
              <w:keepNext/>
              <w:spacing w:after="0" w:line="240" w:lineRule="auto"/>
              <w:jc w:val="center"/>
              <w:rPr>
                <w:del w:id="1769" w:author="Adam" w:date="2016-11-28T21:00:00Z"/>
                <w:sz w:val="14"/>
                <w:szCs w:val="14"/>
              </w:rPr>
            </w:pPr>
            <w:del w:id="1770" w:author="Adam" w:date="2016-11-28T21:00:00Z">
              <w:r w:rsidRPr="00A53179" w:rsidDel="00842E3D">
                <w:rPr>
                  <w:sz w:val="14"/>
                  <w:szCs w:val="14"/>
                </w:rPr>
                <w:delText>Entrada B da ponte-H 2</w:delText>
              </w:r>
            </w:del>
          </w:p>
        </w:tc>
        <w:tc>
          <w:tcPr>
            <w:tcW w:w="913" w:type="dxa"/>
            <w:vAlign w:val="center"/>
          </w:tcPr>
          <w:p w:rsidR="00A53179" w:rsidRPr="00A53179" w:rsidDel="00842E3D" w:rsidRDefault="00A53179" w:rsidP="00A53179">
            <w:pPr>
              <w:keepNext/>
              <w:spacing w:after="0" w:line="240" w:lineRule="auto"/>
              <w:jc w:val="center"/>
              <w:rPr>
                <w:del w:id="1771" w:author="Adam" w:date="2016-11-28T21:00:00Z"/>
                <w:sz w:val="14"/>
                <w:szCs w:val="14"/>
              </w:rPr>
            </w:pPr>
            <w:del w:id="1772" w:author="Adam" w:date="2016-11-28T21:00:00Z">
              <w:r w:rsidRPr="00A53179" w:rsidDel="00842E3D">
                <w:rPr>
                  <w:sz w:val="14"/>
                  <w:szCs w:val="14"/>
                </w:rPr>
                <w:delText>15</w:delText>
              </w:r>
            </w:del>
          </w:p>
        </w:tc>
      </w:tr>
      <w:tr w:rsidR="00A53179" w:rsidDel="00842E3D" w:rsidTr="00A53179">
        <w:trPr>
          <w:trHeight w:val="278"/>
          <w:del w:id="1773" w:author="Adam" w:date="2016-11-28T21:00:00Z"/>
        </w:trPr>
        <w:tc>
          <w:tcPr>
            <w:tcW w:w="959" w:type="dxa"/>
            <w:vAlign w:val="center"/>
          </w:tcPr>
          <w:p w:rsidR="00A53179" w:rsidRPr="00A53179" w:rsidDel="00842E3D" w:rsidRDefault="00AC29C2" w:rsidP="00A53179">
            <w:pPr>
              <w:keepNext/>
              <w:spacing w:after="0" w:line="240" w:lineRule="auto"/>
              <w:jc w:val="center"/>
              <w:rPr>
                <w:del w:id="1774" w:author="Adam" w:date="2016-11-28T21:00:00Z"/>
                <w:sz w:val="14"/>
                <w:szCs w:val="14"/>
              </w:rPr>
            </w:pPr>
            <m:oMathPara>
              <m:oMath>
                <m:sSub>
                  <m:sSubPr>
                    <m:ctrlPr>
                      <w:del w:id="1775" w:author="Adam" w:date="2016-11-28T21:00:00Z">
                        <w:rPr>
                          <w:rFonts w:ascii="Cambria Math" w:hAnsi="Cambria Math"/>
                          <w:i/>
                          <w:sz w:val="14"/>
                          <w:szCs w:val="14"/>
                        </w:rPr>
                      </w:del>
                    </m:ctrlPr>
                  </m:sSubPr>
                  <m:e>
                    <m:r>
                      <w:del w:id="1776" w:author="Adam" w:date="2016-11-28T21:00:00Z">
                        <w:rPr>
                          <w:rFonts w:ascii="Cambria Math" w:hAnsi="Cambria Math"/>
                          <w:sz w:val="14"/>
                          <w:szCs w:val="14"/>
                        </w:rPr>
                        <m:t>O</m:t>
                      </w:del>
                    </m:r>
                  </m:e>
                  <m:sub>
                    <m:r>
                      <w:del w:id="1777" w:author="Adam" w:date="2016-11-28T21:00:00Z">
                        <w:rPr>
                          <w:rFonts w:ascii="Cambria Math" w:hAnsi="Cambria Math"/>
                          <w:sz w:val="14"/>
                          <w:szCs w:val="14"/>
                        </w:rPr>
                        <m:t>1</m:t>
                      </w:del>
                    </m:r>
                  </m:sub>
                </m:sSub>
              </m:oMath>
            </m:oMathPara>
          </w:p>
        </w:tc>
        <w:tc>
          <w:tcPr>
            <w:tcW w:w="2268" w:type="dxa"/>
            <w:vAlign w:val="center"/>
          </w:tcPr>
          <w:p w:rsidR="00A53179" w:rsidRPr="00A53179" w:rsidDel="00842E3D" w:rsidRDefault="00A53179" w:rsidP="00A53179">
            <w:pPr>
              <w:keepNext/>
              <w:spacing w:after="0" w:line="240" w:lineRule="auto"/>
              <w:jc w:val="center"/>
              <w:rPr>
                <w:del w:id="1778" w:author="Adam" w:date="2016-11-28T21:00:00Z"/>
                <w:sz w:val="14"/>
                <w:szCs w:val="14"/>
              </w:rPr>
            </w:pPr>
            <w:del w:id="1779" w:author="Adam" w:date="2016-11-28T21:00:00Z">
              <w:r w:rsidRPr="00A53179" w:rsidDel="00842E3D">
                <w:rPr>
                  <w:sz w:val="14"/>
                  <w:szCs w:val="14"/>
                </w:rPr>
                <w:delText>Saída A da ponte-H 1</w:delText>
              </w:r>
            </w:del>
          </w:p>
        </w:tc>
        <w:tc>
          <w:tcPr>
            <w:tcW w:w="913" w:type="dxa"/>
            <w:vAlign w:val="center"/>
          </w:tcPr>
          <w:p w:rsidR="00A53179" w:rsidRPr="00A53179" w:rsidDel="00842E3D" w:rsidRDefault="00A53179" w:rsidP="00A53179">
            <w:pPr>
              <w:keepNext/>
              <w:spacing w:after="0" w:line="240" w:lineRule="auto"/>
              <w:jc w:val="center"/>
              <w:rPr>
                <w:del w:id="1780" w:author="Adam" w:date="2016-11-28T21:00:00Z"/>
                <w:sz w:val="14"/>
                <w:szCs w:val="14"/>
              </w:rPr>
            </w:pPr>
            <w:del w:id="1781" w:author="Adam" w:date="2016-11-28T21:00:00Z">
              <w:r w:rsidRPr="00A53179" w:rsidDel="00842E3D">
                <w:rPr>
                  <w:sz w:val="14"/>
                  <w:szCs w:val="14"/>
                </w:rPr>
                <w:delText>3</w:delText>
              </w:r>
            </w:del>
          </w:p>
        </w:tc>
      </w:tr>
      <w:tr w:rsidR="00A53179" w:rsidDel="00842E3D" w:rsidTr="00A53179">
        <w:trPr>
          <w:trHeight w:val="278"/>
          <w:del w:id="1782" w:author="Adam" w:date="2016-11-28T21:00:00Z"/>
        </w:trPr>
        <w:tc>
          <w:tcPr>
            <w:tcW w:w="959" w:type="dxa"/>
            <w:vAlign w:val="center"/>
          </w:tcPr>
          <w:p w:rsidR="00A53179" w:rsidRPr="00A53179" w:rsidDel="00842E3D" w:rsidRDefault="00AC29C2" w:rsidP="00A53179">
            <w:pPr>
              <w:keepNext/>
              <w:spacing w:after="0" w:line="240" w:lineRule="auto"/>
              <w:jc w:val="center"/>
              <w:rPr>
                <w:del w:id="1783" w:author="Adam" w:date="2016-11-28T21:00:00Z"/>
                <w:sz w:val="14"/>
                <w:szCs w:val="14"/>
              </w:rPr>
            </w:pPr>
            <m:oMathPara>
              <m:oMath>
                <m:sSub>
                  <m:sSubPr>
                    <m:ctrlPr>
                      <w:del w:id="1784" w:author="Adam" w:date="2016-11-28T21:00:00Z">
                        <w:rPr>
                          <w:rFonts w:ascii="Cambria Math" w:hAnsi="Cambria Math"/>
                          <w:i/>
                          <w:sz w:val="14"/>
                          <w:szCs w:val="14"/>
                        </w:rPr>
                      </w:del>
                    </m:ctrlPr>
                  </m:sSubPr>
                  <m:e>
                    <m:r>
                      <w:del w:id="1785" w:author="Adam" w:date="2016-11-28T21:00:00Z">
                        <w:rPr>
                          <w:rFonts w:ascii="Cambria Math" w:hAnsi="Cambria Math"/>
                          <w:sz w:val="14"/>
                          <w:szCs w:val="14"/>
                        </w:rPr>
                        <m:t>O</m:t>
                      </w:del>
                    </m:r>
                  </m:e>
                  <m:sub>
                    <m:r>
                      <w:del w:id="1786" w:author="Adam" w:date="2016-11-28T21:00:00Z">
                        <w:rPr>
                          <w:rFonts w:ascii="Cambria Math" w:hAnsi="Cambria Math"/>
                          <w:sz w:val="14"/>
                          <w:szCs w:val="14"/>
                        </w:rPr>
                        <m:t>2</m:t>
                      </w:del>
                    </m:r>
                  </m:sub>
                </m:sSub>
              </m:oMath>
            </m:oMathPara>
          </w:p>
        </w:tc>
        <w:tc>
          <w:tcPr>
            <w:tcW w:w="2268" w:type="dxa"/>
            <w:vAlign w:val="center"/>
          </w:tcPr>
          <w:p w:rsidR="00A53179" w:rsidRPr="00A53179" w:rsidDel="00842E3D" w:rsidRDefault="00A53179" w:rsidP="00A53179">
            <w:pPr>
              <w:keepNext/>
              <w:spacing w:after="0" w:line="240" w:lineRule="auto"/>
              <w:jc w:val="center"/>
              <w:rPr>
                <w:del w:id="1787" w:author="Adam" w:date="2016-11-28T21:00:00Z"/>
                <w:sz w:val="14"/>
                <w:szCs w:val="14"/>
              </w:rPr>
            </w:pPr>
            <w:del w:id="1788" w:author="Adam" w:date="2016-11-28T21:00:00Z">
              <w:r w:rsidRPr="00A53179" w:rsidDel="00842E3D">
                <w:rPr>
                  <w:sz w:val="14"/>
                  <w:szCs w:val="14"/>
                </w:rPr>
                <w:delText>Saída B da ponte-H 1</w:delText>
              </w:r>
            </w:del>
          </w:p>
        </w:tc>
        <w:tc>
          <w:tcPr>
            <w:tcW w:w="913" w:type="dxa"/>
            <w:vAlign w:val="center"/>
          </w:tcPr>
          <w:p w:rsidR="00A53179" w:rsidRPr="00A53179" w:rsidDel="00842E3D" w:rsidRDefault="00A53179" w:rsidP="00A53179">
            <w:pPr>
              <w:keepNext/>
              <w:spacing w:after="0" w:line="240" w:lineRule="auto"/>
              <w:jc w:val="center"/>
              <w:rPr>
                <w:del w:id="1789" w:author="Adam" w:date="2016-11-28T21:00:00Z"/>
                <w:sz w:val="14"/>
                <w:szCs w:val="14"/>
              </w:rPr>
            </w:pPr>
            <w:del w:id="1790" w:author="Adam" w:date="2016-11-28T21:00:00Z">
              <w:r w:rsidRPr="00A53179" w:rsidDel="00842E3D">
                <w:rPr>
                  <w:sz w:val="14"/>
                  <w:szCs w:val="14"/>
                </w:rPr>
                <w:delText>6</w:delText>
              </w:r>
            </w:del>
          </w:p>
        </w:tc>
      </w:tr>
      <w:tr w:rsidR="00A53179" w:rsidDel="00842E3D" w:rsidTr="00A53179">
        <w:trPr>
          <w:trHeight w:val="278"/>
          <w:del w:id="1791" w:author="Adam" w:date="2016-11-28T21:00:00Z"/>
        </w:trPr>
        <w:tc>
          <w:tcPr>
            <w:tcW w:w="959" w:type="dxa"/>
            <w:vAlign w:val="center"/>
          </w:tcPr>
          <w:p w:rsidR="00A53179" w:rsidRPr="00A53179" w:rsidDel="00842E3D" w:rsidRDefault="00AC29C2" w:rsidP="00A53179">
            <w:pPr>
              <w:keepNext/>
              <w:spacing w:after="0" w:line="240" w:lineRule="auto"/>
              <w:jc w:val="center"/>
              <w:rPr>
                <w:del w:id="1792" w:author="Adam" w:date="2016-11-28T21:00:00Z"/>
                <w:sz w:val="14"/>
                <w:szCs w:val="14"/>
              </w:rPr>
            </w:pPr>
            <m:oMathPara>
              <m:oMath>
                <m:sSub>
                  <m:sSubPr>
                    <m:ctrlPr>
                      <w:del w:id="1793" w:author="Adam" w:date="2016-11-28T21:00:00Z">
                        <w:rPr>
                          <w:rFonts w:ascii="Cambria Math" w:hAnsi="Cambria Math"/>
                          <w:i/>
                          <w:sz w:val="14"/>
                          <w:szCs w:val="14"/>
                        </w:rPr>
                      </w:del>
                    </m:ctrlPr>
                  </m:sSubPr>
                  <m:e>
                    <m:r>
                      <w:del w:id="1794" w:author="Adam" w:date="2016-11-28T21:00:00Z">
                        <w:rPr>
                          <w:rFonts w:ascii="Cambria Math" w:hAnsi="Cambria Math"/>
                          <w:sz w:val="14"/>
                          <w:szCs w:val="14"/>
                        </w:rPr>
                        <m:t>O</m:t>
                      </w:del>
                    </m:r>
                  </m:e>
                  <m:sub>
                    <m:r>
                      <w:del w:id="1795" w:author="Adam" w:date="2016-11-28T21:00:00Z">
                        <w:rPr>
                          <w:rFonts w:ascii="Cambria Math" w:hAnsi="Cambria Math"/>
                          <w:sz w:val="14"/>
                          <w:szCs w:val="14"/>
                        </w:rPr>
                        <m:t>3</m:t>
                      </w:del>
                    </m:r>
                  </m:sub>
                </m:sSub>
              </m:oMath>
            </m:oMathPara>
          </w:p>
        </w:tc>
        <w:tc>
          <w:tcPr>
            <w:tcW w:w="2268" w:type="dxa"/>
            <w:vAlign w:val="center"/>
          </w:tcPr>
          <w:p w:rsidR="00A53179" w:rsidRPr="00A53179" w:rsidDel="00842E3D" w:rsidRDefault="00A53179" w:rsidP="00A53179">
            <w:pPr>
              <w:keepNext/>
              <w:spacing w:after="0" w:line="240" w:lineRule="auto"/>
              <w:jc w:val="center"/>
              <w:rPr>
                <w:del w:id="1796" w:author="Adam" w:date="2016-11-28T21:00:00Z"/>
                <w:sz w:val="14"/>
                <w:szCs w:val="14"/>
              </w:rPr>
            </w:pPr>
            <w:del w:id="1797" w:author="Adam" w:date="2016-11-28T21:00:00Z">
              <w:r w:rsidRPr="00A53179" w:rsidDel="00842E3D">
                <w:rPr>
                  <w:sz w:val="14"/>
                  <w:szCs w:val="14"/>
                </w:rPr>
                <w:delText>Saída A da ponte-H 2</w:delText>
              </w:r>
            </w:del>
          </w:p>
        </w:tc>
        <w:tc>
          <w:tcPr>
            <w:tcW w:w="913" w:type="dxa"/>
            <w:vAlign w:val="center"/>
          </w:tcPr>
          <w:p w:rsidR="00A53179" w:rsidRPr="00A53179" w:rsidDel="00842E3D" w:rsidRDefault="00A53179" w:rsidP="00A53179">
            <w:pPr>
              <w:keepNext/>
              <w:spacing w:after="0" w:line="240" w:lineRule="auto"/>
              <w:jc w:val="center"/>
              <w:rPr>
                <w:del w:id="1798" w:author="Adam" w:date="2016-11-28T21:00:00Z"/>
                <w:sz w:val="14"/>
                <w:szCs w:val="14"/>
              </w:rPr>
            </w:pPr>
            <w:del w:id="1799" w:author="Adam" w:date="2016-11-28T21:00:00Z">
              <w:r w:rsidRPr="00A53179" w:rsidDel="00842E3D">
                <w:rPr>
                  <w:sz w:val="14"/>
                  <w:szCs w:val="14"/>
                </w:rPr>
                <w:delText>11</w:delText>
              </w:r>
            </w:del>
          </w:p>
        </w:tc>
      </w:tr>
      <w:tr w:rsidR="00A53179" w:rsidDel="00842E3D" w:rsidTr="00A53179">
        <w:trPr>
          <w:trHeight w:val="278"/>
          <w:del w:id="1800" w:author="Adam" w:date="2016-11-28T21:00:00Z"/>
        </w:trPr>
        <w:tc>
          <w:tcPr>
            <w:tcW w:w="959" w:type="dxa"/>
            <w:vAlign w:val="center"/>
          </w:tcPr>
          <w:p w:rsidR="00A53179" w:rsidRPr="00A53179" w:rsidDel="00842E3D" w:rsidRDefault="00AC29C2" w:rsidP="00A53179">
            <w:pPr>
              <w:keepNext/>
              <w:spacing w:after="0" w:line="240" w:lineRule="auto"/>
              <w:jc w:val="center"/>
              <w:rPr>
                <w:del w:id="1801" w:author="Adam" w:date="2016-11-28T21:00:00Z"/>
                <w:sz w:val="14"/>
                <w:szCs w:val="14"/>
              </w:rPr>
            </w:pPr>
            <m:oMathPara>
              <m:oMath>
                <m:sSub>
                  <m:sSubPr>
                    <m:ctrlPr>
                      <w:del w:id="1802" w:author="Adam" w:date="2016-11-28T21:00:00Z">
                        <w:rPr>
                          <w:rFonts w:ascii="Cambria Math" w:hAnsi="Cambria Math"/>
                          <w:i/>
                          <w:sz w:val="14"/>
                          <w:szCs w:val="14"/>
                        </w:rPr>
                      </w:del>
                    </m:ctrlPr>
                  </m:sSubPr>
                  <m:e>
                    <m:r>
                      <w:del w:id="1803" w:author="Adam" w:date="2016-11-28T21:00:00Z">
                        <w:rPr>
                          <w:rFonts w:ascii="Cambria Math" w:hAnsi="Cambria Math"/>
                          <w:sz w:val="14"/>
                          <w:szCs w:val="14"/>
                        </w:rPr>
                        <m:t>O</m:t>
                      </w:del>
                    </m:r>
                  </m:e>
                  <m:sub>
                    <m:r>
                      <w:del w:id="1804" w:author="Adam" w:date="2016-11-28T21:00:00Z">
                        <w:rPr>
                          <w:rFonts w:ascii="Cambria Math" w:hAnsi="Cambria Math"/>
                          <w:sz w:val="14"/>
                          <w:szCs w:val="14"/>
                        </w:rPr>
                        <m:t>4</m:t>
                      </w:del>
                    </m:r>
                  </m:sub>
                </m:sSub>
              </m:oMath>
            </m:oMathPara>
          </w:p>
        </w:tc>
        <w:tc>
          <w:tcPr>
            <w:tcW w:w="2268" w:type="dxa"/>
            <w:vAlign w:val="center"/>
          </w:tcPr>
          <w:p w:rsidR="00A53179" w:rsidRPr="00A53179" w:rsidDel="00842E3D" w:rsidRDefault="00A53179" w:rsidP="00A53179">
            <w:pPr>
              <w:keepNext/>
              <w:spacing w:after="0" w:line="240" w:lineRule="auto"/>
              <w:jc w:val="center"/>
              <w:rPr>
                <w:del w:id="1805" w:author="Adam" w:date="2016-11-28T21:00:00Z"/>
                <w:sz w:val="14"/>
                <w:szCs w:val="14"/>
              </w:rPr>
            </w:pPr>
            <w:del w:id="1806" w:author="Adam" w:date="2016-11-28T21:00:00Z">
              <w:r w:rsidRPr="00A53179" w:rsidDel="00842E3D">
                <w:rPr>
                  <w:sz w:val="14"/>
                  <w:szCs w:val="14"/>
                </w:rPr>
                <w:delText>Saída B da ponte-H 2</w:delText>
              </w:r>
            </w:del>
          </w:p>
        </w:tc>
        <w:tc>
          <w:tcPr>
            <w:tcW w:w="913" w:type="dxa"/>
            <w:vAlign w:val="center"/>
          </w:tcPr>
          <w:p w:rsidR="00A53179" w:rsidRPr="00A53179" w:rsidDel="00842E3D" w:rsidRDefault="00A53179" w:rsidP="00A53179">
            <w:pPr>
              <w:keepNext/>
              <w:spacing w:after="0" w:line="240" w:lineRule="auto"/>
              <w:jc w:val="center"/>
              <w:rPr>
                <w:del w:id="1807" w:author="Adam" w:date="2016-11-28T21:00:00Z"/>
                <w:sz w:val="14"/>
                <w:szCs w:val="14"/>
              </w:rPr>
            </w:pPr>
            <w:del w:id="1808" w:author="Adam" w:date="2016-11-28T21:00:00Z">
              <w:r w:rsidRPr="00A53179" w:rsidDel="00842E3D">
                <w:rPr>
                  <w:sz w:val="14"/>
                  <w:szCs w:val="14"/>
                </w:rPr>
                <w:delText>14</w:delText>
              </w:r>
            </w:del>
          </w:p>
        </w:tc>
      </w:tr>
      <w:tr w:rsidR="00A53179" w:rsidDel="00842E3D" w:rsidTr="00A53179">
        <w:trPr>
          <w:trHeight w:val="278"/>
          <w:del w:id="1809" w:author="Adam" w:date="2016-11-28T21:00:00Z"/>
        </w:trPr>
        <w:tc>
          <w:tcPr>
            <w:tcW w:w="959" w:type="dxa"/>
            <w:vAlign w:val="center"/>
          </w:tcPr>
          <w:p w:rsidR="00A53179" w:rsidRPr="00A53179" w:rsidDel="00842E3D" w:rsidRDefault="00A53179" w:rsidP="00A53179">
            <w:pPr>
              <w:keepNext/>
              <w:spacing w:after="0" w:line="240" w:lineRule="auto"/>
              <w:jc w:val="center"/>
              <w:rPr>
                <w:del w:id="1810" w:author="Adam" w:date="2016-11-28T21:00:00Z"/>
                <w:sz w:val="14"/>
                <w:szCs w:val="14"/>
              </w:rPr>
            </w:pPr>
            <w:del w:id="1811" w:author="Adam" w:date="2016-11-28T21:00:00Z">
              <w:r w:rsidRPr="00A53179" w:rsidDel="00842E3D">
                <w:rPr>
                  <w:sz w:val="14"/>
                  <w:szCs w:val="14"/>
                </w:rPr>
                <w:delText>GND</w:delText>
              </w:r>
            </w:del>
          </w:p>
        </w:tc>
        <w:tc>
          <w:tcPr>
            <w:tcW w:w="2268" w:type="dxa"/>
            <w:vAlign w:val="center"/>
          </w:tcPr>
          <w:p w:rsidR="00A53179" w:rsidRPr="00A53179" w:rsidDel="00842E3D" w:rsidRDefault="00A53179" w:rsidP="00A53179">
            <w:pPr>
              <w:keepNext/>
              <w:spacing w:after="0" w:line="240" w:lineRule="auto"/>
              <w:jc w:val="center"/>
              <w:rPr>
                <w:del w:id="1812" w:author="Adam" w:date="2016-11-28T21:00:00Z"/>
                <w:sz w:val="14"/>
                <w:szCs w:val="14"/>
              </w:rPr>
            </w:pPr>
            <w:del w:id="1813" w:author="Adam" w:date="2016-11-28T21:00:00Z">
              <w:r w:rsidRPr="00A53179" w:rsidDel="00842E3D">
                <w:rPr>
                  <w:sz w:val="14"/>
                  <w:szCs w:val="14"/>
                </w:rPr>
                <w:delText>Terminais de aterramento e neutro</w:delText>
              </w:r>
            </w:del>
          </w:p>
        </w:tc>
        <w:tc>
          <w:tcPr>
            <w:tcW w:w="913" w:type="dxa"/>
            <w:vAlign w:val="center"/>
          </w:tcPr>
          <w:p w:rsidR="00A53179" w:rsidRPr="00A53179" w:rsidDel="00842E3D" w:rsidRDefault="00A53179" w:rsidP="00A53179">
            <w:pPr>
              <w:keepNext/>
              <w:spacing w:after="0" w:line="240" w:lineRule="auto"/>
              <w:jc w:val="center"/>
              <w:rPr>
                <w:del w:id="1814" w:author="Adam" w:date="2016-11-28T21:00:00Z"/>
                <w:sz w:val="14"/>
                <w:szCs w:val="14"/>
              </w:rPr>
            </w:pPr>
            <w:del w:id="1815" w:author="Adam" w:date="2016-11-28T21:00:00Z">
              <w:r w:rsidRPr="00A53179" w:rsidDel="00842E3D">
                <w:rPr>
                  <w:sz w:val="14"/>
                  <w:szCs w:val="14"/>
                </w:rPr>
                <w:delText>4,5,12 e 13</w:delText>
              </w:r>
            </w:del>
          </w:p>
        </w:tc>
      </w:tr>
      <w:tr w:rsidR="00A53179" w:rsidDel="00842E3D" w:rsidTr="00A53179">
        <w:trPr>
          <w:trHeight w:val="278"/>
          <w:del w:id="1816" w:author="Adam" w:date="2016-11-28T21:00:00Z"/>
        </w:trPr>
        <w:tc>
          <w:tcPr>
            <w:tcW w:w="959" w:type="dxa"/>
            <w:vAlign w:val="center"/>
          </w:tcPr>
          <w:p w:rsidR="00A53179" w:rsidRPr="00A53179" w:rsidDel="00842E3D" w:rsidRDefault="00AC29C2" w:rsidP="00A53179">
            <w:pPr>
              <w:keepNext/>
              <w:spacing w:after="0" w:line="240" w:lineRule="auto"/>
              <w:jc w:val="center"/>
              <w:rPr>
                <w:del w:id="1817" w:author="Adam" w:date="2016-11-28T21:00:00Z"/>
                <w:sz w:val="14"/>
                <w:szCs w:val="14"/>
              </w:rPr>
            </w:pPr>
            <m:oMathPara>
              <m:oMath>
                <m:sSub>
                  <m:sSubPr>
                    <m:ctrlPr>
                      <w:del w:id="1818" w:author="Adam" w:date="2016-11-28T21:00:00Z">
                        <w:rPr>
                          <w:rFonts w:ascii="Cambria Math" w:hAnsi="Cambria Math"/>
                          <w:i/>
                          <w:sz w:val="14"/>
                          <w:szCs w:val="14"/>
                        </w:rPr>
                      </w:del>
                    </m:ctrlPr>
                  </m:sSubPr>
                  <m:e>
                    <m:r>
                      <w:del w:id="1819" w:author="Adam" w:date="2016-11-28T21:00:00Z">
                        <w:rPr>
                          <w:rFonts w:ascii="Cambria Math" w:hAnsi="Cambria Math"/>
                          <w:sz w:val="14"/>
                          <w:szCs w:val="14"/>
                        </w:rPr>
                        <m:t>V</m:t>
                      </w:del>
                    </m:r>
                  </m:e>
                  <m:sub>
                    <m:r>
                      <w:del w:id="1820" w:author="Adam" w:date="2016-11-28T21:00:00Z">
                        <w:rPr>
                          <w:rFonts w:ascii="Cambria Math" w:hAnsi="Cambria Math"/>
                          <w:sz w:val="14"/>
                          <w:szCs w:val="14"/>
                        </w:rPr>
                        <m:t>SS</m:t>
                      </w:del>
                    </m:r>
                  </m:sub>
                </m:sSub>
              </m:oMath>
            </m:oMathPara>
          </w:p>
        </w:tc>
        <w:tc>
          <w:tcPr>
            <w:tcW w:w="2268" w:type="dxa"/>
            <w:vAlign w:val="center"/>
          </w:tcPr>
          <w:p w:rsidR="00A53179" w:rsidRPr="00A53179" w:rsidDel="00842E3D" w:rsidRDefault="00A53179" w:rsidP="00A53179">
            <w:pPr>
              <w:keepNext/>
              <w:spacing w:after="0" w:line="240" w:lineRule="auto"/>
              <w:jc w:val="center"/>
              <w:rPr>
                <w:del w:id="1821" w:author="Adam" w:date="2016-11-28T21:00:00Z"/>
                <w:sz w:val="14"/>
                <w:szCs w:val="14"/>
              </w:rPr>
            </w:pPr>
            <w:del w:id="1822" w:author="Adam" w:date="2016-11-28T21:00:00Z">
              <w:r w:rsidRPr="00A53179" w:rsidDel="00842E3D">
                <w:rPr>
                  <w:sz w:val="14"/>
                  <w:szCs w:val="14"/>
                </w:rPr>
                <w:delText>Alimentação do Circuito Integrado</w:delText>
              </w:r>
            </w:del>
          </w:p>
        </w:tc>
        <w:tc>
          <w:tcPr>
            <w:tcW w:w="913" w:type="dxa"/>
            <w:vAlign w:val="center"/>
          </w:tcPr>
          <w:p w:rsidR="00A53179" w:rsidRPr="00A53179" w:rsidDel="00842E3D" w:rsidRDefault="00A53179" w:rsidP="00A53179">
            <w:pPr>
              <w:keepNext/>
              <w:spacing w:after="0" w:line="240" w:lineRule="auto"/>
              <w:jc w:val="center"/>
              <w:rPr>
                <w:del w:id="1823" w:author="Adam" w:date="2016-11-28T21:00:00Z"/>
                <w:sz w:val="14"/>
                <w:szCs w:val="14"/>
              </w:rPr>
            </w:pPr>
            <w:del w:id="1824" w:author="Adam" w:date="2016-11-28T21:00:00Z">
              <w:r w:rsidRPr="00A53179" w:rsidDel="00842E3D">
                <w:rPr>
                  <w:sz w:val="14"/>
                  <w:szCs w:val="14"/>
                </w:rPr>
                <w:delText>16</w:delText>
              </w:r>
            </w:del>
          </w:p>
        </w:tc>
      </w:tr>
      <w:tr w:rsidR="00A53179" w:rsidDel="00842E3D" w:rsidTr="00A53179">
        <w:trPr>
          <w:trHeight w:val="278"/>
          <w:del w:id="1825" w:author="Adam" w:date="2016-11-28T21:00:00Z"/>
        </w:trPr>
        <w:tc>
          <w:tcPr>
            <w:tcW w:w="959" w:type="dxa"/>
            <w:vAlign w:val="center"/>
          </w:tcPr>
          <w:p w:rsidR="00A53179" w:rsidRPr="00A53179" w:rsidDel="00842E3D" w:rsidRDefault="00AC29C2" w:rsidP="00A53179">
            <w:pPr>
              <w:keepNext/>
              <w:spacing w:after="0" w:line="240" w:lineRule="auto"/>
              <w:jc w:val="center"/>
              <w:rPr>
                <w:del w:id="1826" w:author="Adam" w:date="2016-11-28T21:00:00Z"/>
                <w:sz w:val="14"/>
                <w:szCs w:val="14"/>
              </w:rPr>
            </w:pPr>
            <m:oMathPara>
              <m:oMath>
                <m:sSub>
                  <m:sSubPr>
                    <m:ctrlPr>
                      <w:del w:id="1827" w:author="Adam" w:date="2016-11-28T21:00:00Z">
                        <w:rPr>
                          <w:rFonts w:ascii="Cambria Math" w:hAnsi="Cambria Math"/>
                          <w:i/>
                          <w:sz w:val="14"/>
                          <w:szCs w:val="14"/>
                        </w:rPr>
                      </w:del>
                    </m:ctrlPr>
                  </m:sSubPr>
                  <m:e>
                    <m:r>
                      <w:del w:id="1828" w:author="Adam" w:date="2016-11-28T21:00:00Z">
                        <w:rPr>
                          <w:rFonts w:ascii="Cambria Math" w:hAnsi="Cambria Math"/>
                          <w:sz w:val="14"/>
                          <w:szCs w:val="14"/>
                        </w:rPr>
                        <m:t>V</m:t>
                      </w:del>
                    </m:r>
                  </m:e>
                  <m:sub>
                    <m:r>
                      <w:del w:id="1829" w:author="Adam" w:date="2016-11-28T21:00:00Z">
                        <w:rPr>
                          <w:rFonts w:ascii="Cambria Math" w:hAnsi="Cambria Math"/>
                          <w:sz w:val="14"/>
                          <w:szCs w:val="14"/>
                        </w:rPr>
                        <m:t>S</m:t>
                      </w:del>
                    </m:r>
                  </m:sub>
                </m:sSub>
              </m:oMath>
            </m:oMathPara>
          </w:p>
        </w:tc>
        <w:tc>
          <w:tcPr>
            <w:tcW w:w="2268" w:type="dxa"/>
            <w:vAlign w:val="center"/>
          </w:tcPr>
          <w:p w:rsidR="00A53179" w:rsidRPr="00A53179" w:rsidDel="00842E3D" w:rsidRDefault="00A53179" w:rsidP="00A53179">
            <w:pPr>
              <w:keepNext/>
              <w:spacing w:after="0" w:line="240" w:lineRule="auto"/>
              <w:jc w:val="center"/>
              <w:rPr>
                <w:del w:id="1830" w:author="Adam" w:date="2016-11-28T21:00:00Z"/>
                <w:sz w:val="14"/>
                <w:szCs w:val="14"/>
              </w:rPr>
            </w:pPr>
            <w:del w:id="1831" w:author="Adam" w:date="2016-11-28T21:00:00Z">
              <w:r w:rsidRPr="00A53179" w:rsidDel="00842E3D">
                <w:rPr>
                  <w:sz w:val="14"/>
                  <w:szCs w:val="14"/>
                </w:rPr>
                <w:delText>Alimentação do Motor</w:delText>
              </w:r>
            </w:del>
          </w:p>
        </w:tc>
        <w:tc>
          <w:tcPr>
            <w:tcW w:w="913" w:type="dxa"/>
            <w:vAlign w:val="center"/>
          </w:tcPr>
          <w:p w:rsidR="00A53179" w:rsidRPr="00A53179" w:rsidDel="00842E3D" w:rsidRDefault="00A53179" w:rsidP="00A53179">
            <w:pPr>
              <w:keepNext/>
              <w:spacing w:after="0" w:line="240" w:lineRule="auto"/>
              <w:jc w:val="center"/>
              <w:rPr>
                <w:del w:id="1832" w:author="Adam" w:date="2016-11-28T21:00:00Z"/>
                <w:sz w:val="14"/>
                <w:szCs w:val="14"/>
              </w:rPr>
            </w:pPr>
            <w:del w:id="1833" w:author="Adam" w:date="2016-11-28T21:00:00Z">
              <w:r w:rsidRPr="00A53179" w:rsidDel="00842E3D">
                <w:rPr>
                  <w:sz w:val="14"/>
                  <w:szCs w:val="14"/>
                </w:rPr>
                <w:delText>8</w:delText>
              </w:r>
            </w:del>
          </w:p>
        </w:tc>
      </w:tr>
    </w:tbl>
    <w:p w:rsidR="00A53179" w:rsidRDefault="00A53179" w:rsidP="00A53179">
      <w:pPr>
        <w:keepNext/>
        <w:spacing w:after="0"/>
        <w:jc w:val="center"/>
        <w:sectPr w:rsidR="00A53179" w:rsidSect="00A53179">
          <w:type w:val="continuous"/>
          <w:pgSz w:w="11907" w:h="16839" w:code="9"/>
          <w:pgMar w:top="1701" w:right="1134" w:bottom="1134" w:left="1701" w:header="709" w:footer="709" w:gutter="0"/>
          <w:pgNumType w:start="12"/>
          <w:cols w:num="2" w:space="708"/>
          <w:docGrid w:linePitch="360"/>
        </w:sectPr>
      </w:pPr>
    </w:p>
    <w:p w:rsidR="00C30F18" w:rsidRDefault="00842E3D" w:rsidP="00C30F18">
      <w:pPr>
        <w:keepNext/>
        <w:spacing w:after="0"/>
        <w:jc w:val="center"/>
        <w:rPr>
          <w:ins w:id="1834" w:author="Adam" w:date="2016-11-29T10:33:00Z"/>
        </w:rPr>
      </w:pPr>
      <w:ins w:id="1835" w:author="Adam" w:date="2016-11-28T21:00:00Z">
        <w:r w:rsidRPr="00842E3D">
          <w:rPr>
            <w:noProof/>
            <w:lang w:eastAsia="pt-BR"/>
          </w:rPr>
          <w:lastRenderedPageBreak/>
          <w:drawing>
            <wp:inline distT="0" distB="0" distL="0" distR="0" wp14:anchorId="55CF9477" wp14:editId="177F8940">
              <wp:extent cx="5760720" cy="212471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124710"/>
                      </a:xfrm>
                      <a:prstGeom prst="rect">
                        <a:avLst/>
                      </a:prstGeom>
                    </pic:spPr>
                  </pic:pic>
                </a:graphicData>
              </a:graphic>
            </wp:inline>
          </w:drawing>
        </w:r>
      </w:ins>
    </w:p>
    <w:p w:rsidR="00842E3D" w:rsidRPr="00951E24" w:rsidDel="000E72C3" w:rsidRDefault="00C30F18">
      <w:pPr>
        <w:pStyle w:val="Legenda"/>
        <w:rPr>
          <w:del w:id="1836" w:author="Adam" w:date="2016-11-29T10:02:00Z"/>
        </w:rPr>
        <w:pPrChange w:id="1837" w:author="Adam" w:date="2016-11-29T12:31:00Z">
          <w:pPr>
            <w:pStyle w:val="SemEspaamento"/>
            <w:jc w:val="center"/>
          </w:pPr>
        </w:pPrChange>
      </w:pPr>
      <w:bookmarkStart w:id="1838" w:name="_Ref468186371"/>
      <w:bookmarkStart w:id="1839" w:name="_Toc468179864"/>
      <w:ins w:id="1840" w:author="Adam" w:date="2016-11-29T10:33:00Z">
        <w:r>
          <w:t xml:space="preserve">Figura </w:t>
        </w:r>
        <w:r>
          <w:fldChar w:fldCharType="begin"/>
        </w:r>
        <w:r>
          <w:instrText xml:space="preserve"> SEQ Figura \* ARABIC </w:instrText>
        </w:r>
      </w:ins>
      <w:r>
        <w:fldChar w:fldCharType="separate"/>
      </w:r>
      <w:ins w:id="1841" w:author="Adam" w:date="2016-11-29T13:06:00Z">
        <w:r w:rsidR="00AC29C2">
          <w:rPr>
            <w:noProof/>
          </w:rPr>
          <w:t>15</w:t>
        </w:r>
      </w:ins>
      <w:ins w:id="1842" w:author="Adam" w:date="2016-11-29T10:33:00Z">
        <w:r>
          <w:fldChar w:fldCharType="end"/>
        </w:r>
        <w:bookmarkEnd w:id="1838"/>
        <w:r>
          <w:t xml:space="preserve"> - </w:t>
        </w:r>
      </w:ins>
      <w:moveToRangeStart w:id="1843" w:author="Adam" w:date="2016-11-28T21:01:00Z" w:name="move468130208"/>
      <w:moveTo w:id="1844" w:author="Adam" w:date="2016-11-28T21:01:00Z">
        <w:r w:rsidR="00842E3D">
          <w:t>Diagrama esquemático de ligação do driver</w:t>
        </w:r>
      </w:moveTo>
      <w:bookmarkEnd w:id="1839"/>
    </w:p>
    <w:p w:rsidR="00031773" w:rsidRDefault="00031773">
      <w:pPr>
        <w:pStyle w:val="Legenda"/>
        <w:rPr>
          <w:ins w:id="1845" w:author="Adam" w:date="2016-11-29T10:02:00Z"/>
        </w:rPr>
        <w:pPrChange w:id="1846" w:author="Adam" w:date="2016-11-29T12:31:00Z">
          <w:pPr>
            <w:pStyle w:val="SemEspaamento"/>
            <w:jc w:val="center"/>
          </w:pPr>
        </w:pPrChange>
      </w:pPr>
    </w:p>
    <w:p w:rsidR="00842E3D" w:rsidRDefault="00842E3D">
      <w:pPr>
        <w:pStyle w:val="Legenda"/>
        <w:pPrChange w:id="1847" w:author="Adam" w:date="2016-11-29T12:31:00Z">
          <w:pPr>
            <w:pStyle w:val="SemEspaamento"/>
            <w:jc w:val="center"/>
          </w:pPr>
        </w:pPrChange>
      </w:pPr>
      <w:moveTo w:id="1848" w:author="Adam" w:date="2016-11-28T21:01:00Z">
        <w:r w:rsidRPr="00951E24">
          <w:t xml:space="preserve"> (</w:t>
        </w:r>
        <w:proofErr w:type="gramStart"/>
        <w:r w:rsidRPr="00951E24">
          <w:t>fonte</w:t>
        </w:r>
      </w:moveTo>
      <w:proofErr w:type="gramEnd"/>
      <w:ins w:id="1849" w:author="Adam" w:date="2016-11-28T21:01:00Z">
        <w:r>
          <w:fldChar w:fldCharType="begin"/>
        </w:r>
        <w:r>
          <w:instrText xml:space="preserve"> HYPERLINK "http://projetomagar.blogspot.com.br/2016/02/ponte-h.html" </w:instrText>
        </w:r>
        <w:r>
          <w:fldChar w:fldCharType="separate"/>
        </w:r>
      </w:ins>
      <w:moveTo w:id="1850" w:author="Adam" w:date="2016-11-28T21:01:00Z">
        <w:ins w:id="1851" w:author="Adam" w:date="2016-11-28T21:01:00Z">
          <w:r w:rsidRPr="000E72C3">
            <w:rPr>
              <w:rPrChange w:id="1852" w:author="Adam" w:date="2016-11-29T10:02:00Z">
                <w:rPr>
                  <w:rStyle w:val="Hyperlink"/>
                  <w:rFonts w:cs="Arial"/>
                </w:rPr>
              </w:rPrChange>
            </w:rPr>
            <w:t xml:space="preserve">: </w:t>
          </w:r>
        </w:ins>
      </w:moveTo>
      <w:ins w:id="1853" w:author="Adam" w:date="2016-11-28T21:01:00Z">
        <w:r w:rsidRPr="000E72C3">
          <w:rPr>
            <w:rPrChange w:id="1854" w:author="Adam" w:date="2016-11-29T10:02:00Z">
              <w:rPr>
                <w:rStyle w:val="Hyperlink"/>
                <w:rFonts w:cs="Arial"/>
              </w:rPr>
            </w:rPrChange>
          </w:rPr>
          <w:t>http://projetomagar.blogspot.com.br/2016/02/ponte-h.html</w:t>
        </w:r>
        <w:r>
          <w:fldChar w:fldCharType="end"/>
        </w:r>
        <w:r>
          <w:t xml:space="preserve"> </w:t>
        </w:r>
      </w:ins>
      <w:moveTo w:id="1855" w:author="Adam" w:date="2016-11-28T21:01:00Z">
        <w:r w:rsidRPr="00951E24">
          <w:t>acessado em 10/2016)</w:t>
        </w:r>
      </w:moveTo>
    </w:p>
    <w:moveToRangeEnd w:id="1843"/>
    <w:p w:rsidR="00C7132D" w:rsidDel="00842E3D" w:rsidRDefault="00C7132D">
      <w:pPr>
        <w:pStyle w:val="Legenda"/>
        <w:rPr>
          <w:del w:id="1856" w:author="Adam" w:date="2016-11-28T21:01:00Z"/>
        </w:rPr>
        <w:pPrChange w:id="1857" w:author="Adam" w:date="2016-11-29T12:31:00Z">
          <w:pPr>
            <w:keepNext/>
            <w:spacing w:after="0"/>
            <w:jc w:val="center"/>
          </w:pPr>
        </w:pPrChange>
      </w:pPr>
    </w:p>
    <w:p w:rsidR="00C7132D" w:rsidRPr="00951E24" w:rsidDel="00842E3D" w:rsidRDefault="00C7132D">
      <w:pPr>
        <w:pStyle w:val="Legenda"/>
        <w:pPrChange w:id="1858" w:author="Adam" w:date="2016-11-29T12:31:00Z">
          <w:pPr>
            <w:pStyle w:val="SemEspaamento"/>
            <w:jc w:val="center"/>
          </w:pPr>
        </w:pPrChange>
      </w:pPr>
      <w:del w:id="1859" w:author="Adam" w:date="2016-11-28T21:01:00Z">
        <w:r w:rsidDel="00842E3D">
          <w:delText>Figura 14</w:delText>
        </w:r>
        <w:r w:rsidRPr="00951E24" w:rsidDel="00842E3D">
          <w:delText xml:space="preserve">: </w:delText>
        </w:r>
      </w:del>
      <w:moveFromRangeStart w:id="1860" w:author="Adam" w:date="2016-11-28T21:01:00Z" w:name="move468130208"/>
      <w:moveFrom w:id="1861" w:author="Adam" w:date="2016-11-28T21:01:00Z">
        <w:r w:rsidDel="00842E3D">
          <w:t>Diagrama esquemático de ligação do driver</w:t>
        </w:r>
      </w:moveFrom>
    </w:p>
    <w:p w:rsidR="0009147F" w:rsidRDefault="00C7132D" w:rsidP="00842E3D">
      <w:pPr>
        <w:pStyle w:val="SemEspaamento"/>
        <w:jc w:val="center"/>
        <w:rPr>
          <w:rFonts w:ascii="Arial" w:hAnsi="Arial" w:cs="Arial"/>
          <w:sz w:val="20"/>
          <w:szCs w:val="20"/>
        </w:rPr>
      </w:pPr>
      <w:moveFrom w:id="1862" w:author="Adam" w:date="2016-11-28T21:01:00Z">
        <w:r w:rsidRPr="00951E24" w:rsidDel="00842E3D">
          <w:rPr>
            <w:rFonts w:ascii="Arial" w:hAnsi="Arial" w:cs="Arial"/>
            <w:sz w:val="20"/>
            <w:szCs w:val="20"/>
          </w:rPr>
          <w:t xml:space="preserve"> </w:t>
        </w:r>
        <w:r w:rsidR="0009147F" w:rsidRPr="00951E24" w:rsidDel="00842E3D">
          <w:rPr>
            <w:rFonts w:ascii="Arial" w:hAnsi="Arial" w:cs="Arial"/>
            <w:sz w:val="20"/>
            <w:szCs w:val="20"/>
          </w:rPr>
          <w:t>(fonte: acessado em 10/2016)</w:t>
        </w:r>
      </w:moveFrom>
      <w:moveFromRangeEnd w:id="1860"/>
    </w:p>
    <w:p w:rsidR="0009147F" w:rsidDel="00F50ACA" w:rsidRDefault="0009147F" w:rsidP="009746E1">
      <w:pPr>
        <w:rPr>
          <w:del w:id="1863" w:author="Adam" w:date="2016-11-29T12:37:00Z"/>
          <w:rFonts w:ascii="Arial" w:hAnsi="Arial" w:cs="Arial"/>
          <w:sz w:val="24"/>
          <w:szCs w:val="24"/>
        </w:rPr>
      </w:pPr>
    </w:p>
    <w:p w:rsidR="0009147F" w:rsidRPr="00DA1FC1" w:rsidDel="00F50ACA" w:rsidRDefault="0009147F" w:rsidP="00190E4A">
      <w:pPr>
        <w:pStyle w:val="Ttulo3"/>
        <w:rPr>
          <w:del w:id="1864" w:author="Adam" w:date="2016-11-29T12:37:00Z"/>
          <w:highlight w:val="yellow"/>
          <w:rPrChange w:id="1865" w:author="Adam" w:date="2016-11-28T21:02:00Z">
            <w:rPr>
              <w:del w:id="1866" w:author="Adam" w:date="2016-11-29T12:37:00Z"/>
            </w:rPr>
          </w:rPrChange>
        </w:rPr>
      </w:pPr>
      <w:bookmarkStart w:id="1867" w:name="_Toc466010561"/>
      <w:bookmarkStart w:id="1868" w:name="_Toc466021411"/>
      <w:bookmarkStart w:id="1869" w:name="_Toc468184183"/>
      <w:del w:id="1870" w:author="Adam" w:date="2016-11-29T12:37:00Z">
        <w:r w:rsidRPr="00DA1FC1" w:rsidDel="00F50ACA">
          <w:rPr>
            <w:highlight w:val="yellow"/>
            <w:rPrChange w:id="1871" w:author="Adam" w:date="2016-11-28T21:02:00Z">
              <w:rPr/>
            </w:rPrChange>
          </w:rPr>
          <w:delText>2.6.2</w:delText>
        </w:r>
        <w:r w:rsidRPr="00DA1FC1" w:rsidDel="00F50ACA">
          <w:rPr>
            <w:highlight w:val="yellow"/>
            <w:rPrChange w:id="1872" w:author="Adam" w:date="2016-11-28T21:02:00Z">
              <w:rPr/>
            </w:rPrChange>
          </w:rPr>
          <w:tab/>
          <w:delText>Módulo de ponte H com CI L298N</w:delText>
        </w:r>
        <w:bookmarkEnd w:id="1867"/>
        <w:bookmarkEnd w:id="1868"/>
        <w:bookmarkEnd w:id="1869"/>
      </w:del>
    </w:p>
    <w:p w:rsidR="0009147F" w:rsidRPr="00DA1FC1" w:rsidDel="00F50ACA" w:rsidRDefault="0009147F" w:rsidP="009746E1">
      <w:pPr>
        <w:spacing w:line="360" w:lineRule="auto"/>
        <w:jc w:val="both"/>
        <w:rPr>
          <w:del w:id="1873" w:author="Adam" w:date="2016-11-29T12:37:00Z"/>
          <w:rFonts w:ascii="Arial" w:hAnsi="Arial" w:cs="Arial"/>
          <w:sz w:val="24"/>
          <w:szCs w:val="24"/>
          <w:highlight w:val="yellow"/>
          <w:rPrChange w:id="1874" w:author="Adam" w:date="2016-11-28T21:02:00Z">
            <w:rPr>
              <w:del w:id="1875" w:author="Adam" w:date="2016-11-29T12:37:00Z"/>
              <w:rFonts w:ascii="Arial" w:hAnsi="Arial" w:cs="Arial"/>
              <w:sz w:val="24"/>
              <w:szCs w:val="24"/>
            </w:rPr>
          </w:rPrChange>
        </w:rPr>
      </w:pPr>
    </w:p>
    <w:p w:rsidR="0009147F" w:rsidRPr="00DA1FC1" w:rsidDel="00F50ACA" w:rsidRDefault="0009147F" w:rsidP="009746E1">
      <w:pPr>
        <w:ind w:firstLine="708"/>
        <w:jc w:val="both"/>
        <w:rPr>
          <w:del w:id="1876" w:author="Adam" w:date="2016-11-29T12:37:00Z"/>
          <w:rFonts w:ascii="Arial" w:hAnsi="Arial" w:cs="Arial"/>
          <w:sz w:val="24"/>
          <w:szCs w:val="24"/>
          <w:highlight w:val="yellow"/>
          <w:rPrChange w:id="1877" w:author="Adam" w:date="2016-11-28T21:02:00Z">
            <w:rPr>
              <w:del w:id="1878" w:author="Adam" w:date="2016-11-29T12:37:00Z"/>
              <w:rFonts w:ascii="Arial" w:hAnsi="Arial" w:cs="Arial"/>
              <w:sz w:val="24"/>
              <w:szCs w:val="24"/>
            </w:rPr>
          </w:rPrChange>
        </w:rPr>
      </w:pPr>
      <w:del w:id="1879" w:author="Adam" w:date="2016-11-29T12:37:00Z">
        <w:r w:rsidRPr="00DA1FC1" w:rsidDel="00F50ACA">
          <w:rPr>
            <w:rFonts w:ascii="Arial" w:hAnsi="Arial" w:cs="Arial"/>
            <w:sz w:val="24"/>
            <w:szCs w:val="24"/>
            <w:highlight w:val="yellow"/>
            <w:rPrChange w:id="1880" w:author="Adam" w:date="2016-11-28T21:02:00Z">
              <w:rPr>
                <w:rFonts w:ascii="Arial" w:hAnsi="Arial" w:cs="Arial"/>
                <w:sz w:val="24"/>
                <w:szCs w:val="24"/>
              </w:rPr>
            </w:rPrChange>
          </w:rPr>
          <w:delText>Possui as seguintes entradas e saídas conforme figura 15.</w:delText>
        </w:r>
      </w:del>
    </w:p>
    <w:p w:rsidR="0009147F" w:rsidRPr="00F50ACA" w:rsidDel="000E72C3" w:rsidRDefault="00EC6740">
      <w:pPr>
        <w:pStyle w:val="Legenda"/>
        <w:rPr>
          <w:del w:id="1881" w:author="Adam" w:date="2016-11-29T10:00:00Z"/>
        </w:rPr>
        <w:pPrChange w:id="1882" w:author="Adam" w:date="2016-11-29T12:31:00Z">
          <w:pPr>
            <w:jc w:val="center"/>
          </w:pPr>
        </w:pPrChange>
      </w:pPr>
      <w:del w:id="1883" w:author="Adam" w:date="2016-11-29T12:37:00Z">
        <w:r w:rsidRPr="00DA1FC1" w:rsidDel="00F50ACA">
          <w:rPr>
            <w:noProof/>
            <w:highlight w:val="yellow"/>
            <w:lang w:eastAsia="pt-BR"/>
            <w:rPrChange w:id="1884" w:author="Adam" w:date="2016-11-28T21:02:00Z">
              <w:rPr>
                <w:noProof/>
                <w:lang w:eastAsia="pt-BR"/>
              </w:rPr>
            </w:rPrChange>
          </w:rPr>
          <w:drawing>
            <wp:inline distT="0" distB="0" distL="0" distR="0" wp14:anchorId="12C124EF" wp14:editId="16B29FA5">
              <wp:extent cx="2288350" cy="2177801"/>
              <wp:effectExtent l="19050" t="0" r="0" b="0"/>
              <wp:docPr id="1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86055" cy="2175617"/>
                      </a:xfrm>
                      <a:prstGeom prst="rect">
                        <a:avLst/>
                      </a:prstGeom>
                      <a:noFill/>
                      <a:ln>
                        <a:noFill/>
                      </a:ln>
                    </pic:spPr>
                  </pic:pic>
                </a:graphicData>
              </a:graphic>
            </wp:inline>
          </w:drawing>
        </w:r>
      </w:del>
    </w:p>
    <w:p w:rsidR="0009147F" w:rsidRPr="00774FAB" w:rsidDel="000E72C3" w:rsidRDefault="0009147F">
      <w:pPr>
        <w:pStyle w:val="Legenda"/>
        <w:rPr>
          <w:del w:id="1885" w:author="Adam" w:date="2016-11-29T10:00:00Z"/>
        </w:rPr>
        <w:pPrChange w:id="1886" w:author="Adam" w:date="2016-11-29T12:31:00Z">
          <w:pPr>
            <w:pStyle w:val="SemEspaamento"/>
            <w:jc w:val="center"/>
          </w:pPr>
        </w:pPrChange>
      </w:pPr>
      <w:del w:id="1887" w:author="Adam" w:date="2016-11-29T10:00:00Z">
        <w:r w:rsidRPr="00774FAB" w:rsidDel="000E72C3">
          <w:delText>Figura 15: Entradas e Saídas do Módulo</w:delText>
        </w:r>
      </w:del>
    </w:p>
    <w:p w:rsidR="0009147F" w:rsidRPr="00774FAB" w:rsidDel="00F50ACA" w:rsidRDefault="0009147F">
      <w:pPr>
        <w:pStyle w:val="Legenda"/>
        <w:rPr>
          <w:del w:id="1888" w:author="Adam" w:date="2016-11-29T12:37:00Z"/>
        </w:rPr>
        <w:pPrChange w:id="1889" w:author="Adam" w:date="2016-11-29T12:31:00Z">
          <w:pPr>
            <w:pStyle w:val="SemEspaamento"/>
            <w:jc w:val="center"/>
          </w:pPr>
        </w:pPrChange>
      </w:pPr>
      <w:del w:id="1890" w:author="Adam" w:date="2016-11-29T12:37:00Z">
        <w:r w:rsidRPr="00774FAB" w:rsidDel="00F50ACA">
          <w:delText xml:space="preserve">(fonte: </w:delText>
        </w:r>
        <w:r w:rsidR="00E44D2F" w:rsidRPr="00031773" w:rsidDel="00F50ACA">
          <w:fldChar w:fldCharType="begin"/>
        </w:r>
        <w:r w:rsidR="00E44D2F" w:rsidRPr="00774FAB" w:rsidDel="00F50ACA">
          <w:delInstrText xml:space="preserve"> HYPERLINK "http://blog.vidadesilicio.com.br/arduino/modulo-ponte-h-l298n-arduino/" </w:delInstrText>
        </w:r>
        <w:r w:rsidR="00E44D2F" w:rsidRPr="00031773" w:rsidDel="00F50ACA">
          <w:rPr>
            <w:rPrChange w:id="1891" w:author="Adam" w:date="2016-11-29T10:02:00Z">
              <w:rPr>
                <w:rStyle w:val="Hyperlink"/>
                <w:rFonts w:cs="Arial"/>
              </w:rPr>
            </w:rPrChange>
          </w:rPr>
          <w:fldChar w:fldCharType="separate"/>
        </w:r>
        <w:r w:rsidRPr="00031773" w:rsidDel="00F50ACA">
          <w:rPr>
            <w:rPrChange w:id="1892" w:author="Adam" w:date="2016-11-29T10:02:00Z">
              <w:rPr>
                <w:rStyle w:val="Hyperlink"/>
                <w:rFonts w:cs="Arial"/>
              </w:rPr>
            </w:rPrChange>
          </w:rPr>
          <w:delText>http://blog.vidadesilicio.com.br/arduino/modulo-ponte-h-l298n-arduino/</w:delText>
        </w:r>
        <w:r w:rsidR="00E44D2F" w:rsidRPr="00031773" w:rsidDel="00F50ACA">
          <w:rPr>
            <w:rPrChange w:id="1893" w:author="Adam" w:date="2016-11-29T10:02:00Z">
              <w:rPr>
                <w:rStyle w:val="Hyperlink"/>
                <w:rFonts w:cs="Arial"/>
              </w:rPr>
            </w:rPrChange>
          </w:rPr>
          <w:fldChar w:fldCharType="end"/>
        </w:r>
        <w:r w:rsidRPr="00774FAB" w:rsidDel="00F50ACA">
          <w:delText xml:space="preserve"> acessado em 10/2016)</w:delText>
        </w:r>
      </w:del>
    </w:p>
    <w:p w:rsidR="0009147F" w:rsidRPr="00DA1FC1" w:rsidDel="00F50ACA" w:rsidRDefault="0009147F" w:rsidP="009746E1">
      <w:pPr>
        <w:jc w:val="center"/>
        <w:rPr>
          <w:del w:id="1894" w:author="Adam" w:date="2016-11-29T12:38:00Z"/>
          <w:rFonts w:ascii="Arial" w:hAnsi="Arial" w:cs="Arial"/>
          <w:sz w:val="24"/>
          <w:szCs w:val="24"/>
          <w:highlight w:val="yellow"/>
          <w:rPrChange w:id="1895" w:author="Adam" w:date="2016-11-28T21:02:00Z">
            <w:rPr>
              <w:del w:id="1896" w:author="Adam" w:date="2016-11-29T12:38:00Z"/>
              <w:rFonts w:ascii="Arial" w:hAnsi="Arial" w:cs="Arial"/>
              <w:sz w:val="24"/>
              <w:szCs w:val="24"/>
            </w:rPr>
          </w:rPrChange>
        </w:rPr>
      </w:pPr>
    </w:p>
    <w:p w:rsidR="0009147F" w:rsidRPr="00DA1FC1" w:rsidDel="00F50ACA" w:rsidRDefault="0009147F" w:rsidP="009746E1">
      <w:pPr>
        <w:spacing w:line="360" w:lineRule="auto"/>
        <w:ind w:firstLine="709"/>
        <w:jc w:val="both"/>
        <w:rPr>
          <w:del w:id="1897" w:author="Adam" w:date="2016-11-29T12:38:00Z"/>
          <w:rFonts w:ascii="Arial" w:hAnsi="Arial" w:cs="Arial"/>
          <w:sz w:val="24"/>
          <w:szCs w:val="24"/>
          <w:highlight w:val="yellow"/>
          <w:rPrChange w:id="1898" w:author="Adam" w:date="2016-11-28T21:02:00Z">
            <w:rPr>
              <w:del w:id="1899" w:author="Adam" w:date="2016-11-29T12:38:00Z"/>
              <w:rFonts w:ascii="Arial" w:hAnsi="Arial" w:cs="Arial"/>
              <w:sz w:val="24"/>
              <w:szCs w:val="24"/>
            </w:rPr>
          </w:rPrChange>
        </w:rPr>
      </w:pPr>
      <w:smartTag w:uri="urn:schemas-microsoft-com:office:smarttags" w:element="metricconverter">
        <w:smartTagPr>
          <w:attr w:name="ProductID" w:val="0 a"/>
        </w:smartTagPr>
        <w:del w:id="1900" w:author="Adam" w:date="2016-11-29T12:38:00Z">
          <w:r w:rsidRPr="00DA1FC1" w:rsidDel="00F50ACA">
            <w:rPr>
              <w:rFonts w:ascii="Arial" w:hAnsi="Arial" w:cs="Arial"/>
              <w:sz w:val="24"/>
              <w:szCs w:val="24"/>
              <w:highlight w:val="yellow"/>
              <w:rPrChange w:id="1901" w:author="Adam" w:date="2016-11-28T21:02:00Z">
                <w:rPr>
                  <w:rFonts w:ascii="Arial" w:hAnsi="Arial" w:cs="Arial"/>
                  <w:sz w:val="24"/>
                  <w:szCs w:val="24"/>
                </w:rPr>
              </w:rPrChange>
            </w:rPr>
            <w:delText xml:space="preserve">O módulo possui conectores para dois motores com portas para alimentação da placa com tensão de 6 a 35v, corrente máxima para os motores de 2A obtendo uma potência máxima de 25w, fornecendo tensão de saída de 5v quando jumpeado, podendo ser fornecida para alimentação do Arduino e caso não haja fonte de alimentação com mais de 6V podemos alimentar a placa com 5v por esta mesma porta, o acionamento do motor A, quando jumpeado ele será acionado fornecendo uma velocidade máxima que poderá ser controlada na retirada do jumper e assim alimentando o pino com uma tensão entre 0 a 5v dependendo da velocidade desejada e o mesmo se reflete para o motor B onde IN1 e IN2 são utilizados para controlar o sentido do motor A e IN3 e IN4 são utilizados para controlar o sentido do motor B onde IN1 corresponde as chaves S1 e S3 e IN2 as chaves S3 e S4. Assim controlando o seu sentido e obtendo a seguinte combinação mostrada na figura 16 abaixo. </w:delText>
          </w:r>
        </w:del>
      </w:smartTag>
    </w:p>
    <w:p w:rsidR="0009147F" w:rsidRPr="00DA1FC1" w:rsidDel="00031773" w:rsidRDefault="00EC6740">
      <w:pPr>
        <w:pStyle w:val="Legenda"/>
        <w:rPr>
          <w:del w:id="1902" w:author="Adam" w:date="2016-11-29T10:03:00Z"/>
          <w:sz w:val="24"/>
          <w:szCs w:val="24"/>
          <w:highlight w:val="yellow"/>
          <w:rPrChange w:id="1903" w:author="Adam" w:date="2016-11-28T21:02:00Z">
            <w:rPr>
              <w:del w:id="1904" w:author="Adam" w:date="2016-11-29T10:03:00Z"/>
              <w:rFonts w:ascii="Arial" w:hAnsi="Arial" w:cs="Arial"/>
              <w:sz w:val="24"/>
              <w:szCs w:val="24"/>
            </w:rPr>
          </w:rPrChange>
        </w:rPr>
        <w:pPrChange w:id="1905" w:author="Adam" w:date="2016-11-29T12:31:00Z">
          <w:pPr>
            <w:jc w:val="center"/>
          </w:pPr>
        </w:pPrChange>
      </w:pPr>
      <w:del w:id="1906" w:author="Adam" w:date="2016-11-29T12:38:00Z">
        <w:r w:rsidRPr="00DA1FC1" w:rsidDel="00F50ACA">
          <w:rPr>
            <w:noProof/>
            <w:highlight w:val="yellow"/>
            <w:lang w:eastAsia="pt-BR"/>
            <w:rPrChange w:id="1907" w:author="Adam" w:date="2016-11-28T21:02:00Z">
              <w:rPr>
                <w:noProof/>
                <w:lang w:eastAsia="pt-BR"/>
              </w:rPr>
            </w:rPrChange>
          </w:rPr>
          <w:drawing>
            <wp:inline distT="0" distB="0" distL="0" distR="0" wp14:anchorId="77D578CE" wp14:editId="53888007">
              <wp:extent cx="2329815" cy="12325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29815" cy="1232535"/>
                      </a:xfrm>
                      <a:prstGeom prst="rect">
                        <a:avLst/>
                      </a:prstGeom>
                      <a:noFill/>
                      <a:ln>
                        <a:noFill/>
                      </a:ln>
                    </pic:spPr>
                  </pic:pic>
                </a:graphicData>
              </a:graphic>
            </wp:inline>
          </w:drawing>
        </w:r>
      </w:del>
    </w:p>
    <w:p w:rsidR="0009147F" w:rsidRPr="00031773" w:rsidDel="00031773" w:rsidRDefault="0009147F">
      <w:pPr>
        <w:pStyle w:val="Legenda"/>
        <w:rPr>
          <w:del w:id="1908" w:author="Adam" w:date="2016-11-29T10:03:00Z"/>
        </w:rPr>
        <w:pPrChange w:id="1909" w:author="Adam" w:date="2016-11-29T12:31:00Z">
          <w:pPr>
            <w:pStyle w:val="SemEspaamento"/>
            <w:jc w:val="center"/>
          </w:pPr>
        </w:pPrChange>
      </w:pPr>
      <w:del w:id="1910" w:author="Adam" w:date="2016-11-29T10:03:00Z">
        <w:r w:rsidRPr="00031773" w:rsidDel="00031773">
          <w:delText>Figura 16:</w:delText>
        </w:r>
      </w:del>
      <w:del w:id="1911" w:author="Adam" w:date="2016-11-29T10:27:00Z">
        <w:r w:rsidRPr="00031773" w:rsidDel="00774FAB">
          <w:delText xml:space="preserve"> Combinações</w:delText>
        </w:r>
      </w:del>
    </w:p>
    <w:p w:rsidR="0009147F" w:rsidRPr="00031773" w:rsidDel="00F50ACA" w:rsidRDefault="0009147F">
      <w:pPr>
        <w:pStyle w:val="Legenda"/>
        <w:rPr>
          <w:del w:id="1912" w:author="Adam" w:date="2016-11-29T12:38:00Z"/>
        </w:rPr>
        <w:pPrChange w:id="1913" w:author="Adam" w:date="2016-11-29T12:31:00Z">
          <w:pPr>
            <w:pStyle w:val="SemEspaamento"/>
            <w:jc w:val="center"/>
          </w:pPr>
        </w:pPrChange>
      </w:pPr>
      <w:del w:id="1914" w:author="Adam" w:date="2016-11-29T12:38:00Z">
        <w:r w:rsidRPr="00031773" w:rsidDel="00F50ACA">
          <w:delText xml:space="preserve">(fonte: </w:delText>
        </w:r>
        <w:r w:rsidR="00E44D2F" w:rsidRPr="00031773" w:rsidDel="00F50ACA">
          <w:fldChar w:fldCharType="begin"/>
        </w:r>
        <w:r w:rsidR="00E44D2F" w:rsidRPr="00774FAB" w:rsidDel="00F50ACA">
          <w:delInstrText xml:space="preserve"> HYPERLINK "http://blog.vidadesilicio.com.br/arduino/modulo-ponte-h-l298n-arduino/" </w:delInstrText>
        </w:r>
        <w:r w:rsidR="00E44D2F" w:rsidRPr="00031773" w:rsidDel="00F50ACA">
          <w:rPr>
            <w:rPrChange w:id="1915" w:author="Adam" w:date="2016-11-29T10:03:00Z">
              <w:rPr>
                <w:rStyle w:val="Hyperlink"/>
                <w:rFonts w:cs="Arial"/>
              </w:rPr>
            </w:rPrChange>
          </w:rPr>
          <w:fldChar w:fldCharType="separate"/>
        </w:r>
        <w:r w:rsidRPr="00031773" w:rsidDel="00F50ACA">
          <w:rPr>
            <w:rPrChange w:id="1916" w:author="Adam" w:date="2016-11-29T10:03:00Z">
              <w:rPr>
                <w:rStyle w:val="Hyperlink"/>
                <w:rFonts w:cs="Arial"/>
              </w:rPr>
            </w:rPrChange>
          </w:rPr>
          <w:delText>http://blog.vidadesilicio.com.br/arduino/modulo-ponte-h-l298n-arduino/</w:delText>
        </w:r>
        <w:r w:rsidR="00E44D2F" w:rsidRPr="00031773" w:rsidDel="00F50ACA">
          <w:rPr>
            <w:rPrChange w:id="1917" w:author="Adam" w:date="2016-11-29T10:03:00Z">
              <w:rPr>
                <w:rStyle w:val="Hyperlink"/>
                <w:rFonts w:cs="Arial"/>
              </w:rPr>
            </w:rPrChange>
          </w:rPr>
          <w:fldChar w:fldCharType="end"/>
        </w:r>
        <w:r w:rsidRPr="00031773" w:rsidDel="00F50ACA">
          <w:delText xml:space="preserve"> acessado em 10/2016)</w:delText>
        </w:r>
      </w:del>
    </w:p>
    <w:p w:rsidR="0009147F" w:rsidRPr="00F50ACA" w:rsidRDefault="0009147F" w:rsidP="00F50ACA">
      <w:pPr>
        <w:pStyle w:val="Ttulo2"/>
      </w:pPr>
      <w:bookmarkStart w:id="1918" w:name="_Toc466010562"/>
      <w:bookmarkStart w:id="1919" w:name="_Toc466021412"/>
      <w:bookmarkStart w:id="1920" w:name="_Toc468184184"/>
      <w:r w:rsidRPr="00F50ACA">
        <w:t>2.7</w:t>
      </w:r>
      <w:r w:rsidRPr="00F50ACA">
        <w:tab/>
        <w:t>Sensores</w:t>
      </w:r>
      <w:bookmarkEnd w:id="1658"/>
      <w:bookmarkEnd w:id="1918"/>
      <w:bookmarkEnd w:id="1919"/>
      <w:bookmarkEnd w:id="1920"/>
    </w:p>
    <w:p w:rsidR="0009147F" w:rsidRPr="00F50ACA" w:rsidRDefault="0009147F">
      <w:pPr>
        <w:pStyle w:val="Ttulo2"/>
        <w:pPrChange w:id="1921" w:author="Adam" w:date="2016-11-29T12:35:00Z">
          <w:pPr>
            <w:pStyle w:val="Ttulo2"/>
            <w:ind w:firstLine="708"/>
          </w:pPr>
        </w:pPrChange>
      </w:pPr>
      <w:bookmarkStart w:id="1922" w:name="_Toc468184185"/>
      <w:bookmarkStart w:id="1923" w:name="_Toc463899403"/>
      <w:bookmarkEnd w:id="1922"/>
    </w:p>
    <w:p w:rsidR="0009147F" w:rsidRPr="002B2F4D" w:rsidRDefault="0009147F">
      <w:pPr>
        <w:pStyle w:val="Ttulo2"/>
        <w:pPrChange w:id="1924" w:author="Adam" w:date="2016-11-29T12:35:00Z">
          <w:pPr>
            <w:pStyle w:val="Ttulo2"/>
            <w:ind w:firstLine="708"/>
          </w:pPr>
        </w:pPrChange>
      </w:pPr>
      <w:bookmarkStart w:id="1925" w:name="_Toc466010328"/>
      <w:bookmarkStart w:id="1926" w:name="_Toc466010563"/>
      <w:bookmarkStart w:id="1927" w:name="_Toc466011240"/>
      <w:bookmarkStart w:id="1928" w:name="_Toc466011361"/>
      <w:bookmarkStart w:id="1929" w:name="_Toc466011734"/>
      <w:bookmarkStart w:id="1930" w:name="_Toc466021413"/>
      <w:bookmarkStart w:id="1931" w:name="_Toc468184186"/>
      <w:r w:rsidRPr="00F50ACA">
        <w:t xml:space="preserve">Os sensores são muito úteis e bastante utilizados na realização de projetos </w:t>
      </w:r>
      <w:proofErr w:type="spellStart"/>
      <w:r w:rsidRPr="00F50ACA">
        <w:t>seja</w:t>
      </w:r>
      <w:proofErr w:type="spellEnd"/>
      <w:r w:rsidRPr="00F50ACA">
        <w:t xml:space="preserve"> eles de pequeno ou grande porte. Um dos sensores mais utilizados na mecatrônica é o Micro switch, que apesar de ter o significado de micro interruptor e ser mais conhecido como chave fim de curso é definido como tal, pois tem como função indicar a posição de um objeto.</w:t>
      </w:r>
      <w:bookmarkEnd w:id="1925"/>
      <w:bookmarkEnd w:id="1926"/>
      <w:bookmarkEnd w:id="1927"/>
      <w:bookmarkEnd w:id="1928"/>
      <w:bookmarkEnd w:id="1929"/>
      <w:bookmarkEnd w:id="1930"/>
      <w:bookmarkEnd w:id="1931"/>
    </w:p>
    <w:p w:rsidR="0009147F" w:rsidRPr="00764967" w:rsidRDefault="0009147F" w:rsidP="00F87D68">
      <w:pPr>
        <w:rPr>
          <w:lang w:eastAsia="pt-BR"/>
        </w:rPr>
      </w:pPr>
    </w:p>
    <w:p w:rsidR="0009147F" w:rsidRPr="008D32FF" w:rsidRDefault="0009147F" w:rsidP="00F50ACA">
      <w:pPr>
        <w:pStyle w:val="Ttulo2"/>
      </w:pPr>
      <w:bookmarkStart w:id="1932" w:name="_Toc466010564"/>
      <w:bookmarkStart w:id="1933" w:name="_Toc466021414"/>
      <w:bookmarkStart w:id="1934" w:name="_Toc468184187"/>
      <w:r w:rsidRPr="008D32FF">
        <w:t>2.7.1</w:t>
      </w:r>
      <w:r w:rsidRPr="008D32FF">
        <w:tab/>
        <w:t xml:space="preserve">Características </w:t>
      </w:r>
      <w:del w:id="1935" w:author="Adam" w:date="2016-11-28T21:24:00Z">
        <w:r w:rsidRPr="008D32FF" w:rsidDel="006B6763">
          <w:delText>do micro switch</w:delText>
        </w:r>
      </w:del>
      <w:bookmarkEnd w:id="1932"/>
      <w:bookmarkEnd w:id="1933"/>
      <w:ins w:id="1936" w:author="Adam" w:date="2016-11-28T21:24:00Z">
        <w:r w:rsidR="006B6763">
          <w:t>da chave fim-de-curso</w:t>
        </w:r>
      </w:ins>
      <w:bookmarkEnd w:id="1934"/>
    </w:p>
    <w:p w:rsidR="0009147F" w:rsidRPr="00764967" w:rsidRDefault="0009147F" w:rsidP="00F87D68">
      <w:pPr>
        <w:rPr>
          <w:lang w:eastAsia="pt-BR"/>
        </w:rPr>
      </w:pPr>
    </w:p>
    <w:p w:rsidR="0009147F" w:rsidRPr="002B2F4D" w:rsidRDefault="0009147F" w:rsidP="00F97414">
      <w:pPr>
        <w:spacing w:line="360" w:lineRule="auto"/>
        <w:jc w:val="both"/>
        <w:rPr>
          <w:rFonts w:ascii="Arial" w:hAnsi="Arial" w:cs="Arial"/>
          <w:sz w:val="24"/>
          <w:szCs w:val="24"/>
          <w:lang w:eastAsia="pt-BR"/>
        </w:rPr>
      </w:pPr>
      <w:r>
        <w:rPr>
          <w:lang w:eastAsia="pt-BR"/>
        </w:rPr>
        <w:tab/>
      </w:r>
      <w:r w:rsidRPr="002B2F4D">
        <w:rPr>
          <w:rFonts w:ascii="Arial" w:hAnsi="Arial" w:cs="Arial"/>
          <w:sz w:val="24"/>
          <w:szCs w:val="24"/>
          <w:lang w:eastAsia="pt-BR"/>
        </w:rPr>
        <w:t xml:space="preserve">Seu funcionamento é basicamente semelhante </w:t>
      </w:r>
      <w:del w:id="1937" w:author="Adam" w:date="2016-11-28T21:24:00Z">
        <w:r w:rsidRPr="002B2F4D" w:rsidDel="006B6763">
          <w:rPr>
            <w:rFonts w:ascii="Arial" w:hAnsi="Arial" w:cs="Arial"/>
            <w:sz w:val="24"/>
            <w:szCs w:val="24"/>
            <w:lang w:eastAsia="pt-BR"/>
          </w:rPr>
          <w:delText>á</w:delText>
        </w:r>
      </w:del>
      <w:ins w:id="1938" w:author="Adam" w:date="2016-11-28T21:24:00Z">
        <w:r w:rsidR="006B6763" w:rsidRPr="002B2F4D">
          <w:rPr>
            <w:rFonts w:ascii="Arial" w:hAnsi="Arial" w:cs="Arial"/>
            <w:sz w:val="24"/>
            <w:szCs w:val="24"/>
            <w:lang w:eastAsia="pt-BR"/>
          </w:rPr>
          <w:t>a</w:t>
        </w:r>
        <w:r w:rsidR="006B6763">
          <w:rPr>
            <w:rFonts w:ascii="Arial" w:hAnsi="Arial" w:cs="Arial"/>
            <w:sz w:val="24"/>
            <w:szCs w:val="24"/>
            <w:lang w:eastAsia="pt-BR"/>
          </w:rPr>
          <w:t xml:space="preserve"> de</w:t>
        </w:r>
      </w:ins>
      <w:r w:rsidRPr="002B2F4D">
        <w:rPr>
          <w:rFonts w:ascii="Arial" w:hAnsi="Arial" w:cs="Arial"/>
          <w:sz w:val="24"/>
          <w:szCs w:val="24"/>
          <w:lang w:eastAsia="pt-BR"/>
        </w:rPr>
        <w:t xml:space="preserve"> um interruptor, possui um comutador elétrico que quando acionada mecanicamente sua haste atua no circuito interrompendo ou estabelecendo corrente, ou apenas enviando um sinal para um controlador.</w:t>
      </w:r>
    </w:p>
    <w:p w:rsidR="0009147F" w:rsidRDefault="0009147F" w:rsidP="00F97414">
      <w:pPr>
        <w:spacing w:line="360" w:lineRule="auto"/>
        <w:jc w:val="both"/>
        <w:rPr>
          <w:ins w:id="1939" w:author="Adam" w:date="2016-11-29T12:38:00Z"/>
          <w:rFonts w:ascii="Arial" w:hAnsi="Arial" w:cs="Arial"/>
        </w:rPr>
      </w:pPr>
      <w:r w:rsidRPr="002B2F4D">
        <w:rPr>
          <w:rFonts w:ascii="Arial" w:hAnsi="Arial" w:cs="Arial"/>
          <w:sz w:val="24"/>
          <w:szCs w:val="24"/>
          <w:lang w:eastAsia="pt-BR"/>
        </w:rPr>
        <w:tab/>
        <w:t xml:space="preserve">Sua vida útil pode durar de 1 milhão a 10 milhões de ciclos, dependendo da aplicação, e apesar de seu pequeno porte pode suportar correntes bem altas permitindo até o acionamento de motores. Podem ser normal fechado </w:t>
      </w:r>
      <w:r>
        <w:rPr>
          <w:rFonts w:ascii="Arial" w:hAnsi="Arial" w:cs="Arial"/>
          <w:sz w:val="24"/>
          <w:szCs w:val="24"/>
          <w:lang w:eastAsia="pt-BR"/>
        </w:rPr>
        <w:t xml:space="preserve">(NF) ou aberto (NA) de acordo com JACQUES (2015) </w:t>
      </w:r>
      <w:r>
        <w:rPr>
          <w:rFonts w:ascii="Arial" w:hAnsi="Arial" w:cs="Arial"/>
          <w:highlight w:val="yellow"/>
        </w:rPr>
        <w:t>[24</w:t>
      </w:r>
      <w:r w:rsidRPr="008C7865">
        <w:rPr>
          <w:rFonts w:ascii="Arial" w:hAnsi="Arial" w:cs="Arial"/>
          <w:highlight w:val="yellow"/>
        </w:rPr>
        <w:t>]</w:t>
      </w:r>
    </w:p>
    <w:p w:rsidR="00F50ACA" w:rsidRPr="002B2F4D" w:rsidRDefault="00F50ACA" w:rsidP="00F97414">
      <w:pPr>
        <w:spacing w:line="360" w:lineRule="auto"/>
        <w:jc w:val="both"/>
        <w:rPr>
          <w:rFonts w:ascii="Arial" w:hAnsi="Arial" w:cs="Arial"/>
          <w:sz w:val="24"/>
          <w:szCs w:val="24"/>
          <w:lang w:eastAsia="pt-BR"/>
        </w:rPr>
      </w:pPr>
    </w:p>
    <w:p w:rsidR="0009147F" w:rsidRDefault="0009147F" w:rsidP="00F50ACA">
      <w:pPr>
        <w:pStyle w:val="Ttulo2"/>
      </w:pPr>
      <w:bookmarkStart w:id="1940" w:name="_Toc468184188"/>
      <w:bookmarkEnd w:id="1940"/>
    </w:p>
    <w:p w:rsidR="0009147F" w:rsidRPr="008D32FF" w:rsidRDefault="0009147F" w:rsidP="00F50ACA">
      <w:pPr>
        <w:pStyle w:val="Ttulo2"/>
      </w:pPr>
      <w:bookmarkStart w:id="1941" w:name="_Toc466010565"/>
      <w:bookmarkStart w:id="1942" w:name="_Toc466021415"/>
      <w:bookmarkStart w:id="1943" w:name="_Toc468184189"/>
      <w:r w:rsidRPr="008D32FF">
        <w:t>2.8</w:t>
      </w:r>
      <w:r w:rsidRPr="008D32FF">
        <w:tab/>
        <w:t>Botoeiras</w:t>
      </w:r>
      <w:bookmarkEnd w:id="1923"/>
      <w:bookmarkEnd w:id="1941"/>
      <w:bookmarkEnd w:id="1942"/>
      <w:bookmarkEnd w:id="1943"/>
    </w:p>
    <w:p w:rsidR="0009147F" w:rsidRPr="00197A83" w:rsidRDefault="0009147F" w:rsidP="00197A83">
      <w:pPr>
        <w:rPr>
          <w:lang w:eastAsia="pt-BR"/>
        </w:rPr>
      </w:pPr>
    </w:p>
    <w:p w:rsidR="0009147F" w:rsidRDefault="0009147F" w:rsidP="00197A83">
      <w:pPr>
        <w:spacing w:line="360" w:lineRule="auto"/>
        <w:ind w:firstLine="709"/>
        <w:jc w:val="both"/>
        <w:rPr>
          <w:rFonts w:ascii="Arial" w:hAnsi="Arial" w:cs="Arial"/>
          <w:sz w:val="24"/>
          <w:szCs w:val="24"/>
        </w:rPr>
      </w:pPr>
      <w:r>
        <w:rPr>
          <w:rFonts w:ascii="Arial" w:hAnsi="Arial" w:cs="Arial"/>
          <w:sz w:val="24"/>
          <w:szCs w:val="24"/>
        </w:rPr>
        <w:t xml:space="preserve">Segundo GOMES (2016) </w:t>
      </w:r>
      <w:r w:rsidRPr="007623B4">
        <w:rPr>
          <w:rFonts w:ascii="Arial" w:hAnsi="Arial" w:cs="Arial"/>
          <w:sz w:val="24"/>
          <w:szCs w:val="24"/>
          <w:highlight w:val="yellow"/>
        </w:rPr>
        <w:t>[25]</w:t>
      </w:r>
      <w:r>
        <w:rPr>
          <w:rFonts w:ascii="Arial" w:hAnsi="Arial" w:cs="Arial"/>
          <w:sz w:val="24"/>
          <w:szCs w:val="24"/>
        </w:rPr>
        <w:t xml:space="preserve"> também </w:t>
      </w:r>
      <w:r w:rsidRPr="00851D58">
        <w:rPr>
          <w:rFonts w:ascii="Arial" w:hAnsi="Arial" w:cs="Arial"/>
          <w:sz w:val="24"/>
          <w:szCs w:val="24"/>
        </w:rPr>
        <w:t>chamada</w:t>
      </w:r>
      <w:r>
        <w:rPr>
          <w:rFonts w:ascii="Arial" w:hAnsi="Arial" w:cs="Arial"/>
          <w:sz w:val="24"/>
          <w:szCs w:val="24"/>
        </w:rPr>
        <w:t>s</w:t>
      </w:r>
      <w:r w:rsidRPr="00851D58">
        <w:rPr>
          <w:rFonts w:ascii="Arial" w:hAnsi="Arial" w:cs="Arial"/>
          <w:sz w:val="24"/>
          <w:szCs w:val="24"/>
        </w:rPr>
        <w:t xml:space="preserve"> de chaves manuais, são componentes de comandos e</w:t>
      </w:r>
      <w:ins w:id="1944" w:author="Adam" w:date="2016-11-28T21:24:00Z">
        <w:r w:rsidR="006B6763">
          <w:rPr>
            <w:rFonts w:ascii="Arial" w:hAnsi="Arial" w:cs="Arial"/>
            <w:sz w:val="24"/>
            <w:szCs w:val="24"/>
          </w:rPr>
          <w:t xml:space="preserve"> </w:t>
        </w:r>
      </w:ins>
      <w:r w:rsidRPr="00851D58">
        <w:rPr>
          <w:rFonts w:ascii="Arial" w:hAnsi="Arial" w:cs="Arial"/>
          <w:sz w:val="24"/>
          <w:szCs w:val="24"/>
        </w:rPr>
        <w:t xml:space="preserve">sua característica construtiva é constituída por contatos </w:t>
      </w:r>
      <w:r>
        <w:rPr>
          <w:rFonts w:ascii="Arial" w:hAnsi="Arial" w:cs="Arial"/>
          <w:sz w:val="24"/>
          <w:szCs w:val="24"/>
        </w:rPr>
        <w:t>normal</w:t>
      </w:r>
      <w:r w:rsidRPr="00851D58">
        <w:rPr>
          <w:rFonts w:ascii="Arial" w:hAnsi="Arial" w:cs="Arial"/>
          <w:sz w:val="24"/>
          <w:szCs w:val="24"/>
        </w:rPr>
        <w:t xml:space="preserve"> aberto e normal fechado, tem função de energizar ou extenuar o circuito</w:t>
      </w:r>
      <w:r>
        <w:rPr>
          <w:rFonts w:ascii="Arial" w:hAnsi="Arial" w:cs="Arial"/>
          <w:sz w:val="24"/>
          <w:szCs w:val="24"/>
        </w:rPr>
        <w:t>,</w:t>
      </w:r>
      <w:r w:rsidRPr="00851D58">
        <w:rPr>
          <w:rFonts w:ascii="Arial" w:hAnsi="Arial" w:cs="Arial"/>
          <w:sz w:val="24"/>
          <w:szCs w:val="24"/>
        </w:rPr>
        <w:t xml:space="preserve"> elas podem mudar em relação a modelos e cores.</w:t>
      </w:r>
    </w:p>
    <w:p w:rsidR="0009147F" w:rsidRDefault="0009147F" w:rsidP="00197A83">
      <w:pPr>
        <w:spacing w:line="360" w:lineRule="auto"/>
        <w:ind w:firstLine="709"/>
        <w:jc w:val="both"/>
        <w:rPr>
          <w:rFonts w:ascii="Arial" w:hAnsi="Arial" w:cs="Arial"/>
          <w:sz w:val="24"/>
          <w:szCs w:val="24"/>
        </w:rPr>
      </w:pPr>
    </w:p>
    <w:p w:rsidR="0009147F" w:rsidRPr="008D32FF" w:rsidRDefault="0009147F" w:rsidP="00F50ACA">
      <w:pPr>
        <w:pStyle w:val="Ttulo2"/>
      </w:pPr>
      <w:bookmarkStart w:id="1945" w:name="_Toc466010566"/>
      <w:bookmarkStart w:id="1946" w:name="_Toc466021416"/>
      <w:bookmarkStart w:id="1947" w:name="_Toc468184190"/>
      <w:r w:rsidRPr="008D32FF">
        <w:t>2.8.1</w:t>
      </w:r>
      <w:r w:rsidRPr="008D32FF">
        <w:tab/>
        <w:t xml:space="preserve">Botoeiras </w:t>
      </w:r>
      <w:proofErr w:type="spellStart"/>
      <w:r w:rsidRPr="008D32FF">
        <w:t>Pulsadoras</w:t>
      </w:r>
      <w:bookmarkEnd w:id="1945"/>
      <w:bookmarkEnd w:id="1946"/>
      <w:bookmarkEnd w:id="1947"/>
      <w:proofErr w:type="spellEnd"/>
    </w:p>
    <w:p w:rsidR="0009147F" w:rsidRDefault="0009147F" w:rsidP="00197A83">
      <w:pPr>
        <w:ind w:firstLine="708"/>
        <w:rPr>
          <w:rFonts w:ascii="Arial" w:hAnsi="Arial" w:cs="Arial"/>
          <w:sz w:val="24"/>
          <w:szCs w:val="24"/>
        </w:rPr>
      </w:pPr>
    </w:p>
    <w:p w:rsidR="0009147F" w:rsidRDefault="0009147F" w:rsidP="00197A83">
      <w:pPr>
        <w:spacing w:line="360" w:lineRule="auto"/>
        <w:ind w:firstLine="709"/>
        <w:jc w:val="both"/>
        <w:rPr>
          <w:rFonts w:ascii="Arial" w:hAnsi="Arial" w:cs="Arial"/>
          <w:sz w:val="24"/>
          <w:szCs w:val="24"/>
        </w:rPr>
      </w:pPr>
      <w:r>
        <w:rPr>
          <w:rFonts w:ascii="Arial" w:hAnsi="Arial" w:cs="Arial"/>
          <w:sz w:val="24"/>
          <w:szCs w:val="24"/>
        </w:rPr>
        <w:t xml:space="preserve">Sua estrutura é composta por um contato normal fechado, sendo sua posição de repouso, e um contato normal aberto, quando o botão é acionado seus contatos se invertem e quando </w:t>
      </w:r>
      <w:proofErr w:type="spellStart"/>
      <w:r>
        <w:rPr>
          <w:rFonts w:ascii="Arial" w:hAnsi="Arial" w:cs="Arial"/>
          <w:sz w:val="24"/>
          <w:szCs w:val="24"/>
        </w:rPr>
        <w:t>desacionado</w:t>
      </w:r>
      <w:proofErr w:type="spellEnd"/>
      <w:r>
        <w:rPr>
          <w:rFonts w:ascii="Arial" w:hAnsi="Arial" w:cs="Arial"/>
          <w:sz w:val="24"/>
          <w:szCs w:val="24"/>
        </w:rPr>
        <w:t xml:space="preserve"> volta ao estado inicial por impulso de uma mola.</w:t>
      </w:r>
    </w:p>
    <w:p w:rsidR="0009147F" w:rsidRPr="008D32FF" w:rsidRDefault="0009147F" w:rsidP="00F50ACA">
      <w:pPr>
        <w:pStyle w:val="Ttulo2"/>
      </w:pPr>
      <w:bookmarkStart w:id="1948" w:name="_Toc466010567"/>
      <w:bookmarkStart w:id="1949" w:name="_Toc466021417"/>
      <w:bookmarkStart w:id="1950" w:name="_Toc468184191"/>
      <w:r w:rsidRPr="008D32FF">
        <w:t>2.8.</w:t>
      </w:r>
      <w:r>
        <w:t>2</w:t>
      </w:r>
      <w:r w:rsidRPr="008D32FF">
        <w:tab/>
        <w:t>Botoeiras com trava</w:t>
      </w:r>
      <w:bookmarkEnd w:id="1948"/>
      <w:bookmarkEnd w:id="1949"/>
      <w:bookmarkEnd w:id="1950"/>
    </w:p>
    <w:p w:rsidR="0009147F" w:rsidRDefault="0009147F" w:rsidP="00197A83">
      <w:pPr>
        <w:rPr>
          <w:rFonts w:ascii="Arial" w:hAnsi="Arial" w:cs="Arial"/>
          <w:color w:val="222222"/>
          <w:sz w:val="24"/>
          <w:szCs w:val="24"/>
          <w:shd w:val="clear" w:color="auto" w:fill="FFFFFF"/>
        </w:rPr>
      </w:pPr>
    </w:p>
    <w:p w:rsidR="0009147F" w:rsidRDefault="0009147F" w:rsidP="00197A83">
      <w:pPr>
        <w:spacing w:line="360" w:lineRule="auto"/>
        <w:ind w:firstLine="709"/>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 É quase o mesmo princípio da botoeira </w:t>
      </w:r>
      <w:proofErr w:type="spellStart"/>
      <w:r>
        <w:rPr>
          <w:rFonts w:ascii="Arial" w:hAnsi="Arial" w:cs="Arial"/>
          <w:color w:val="222222"/>
          <w:sz w:val="24"/>
          <w:szCs w:val="24"/>
          <w:shd w:val="clear" w:color="auto" w:fill="FFFFFF"/>
        </w:rPr>
        <w:t>pulsadora</w:t>
      </w:r>
      <w:proofErr w:type="spellEnd"/>
      <w:r>
        <w:rPr>
          <w:rFonts w:ascii="Arial" w:hAnsi="Arial" w:cs="Arial"/>
          <w:color w:val="222222"/>
          <w:sz w:val="24"/>
          <w:szCs w:val="24"/>
          <w:shd w:val="clear" w:color="auto" w:fill="FFFFFF"/>
        </w:rPr>
        <w:t>, também alternam seus contatos quando pressionada, o diferencial é que são acionadas por um botão girante retentivo assegurando que seus contatos fiquem na posição de acionamento quando ativadas, permanecendo assim até que seja acionada novamente.</w:t>
      </w:r>
    </w:p>
    <w:p w:rsidR="0009147F" w:rsidRDefault="0009147F" w:rsidP="00197A83">
      <w:pPr>
        <w:spacing w:line="360" w:lineRule="auto"/>
        <w:ind w:firstLine="708"/>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Essas botoeiras podem ser também usadas como </w:t>
      </w:r>
      <w:r w:rsidRPr="007623B4">
        <w:rPr>
          <w:rFonts w:ascii="Arial" w:hAnsi="Arial" w:cs="Arial"/>
          <w:color w:val="222222"/>
          <w:sz w:val="24"/>
          <w:szCs w:val="24"/>
          <w:shd w:val="clear" w:color="auto" w:fill="FFFFFF"/>
        </w:rPr>
        <w:t xml:space="preserve">botão de emergência, </w:t>
      </w:r>
      <w:r>
        <w:rPr>
          <w:rFonts w:ascii="Arial" w:hAnsi="Arial" w:cs="Arial"/>
          <w:color w:val="222222"/>
          <w:sz w:val="24"/>
          <w:szCs w:val="24"/>
          <w:shd w:val="clear" w:color="auto" w:fill="FFFFFF"/>
        </w:rPr>
        <w:t xml:space="preserve">para desligar algum circuito sendo modificada apenas a forma e estrutura de acionamento esses botões de emergência também podem ser chamados de botão soco-trava ou tipo cogumelo o retorno a posição de repouso se </w:t>
      </w:r>
      <w:proofErr w:type="spellStart"/>
      <w:r>
        <w:rPr>
          <w:rFonts w:ascii="Arial" w:hAnsi="Arial" w:cs="Arial"/>
          <w:color w:val="222222"/>
          <w:sz w:val="24"/>
          <w:szCs w:val="24"/>
          <w:shd w:val="clear" w:color="auto" w:fill="FFFFFF"/>
        </w:rPr>
        <w:t>da</w:t>
      </w:r>
      <w:proofErr w:type="spellEnd"/>
      <w:r>
        <w:rPr>
          <w:rFonts w:ascii="Arial" w:hAnsi="Arial" w:cs="Arial"/>
          <w:color w:val="222222"/>
          <w:sz w:val="24"/>
          <w:szCs w:val="24"/>
          <w:shd w:val="clear" w:color="auto" w:fill="FFFFFF"/>
        </w:rPr>
        <w:t xml:space="preserve"> por meio de um giro do botão em sentido horário.</w:t>
      </w:r>
    </w:p>
    <w:p w:rsidR="0009147F" w:rsidRPr="008D32FF" w:rsidRDefault="0009147F" w:rsidP="00F50ACA">
      <w:pPr>
        <w:pStyle w:val="Ttulo2"/>
      </w:pPr>
      <w:bookmarkStart w:id="1951" w:name="_Toc466010568"/>
      <w:bookmarkStart w:id="1952" w:name="_Toc466021418"/>
      <w:bookmarkStart w:id="1953" w:name="_Toc468184192"/>
      <w:r w:rsidRPr="008D32FF">
        <w:t>2.</w:t>
      </w:r>
      <w:r>
        <w:t>8.3</w:t>
      </w:r>
      <w:r w:rsidRPr="008D32FF">
        <w:tab/>
        <w:t>Chave Seletora</w:t>
      </w:r>
      <w:bookmarkEnd w:id="1951"/>
      <w:bookmarkEnd w:id="1952"/>
      <w:bookmarkEnd w:id="1953"/>
    </w:p>
    <w:p w:rsidR="0009147F" w:rsidRDefault="0009147F" w:rsidP="00197A83">
      <w:pPr>
        <w:spacing w:line="360" w:lineRule="auto"/>
        <w:jc w:val="both"/>
        <w:rPr>
          <w:rFonts w:ascii="Arial" w:hAnsi="Arial" w:cs="Arial"/>
          <w:color w:val="222222"/>
          <w:sz w:val="24"/>
          <w:szCs w:val="24"/>
          <w:shd w:val="clear" w:color="auto" w:fill="FFFFFF"/>
        </w:rPr>
      </w:pPr>
    </w:p>
    <w:p w:rsidR="0009147F" w:rsidRDefault="0009147F" w:rsidP="00197A83">
      <w:pPr>
        <w:spacing w:line="360" w:lineRule="auto"/>
        <w:ind w:firstLine="709"/>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Pode ser também chamada de contato paralelo, chaves rotacionais ou chaves comutadoras, apresentam no mínimo duas posições sua estrutura é constituída por um contato normal fechado e um contato normal aberto em suas partes superiores e </w:t>
      </w:r>
      <w:r>
        <w:rPr>
          <w:rFonts w:ascii="Arial" w:hAnsi="Arial" w:cs="Arial"/>
          <w:color w:val="222222"/>
          <w:sz w:val="24"/>
          <w:szCs w:val="24"/>
          <w:shd w:val="clear" w:color="auto" w:fill="FFFFFF"/>
        </w:rPr>
        <w:lastRenderedPageBreak/>
        <w:t>inferiores, possuem funções idênticas a das botoeiras, permitem selecionar várias combinações elétricas em seu processo.</w:t>
      </w:r>
    </w:p>
    <w:p w:rsidR="0009147F" w:rsidRDefault="0009147F" w:rsidP="00197A83">
      <w:pPr>
        <w:rPr>
          <w:lang w:eastAsia="pt-BR"/>
        </w:rPr>
      </w:pPr>
    </w:p>
    <w:p w:rsidR="0009147F" w:rsidRDefault="0009147F" w:rsidP="00197A83">
      <w:pPr>
        <w:rPr>
          <w:lang w:eastAsia="pt-BR"/>
        </w:rPr>
      </w:pPr>
    </w:p>
    <w:p w:rsidR="0009147F" w:rsidRDefault="0009147F" w:rsidP="00197A83">
      <w:pPr>
        <w:rPr>
          <w:lang w:eastAsia="pt-BR"/>
        </w:rPr>
      </w:pPr>
    </w:p>
    <w:p w:rsidR="0009147F" w:rsidRDefault="0009147F" w:rsidP="00197A83">
      <w:pPr>
        <w:rPr>
          <w:lang w:eastAsia="pt-BR"/>
        </w:rPr>
      </w:pPr>
    </w:p>
    <w:p w:rsidR="0009147F" w:rsidRPr="00197A83" w:rsidRDefault="0009147F" w:rsidP="00197A83">
      <w:pPr>
        <w:rPr>
          <w:lang w:eastAsia="pt-BR"/>
        </w:rPr>
      </w:pPr>
    </w:p>
    <w:p w:rsidR="00774FAB" w:rsidRDefault="00774FAB">
      <w:pPr>
        <w:spacing w:after="0" w:line="240" w:lineRule="auto"/>
        <w:rPr>
          <w:ins w:id="1954" w:author="Adam" w:date="2016-11-29T10:24:00Z"/>
          <w:rFonts w:ascii="Arial" w:eastAsia="Times New Roman" w:hAnsi="Arial" w:cs="Arial"/>
          <w:b/>
          <w:bCs/>
          <w:color w:val="000000"/>
          <w:sz w:val="24"/>
          <w:szCs w:val="24"/>
          <w:lang w:eastAsia="pt-BR"/>
        </w:rPr>
      </w:pPr>
      <w:ins w:id="1955" w:author="Adam" w:date="2016-11-29T10:24:00Z">
        <w:r>
          <w:rPr>
            <w:rFonts w:ascii="Arial" w:hAnsi="Arial" w:cs="Arial"/>
            <w:color w:val="000000"/>
            <w:sz w:val="24"/>
            <w:szCs w:val="24"/>
            <w:lang w:eastAsia="pt-BR"/>
          </w:rPr>
          <w:br w:type="page"/>
        </w:r>
      </w:ins>
    </w:p>
    <w:p w:rsidR="0009147F" w:rsidRDefault="0009147F" w:rsidP="007F1E79">
      <w:pPr>
        <w:pStyle w:val="Ttulo1"/>
      </w:pPr>
      <w:bookmarkStart w:id="1956" w:name="_Toc468184193"/>
      <w:r>
        <w:lastRenderedPageBreak/>
        <w:t>3</w:t>
      </w:r>
      <w:r>
        <w:tab/>
      </w:r>
      <w:bookmarkStart w:id="1957" w:name="_Toc463898439"/>
      <w:bookmarkStart w:id="1958" w:name="_Toc463899405"/>
      <w:bookmarkStart w:id="1959" w:name="_Toc466010569"/>
      <w:bookmarkStart w:id="1960" w:name="_Toc466021419"/>
      <w:r>
        <w:t>PROJETO DO ELEVADOR</w:t>
      </w:r>
      <w:bookmarkEnd w:id="1956"/>
      <w:bookmarkEnd w:id="1957"/>
      <w:bookmarkEnd w:id="1958"/>
      <w:bookmarkEnd w:id="1959"/>
      <w:bookmarkEnd w:id="1960"/>
    </w:p>
    <w:p w:rsidR="00E55D38" w:rsidRDefault="00E55D38" w:rsidP="00E55D38">
      <w:pPr>
        <w:rPr>
          <w:lang w:eastAsia="pt-BR"/>
        </w:rPr>
      </w:pPr>
    </w:p>
    <w:p w:rsidR="00E55D38" w:rsidRDefault="00E55D38" w:rsidP="00E55D38">
      <w:pPr>
        <w:spacing w:line="360" w:lineRule="auto"/>
        <w:ind w:firstLine="708"/>
        <w:jc w:val="both"/>
        <w:rPr>
          <w:rFonts w:ascii="Arial" w:hAnsi="Arial" w:cs="Arial"/>
          <w:sz w:val="24"/>
          <w:szCs w:val="24"/>
        </w:rPr>
      </w:pPr>
      <w:r>
        <w:rPr>
          <w:rFonts w:ascii="Arial" w:hAnsi="Arial" w:cs="Arial"/>
          <w:sz w:val="24"/>
          <w:szCs w:val="24"/>
        </w:rPr>
        <w:t>Neste capítulo realizou-se o estudo de caso, descrevendo a estruturação do Elevador.</w:t>
      </w:r>
    </w:p>
    <w:p w:rsidR="00E55D38" w:rsidRPr="00E55D38" w:rsidDel="004C4B32" w:rsidRDefault="00E55D38">
      <w:pPr>
        <w:pStyle w:val="Ttulo2"/>
        <w:rPr>
          <w:del w:id="1961" w:author="Adam" w:date="2016-11-29T12:08:00Z"/>
        </w:rPr>
        <w:pPrChange w:id="1962" w:author="Adam" w:date="2016-11-29T12:35:00Z">
          <w:pPr/>
        </w:pPrChange>
      </w:pPr>
    </w:p>
    <w:p w:rsidR="0009147F" w:rsidRDefault="0009147F" w:rsidP="00F50ACA">
      <w:pPr>
        <w:pStyle w:val="Ttulo2"/>
      </w:pPr>
      <w:bookmarkStart w:id="1963" w:name="_Toc468184194"/>
      <w:bookmarkStart w:id="1964" w:name="_Toc463899406"/>
      <w:bookmarkEnd w:id="1963"/>
    </w:p>
    <w:p w:rsidR="0009147F" w:rsidRPr="008D32FF" w:rsidRDefault="0009147F" w:rsidP="00F50ACA">
      <w:pPr>
        <w:pStyle w:val="Ttulo2"/>
      </w:pPr>
      <w:bookmarkStart w:id="1965" w:name="_Toc466010570"/>
      <w:bookmarkStart w:id="1966" w:name="_Toc466021420"/>
      <w:bookmarkStart w:id="1967" w:name="_Toc468184195"/>
      <w:r w:rsidRPr="008D32FF">
        <w:t>3.1</w:t>
      </w:r>
      <w:r w:rsidRPr="008D32FF">
        <w:tab/>
        <w:t>Estrutura Geral</w:t>
      </w:r>
      <w:bookmarkEnd w:id="1964"/>
      <w:bookmarkEnd w:id="1965"/>
      <w:bookmarkEnd w:id="1966"/>
      <w:bookmarkEnd w:id="1967"/>
    </w:p>
    <w:p w:rsidR="0009147F" w:rsidRPr="008D32FF" w:rsidRDefault="0009147F" w:rsidP="00190E4A">
      <w:pPr>
        <w:pStyle w:val="Ttulo3"/>
      </w:pPr>
      <w:bookmarkStart w:id="1968" w:name="_Toc463899407"/>
    </w:p>
    <w:p w:rsidR="0009147F" w:rsidRPr="008D32FF" w:rsidRDefault="0009147F" w:rsidP="00190E4A">
      <w:pPr>
        <w:pStyle w:val="Ttulo3"/>
      </w:pPr>
      <w:r w:rsidRPr="008D32FF">
        <w:tab/>
      </w:r>
      <w:bookmarkStart w:id="1969" w:name="_Toc466010336"/>
      <w:bookmarkStart w:id="1970" w:name="_Toc466010571"/>
      <w:bookmarkStart w:id="1971" w:name="_Toc466011248"/>
      <w:bookmarkStart w:id="1972" w:name="_Toc466021421"/>
      <w:bookmarkStart w:id="1973" w:name="_Toc468184196"/>
      <w:r w:rsidRPr="008D32FF">
        <w:t>Em construção</w:t>
      </w:r>
      <w:bookmarkEnd w:id="1969"/>
      <w:bookmarkEnd w:id="1970"/>
      <w:bookmarkEnd w:id="1971"/>
      <w:bookmarkEnd w:id="1972"/>
      <w:bookmarkEnd w:id="1973"/>
    </w:p>
    <w:p w:rsidR="0009147F" w:rsidRPr="008D32FF" w:rsidRDefault="0009147F" w:rsidP="00190E4A">
      <w:pPr>
        <w:pStyle w:val="Ttulo3"/>
      </w:pPr>
    </w:p>
    <w:p w:rsidR="0009147F" w:rsidRPr="008D32FF" w:rsidRDefault="0009147F" w:rsidP="00190E4A">
      <w:pPr>
        <w:pStyle w:val="Ttulo3"/>
      </w:pPr>
      <w:bookmarkStart w:id="1974" w:name="_Toc466010572"/>
      <w:bookmarkStart w:id="1975" w:name="_Toc466021422"/>
      <w:bookmarkStart w:id="1976" w:name="_Toc468184197"/>
      <w:r w:rsidRPr="008D32FF">
        <w:t>3.1.1</w:t>
      </w:r>
      <w:r w:rsidRPr="008D32FF">
        <w:tab/>
        <w:t>Máquina de Tração</w:t>
      </w:r>
      <w:bookmarkEnd w:id="1968"/>
      <w:bookmarkEnd w:id="1974"/>
      <w:bookmarkEnd w:id="1975"/>
      <w:bookmarkEnd w:id="1976"/>
    </w:p>
    <w:p w:rsidR="0009147F" w:rsidRPr="008D32FF" w:rsidRDefault="0009147F" w:rsidP="008A168F">
      <w:pPr>
        <w:rPr>
          <w:lang w:eastAsia="pt-BR"/>
        </w:rPr>
      </w:pPr>
    </w:p>
    <w:p w:rsidR="0009147F" w:rsidRPr="008D32FF" w:rsidRDefault="0009147F" w:rsidP="00190E4A">
      <w:pPr>
        <w:pStyle w:val="Ttulo3"/>
      </w:pPr>
      <w:r w:rsidRPr="008D32FF">
        <w:tab/>
      </w:r>
      <w:bookmarkStart w:id="1977" w:name="_Toc466010338"/>
      <w:bookmarkStart w:id="1978" w:name="_Toc466010573"/>
      <w:bookmarkStart w:id="1979" w:name="_Toc466011250"/>
      <w:bookmarkStart w:id="1980" w:name="_Toc466021423"/>
      <w:bookmarkStart w:id="1981" w:name="_Toc468184198"/>
      <w:r w:rsidRPr="008D32FF">
        <w:t>Em construção</w:t>
      </w:r>
      <w:bookmarkEnd w:id="1977"/>
      <w:bookmarkEnd w:id="1978"/>
      <w:bookmarkEnd w:id="1979"/>
      <w:bookmarkEnd w:id="1980"/>
      <w:bookmarkEnd w:id="1981"/>
    </w:p>
    <w:p w:rsidR="0009147F" w:rsidRPr="008D32FF" w:rsidRDefault="0009147F" w:rsidP="00190E4A">
      <w:pPr>
        <w:pStyle w:val="Ttulo3"/>
      </w:pPr>
      <w:bookmarkStart w:id="1982" w:name="_Toc463899408"/>
    </w:p>
    <w:p w:rsidR="0009147F" w:rsidRPr="008D32FF" w:rsidRDefault="0009147F" w:rsidP="00190E4A">
      <w:pPr>
        <w:pStyle w:val="Ttulo3"/>
      </w:pPr>
      <w:bookmarkStart w:id="1983" w:name="_Toc466010574"/>
      <w:bookmarkStart w:id="1984" w:name="_Toc466021424"/>
      <w:bookmarkStart w:id="1985" w:name="_Toc468184199"/>
      <w:r w:rsidRPr="008D32FF">
        <w:t>3.1.2</w:t>
      </w:r>
      <w:r w:rsidRPr="008D32FF">
        <w:tab/>
        <w:t>Sistema de Freio</w:t>
      </w:r>
      <w:bookmarkEnd w:id="1982"/>
      <w:bookmarkEnd w:id="1983"/>
      <w:bookmarkEnd w:id="1984"/>
      <w:bookmarkEnd w:id="1985"/>
    </w:p>
    <w:p w:rsidR="0009147F" w:rsidRPr="008D32FF" w:rsidRDefault="0009147F" w:rsidP="008A168F">
      <w:pPr>
        <w:rPr>
          <w:lang w:eastAsia="pt-BR"/>
        </w:rPr>
      </w:pPr>
    </w:p>
    <w:p w:rsidR="0009147F" w:rsidRPr="008D32FF" w:rsidRDefault="0009147F" w:rsidP="00190E4A">
      <w:pPr>
        <w:pStyle w:val="Ttulo3"/>
      </w:pPr>
      <w:r w:rsidRPr="008D32FF">
        <w:tab/>
      </w:r>
      <w:bookmarkStart w:id="1986" w:name="_Toc466010340"/>
      <w:bookmarkStart w:id="1987" w:name="_Toc466010575"/>
      <w:bookmarkStart w:id="1988" w:name="_Toc466011252"/>
      <w:bookmarkStart w:id="1989" w:name="_Toc466021425"/>
      <w:bookmarkStart w:id="1990" w:name="_Toc468184200"/>
      <w:r w:rsidRPr="008D32FF">
        <w:t>Em construção</w:t>
      </w:r>
      <w:bookmarkEnd w:id="1986"/>
      <w:bookmarkEnd w:id="1987"/>
      <w:bookmarkEnd w:id="1988"/>
      <w:bookmarkEnd w:id="1989"/>
      <w:bookmarkEnd w:id="1990"/>
    </w:p>
    <w:p w:rsidR="0009147F" w:rsidRPr="008D32FF" w:rsidRDefault="0009147F" w:rsidP="00190E4A">
      <w:pPr>
        <w:pStyle w:val="Ttulo3"/>
      </w:pPr>
      <w:bookmarkStart w:id="1991" w:name="_Toc463899409"/>
    </w:p>
    <w:p w:rsidR="0009147F" w:rsidRDefault="0009147F" w:rsidP="00190E4A">
      <w:pPr>
        <w:pStyle w:val="Ttulo3"/>
        <w:rPr>
          <w:ins w:id="1992" w:author="Adam" w:date="2016-11-29T12:25:00Z"/>
        </w:rPr>
      </w:pPr>
      <w:bookmarkStart w:id="1993" w:name="_Toc466010576"/>
      <w:bookmarkStart w:id="1994" w:name="_Toc466021426"/>
      <w:bookmarkStart w:id="1995" w:name="_Toc468184201"/>
      <w:r w:rsidRPr="008D32FF">
        <w:t>3.1.3</w:t>
      </w:r>
      <w:r w:rsidRPr="008D32FF">
        <w:tab/>
        <w:t xml:space="preserve">Portas </w:t>
      </w:r>
      <w:del w:id="1996" w:author="Adam" w:date="2016-11-29T12:12:00Z">
        <w:r w:rsidRPr="008D32FF" w:rsidDel="00CB2A9E">
          <w:delText xml:space="preserve">e Vão </w:delText>
        </w:r>
      </w:del>
      <w:r w:rsidRPr="008D32FF">
        <w:t>da Cabine</w:t>
      </w:r>
      <w:bookmarkEnd w:id="1991"/>
      <w:bookmarkEnd w:id="1993"/>
      <w:bookmarkEnd w:id="1994"/>
      <w:bookmarkEnd w:id="1995"/>
    </w:p>
    <w:p w:rsidR="00190E4A" w:rsidRPr="00AC29C2" w:rsidRDefault="00190E4A">
      <w:pPr>
        <w:pPrChange w:id="1997" w:author="Adam" w:date="2016-11-29T12:25:00Z">
          <w:pPr>
            <w:pStyle w:val="Ttulo3"/>
          </w:pPr>
        </w:pPrChange>
      </w:pPr>
    </w:p>
    <w:p w:rsidR="004050F2" w:rsidRPr="004050F2" w:rsidRDefault="004050F2" w:rsidP="004050F2">
      <w:pPr>
        <w:jc w:val="both"/>
        <w:rPr>
          <w:ins w:id="1998" w:author="Adam" w:date="2016-11-29T12:25:00Z"/>
          <w:rFonts w:ascii="Arial" w:eastAsia="Times New Roman" w:hAnsi="Arial" w:cs="Arial"/>
          <w:sz w:val="24"/>
          <w:szCs w:val="24"/>
          <w:lang w:eastAsia="pt-BR"/>
          <w:rPrChange w:id="1999" w:author="Adam" w:date="2016-11-29T12:25:00Z">
            <w:rPr>
              <w:ins w:id="2000" w:author="Adam" w:date="2016-11-29T12:25:00Z"/>
            </w:rPr>
          </w:rPrChange>
        </w:rPr>
      </w:pPr>
      <w:ins w:id="2001" w:author="Adam" w:date="2016-11-29T12:25:00Z">
        <w:r w:rsidRPr="004050F2">
          <w:rPr>
            <w:rFonts w:ascii="Arial" w:eastAsia="Times New Roman" w:hAnsi="Arial" w:cs="Arial"/>
            <w:sz w:val="24"/>
            <w:szCs w:val="24"/>
            <w:lang w:eastAsia="pt-BR"/>
            <w:rPrChange w:id="2002" w:author="Adam" w:date="2016-11-29T12:25:00Z">
              <w:rPr/>
            </w:rPrChange>
          </w:rPr>
          <w:t>Os motores são alimentados por corrente contínua e giram seus eixos de acordo com a polarização de sua alimentação. O driver dos motores em conjunto com o controlador é responsável pela manutenção desta polarização e consequentemente com o sentido de rotação dos eixos.</w:t>
        </w:r>
      </w:ins>
    </w:p>
    <w:p w:rsidR="004050F2" w:rsidRPr="004050F2" w:rsidRDefault="004050F2" w:rsidP="004050F2">
      <w:pPr>
        <w:jc w:val="both"/>
        <w:rPr>
          <w:ins w:id="2003" w:author="Adam" w:date="2016-11-29T12:25:00Z"/>
          <w:rFonts w:ascii="Arial" w:eastAsia="Times New Roman" w:hAnsi="Arial" w:cs="Arial"/>
          <w:sz w:val="24"/>
          <w:szCs w:val="24"/>
          <w:lang w:eastAsia="pt-BR"/>
          <w:rPrChange w:id="2004" w:author="Adam" w:date="2016-11-29T12:25:00Z">
            <w:rPr>
              <w:ins w:id="2005" w:author="Adam" w:date="2016-11-29T12:25:00Z"/>
            </w:rPr>
          </w:rPrChange>
        </w:rPr>
      </w:pPr>
      <w:ins w:id="2006" w:author="Adam" w:date="2016-11-29T12:25:00Z">
        <w:r w:rsidRPr="004050F2">
          <w:rPr>
            <w:rFonts w:ascii="Arial" w:eastAsia="Times New Roman" w:hAnsi="Arial" w:cs="Arial"/>
            <w:sz w:val="24"/>
            <w:szCs w:val="24"/>
            <w:lang w:eastAsia="pt-BR"/>
            <w:rPrChange w:id="2007" w:author="Adam" w:date="2016-11-29T12:25:00Z">
              <w:rPr/>
            </w:rPrChange>
          </w:rPr>
          <w:t xml:space="preserve">Os motores são utilizados para transmitir movimento retilíneo às portas. A conversão de movimento rotacional dos eixos ao movimento linear das portas é realizada través de acoplamento de pinhão (lado do eixo do motor) à cremalheira (lado da porta). </w:t>
        </w:r>
      </w:ins>
    </w:p>
    <w:p w:rsidR="0009147F" w:rsidRDefault="0009147F" w:rsidP="008A168F">
      <w:pPr>
        <w:rPr>
          <w:lang w:eastAsia="pt-BR"/>
        </w:rPr>
      </w:pPr>
      <w:r>
        <w:rPr>
          <w:lang w:eastAsia="pt-BR"/>
        </w:rPr>
        <w:tab/>
      </w:r>
    </w:p>
    <w:p w:rsidR="00CB2A9E" w:rsidRDefault="00CB2A9E" w:rsidP="00CB2A9E">
      <w:pPr>
        <w:jc w:val="both"/>
        <w:rPr>
          <w:ins w:id="2008" w:author="Adam" w:date="2016-11-29T12:15:00Z"/>
          <w:rFonts w:ascii="Arial" w:eastAsia="Times New Roman" w:hAnsi="Arial" w:cs="Arial"/>
          <w:sz w:val="24"/>
          <w:szCs w:val="24"/>
          <w:lang w:eastAsia="pt-BR"/>
        </w:rPr>
      </w:pPr>
      <w:ins w:id="2009" w:author="Adam" w:date="2016-11-29T12:13:00Z">
        <w:r w:rsidRPr="00CB2A9E">
          <w:rPr>
            <w:rFonts w:ascii="Arial" w:eastAsia="Times New Roman" w:hAnsi="Arial" w:cs="Arial"/>
            <w:sz w:val="24"/>
            <w:szCs w:val="24"/>
            <w:lang w:eastAsia="pt-BR"/>
            <w:rPrChange w:id="2010" w:author="Adam" w:date="2016-11-29T12:13:00Z">
              <w:rPr/>
            </w:rPrChange>
          </w:rPr>
          <w:t>Os motores das portas</w:t>
        </w:r>
        <w:r w:rsidR="00D11E91" w:rsidRPr="00D11E91">
          <w:rPr>
            <w:rFonts w:ascii="Arial" w:eastAsia="Times New Roman" w:hAnsi="Arial" w:cs="Arial"/>
            <w:sz w:val="24"/>
            <w:szCs w:val="24"/>
            <w:lang w:eastAsia="pt-BR"/>
          </w:rPr>
          <w:t xml:space="preserve"> são do tipo micro N20 </w:t>
        </w:r>
        <w:proofErr w:type="spellStart"/>
        <w:r w:rsidRPr="00CB2A9E">
          <w:rPr>
            <w:rFonts w:ascii="Arial" w:eastAsia="Times New Roman" w:hAnsi="Arial" w:cs="Arial"/>
            <w:sz w:val="24"/>
            <w:szCs w:val="24"/>
            <w:lang w:eastAsia="pt-BR"/>
            <w:rPrChange w:id="2011" w:author="Adam" w:date="2016-11-29T12:13:00Z">
              <w:rPr/>
            </w:rPrChange>
          </w:rPr>
          <w:t>do fabricante Pol</w:t>
        </w:r>
      </w:ins>
      <w:ins w:id="2012" w:author="Adam" w:date="2016-11-29T12:16:00Z">
        <w:r w:rsidR="00D11E91">
          <w:rPr>
            <w:rFonts w:ascii="Arial" w:eastAsia="Times New Roman" w:hAnsi="Arial" w:cs="Arial"/>
            <w:sz w:val="24"/>
            <w:szCs w:val="24"/>
            <w:lang w:eastAsia="pt-BR"/>
          </w:rPr>
          <w:t>o</w:t>
        </w:r>
      </w:ins>
      <w:proofErr w:type="spellEnd"/>
      <w:ins w:id="2013" w:author="Adam" w:date="2016-11-29T12:13:00Z">
        <w:r w:rsidRPr="00CB2A9E">
          <w:rPr>
            <w:rFonts w:ascii="Arial" w:eastAsia="Times New Roman" w:hAnsi="Arial" w:cs="Arial"/>
            <w:sz w:val="24"/>
            <w:szCs w:val="24"/>
            <w:lang w:eastAsia="pt-BR"/>
            <w:rPrChange w:id="2014" w:author="Adam" w:date="2016-11-29T12:13:00Z">
              <w:rPr/>
            </w:rPrChange>
          </w:rPr>
          <w:t>lu (</w:t>
        </w:r>
        <w:r w:rsidRPr="00CB2A9E">
          <w:rPr>
            <w:rFonts w:ascii="Arial" w:eastAsia="Times New Roman" w:hAnsi="Arial" w:cs="Arial"/>
            <w:sz w:val="24"/>
            <w:szCs w:val="24"/>
            <w:lang w:eastAsia="pt-BR"/>
            <w:rPrChange w:id="2015" w:author="Adam" w:date="2016-11-29T12:13:00Z">
              <w:rPr/>
            </w:rPrChange>
          </w:rPr>
          <w:fldChar w:fldCharType="begin"/>
        </w:r>
        <w:r w:rsidRPr="00CB2A9E">
          <w:rPr>
            <w:rFonts w:ascii="Arial" w:eastAsia="Times New Roman" w:hAnsi="Arial" w:cs="Arial"/>
            <w:sz w:val="24"/>
            <w:szCs w:val="24"/>
            <w:lang w:eastAsia="pt-BR"/>
            <w:rPrChange w:id="2016" w:author="Adam" w:date="2016-11-29T12:13:00Z">
              <w:rPr/>
            </w:rPrChange>
          </w:rPr>
          <w:instrText xml:space="preserve"> HYPERLINK "https://www.pololu.com/product/994" </w:instrText>
        </w:r>
        <w:r w:rsidRPr="00CB2A9E">
          <w:rPr>
            <w:rFonts w:ascii="Arial" w:eastAsia="Times New Roman" w:hAnsi="Arial" w:cs="Arial"/>
            <w:sz w:val="24"/>
            <w:szCs w:val="24"/>
            <w:lang w:eastAsia="pt-BR"/>
            <w:rPrChange w:id="2017" w:author="Adam" w:date="2016-11-29T12:13:00Z">
              <w:rPr>
                <w:rStyle w:val="Hyperlink"/>
              </w:rPr>
            </w:rPrChange>
          </w:rPr>
          <w:fldChar w:fldCharType="separate"/>
        </w:r>
        <w:r w:rsidRPr="00CB2A9E">
          <w:rPr>
            <w:rFonts w:ascii="Arial" w:eastAsia="Times New Roman" w:hAnsi="Arial" w:cs="Arial"/>
            <w:sz w:val="24"/>
            <w:szCs w:val="24"/>
            <w:lang w:eastAsia="pt-BR"/>
            <w:rPrChange w:id="2018" w:author="Adam" w:date="2016-11-29T12:13:00Z">
              <w:rPr>
                <w:rStyle w:val="Hyperlink"/>
              </w:rPr>
            </w:rPrChange>
          </w:rPr>
          <w:t>link</w:t>
        </w:r>
        <w:r w:rsidRPr="00CB2A9E">
          <w:rPr>
            <w:rFonts w:ascii="Arial" w:eastAsia="Times New Roman" w:hAnsi="Arial" w:cs="Arial"/>
            <w:sz w:val="24"/>
            <w:szCs w:val="24"/>
            <w:lang w:eastAsia="pt-BR"/>
            <w:rPrChange w:id="2019" w:author="Adam" w:date="2016-11-29T12:13:00Z">
              <w:rPr>
                <w:rStyle w:val="Hyperlink"/>
              </w:rPr>
            </w:rPrChange>
          </w:rPr>
          <w:fldChar w:fldCharType="end"/>
        </w:r>
        <w:r w:rsidRPr="00CB2A9E">
          <w:rPr>
            <w:rFonts w:ascii="Arial" w:eastAsia="Times New Roman" w:hAnsi="Arial" w:cs="Arial"/>
            <w:sz w:val="24"/>
            <w:szCs w:val="24"/>
            <w:lang w:eastAsia="pt-BR"/>
            <w:rPrChange w:id="2020" w:author="Adam" w:date="2016-11-29T12:13:00Z">
              <w:rPr/>
            </w:rPrChange>
          </w:rPr>
          <w:t xml:space="preserve">). O motor pode ser alimentado </w:t>
        </w:r>
        <w:r>
          <w:rPr>
            <w:rFonts w:ascii="Arial" w:eastAsia="Times New Roman" w:hAnsi="Arial" w:cs="Arial"/>
            <w:sz w:val="24"/>
            <w:szCs w:val="24"/>
            <w:lang w:eastAsia="pt-BR"/>
          </w:rPr>
          <w:t>por tensões de corrente contínua entre</w:t>
        </w:r>
        <w:r w:rsidRPr="00CB2A9E">
          <w:rPr>
            <w:rFonts w:ascii="Arial" w:eastAsia="Times New Roman" w:hAnsi="Arial" w:cs="Arial"/>
            <w:sz w:val="24"/>
            <w:szCs w:val="24"/>
            <w:lang w:eastAsia="pt-BR"/>
            <w:rPrChange w:id="2021" w:author="Adam" w:date="2016-11-29T12:13:00Z">
              <w:rPr/>
            </w:rPrChange>
          </w:rPr>
          <w:t xml:space="preserve"> 1,5 </w:t>
        </w:r>
        <w:r>
          <w:rPr>
            <w:rFonts w:ascii="Arial" w:eastAsia="Times New Roman" w:hAnsi="Arial" w:cs="Arial"/>
            <w:sz w:val="24"/>
            <w:szCs w:val="24"/>
            <w:lang w:eastAsia="pt-BR"/>
          </w:rPr>
          <w:t>e</w:t>
        </w:r>
        <w:r w:rsidRPr="00CB2A9E">
          <w:rPr>
            <w:rFonts w:ascii="Arial" w:eastAsia="Times New Roman" w:hAnsi="Arial" w:cs="Arial"/>
            <w:sz w:val="24"/>
            <w:szCs w:val="24"/>
            <w:lang w:eastAsia="pt-BR"/>
            <w:rPrChange w:id="2022" w:author="Adam" w:date="2016-11-29T12:13:00Z">
              <w:rPr/>
            </w:rPrChange>
          </w:rPr>
          <w:t xml:space="preserve"> 12V. Ele é acoplado a uma caixa de redução de </w:t>
        </w:r>
        <w:r>
          <w:rPr>
            <w:rFonts w:ascii="Arial" w:eastAsia="Times New Roman" w:hAnsi="Arial" w:cs="Arial"/>
            <w:sz w:val="24"/>
            <w:szCs w:val="24"/>
            <w:lang w:eastAsia="pt-BR"/>
          </w:rPr>
          <w:t xml:space="preserve">relação </w:t>
        </w:r>
        <w:r w:rsidRPr="00CB2A9E">
          <w:rPr>
            <w:rFonts w:ascii="Arial" w:eastAsia="Times New Roman" w:hAnsi="Arial" w:cs="Arial"/>
            <w:sz w:val="24"/>
            <w:szCs w:val="24"/>
            <w:lang w:eastAsia="pt-BR"/>
            <w:rPrChange w:id="2023" w:author="Adam" w:date="2016-11-29T12:13:00Z">
              <w:rPr/>
            </w:rPrChange>
          </w:rPr>
          <w:t>298:1, convertendo parte de sua rotação em torque. O torque a 6V é aproximadamente 5,04 kgf∙cm (0,5N∙m</w:t>
        </w:r>
      </w:ins>
      <w:ins w:id="2024" w:author="Adam" w:date="2016-11-29T12:14:00Z">
        <w:r w:rsidR="00D11E91">
          <w:rPr>
            <w:rFonts w:ascii="Arial" w:eastAsia="Times New Roman" w:hAnsi="Arial" w:cs="Arial"/>
            <w:sz w:val="24"/>
            <w:szCs w:val="24"/>
            <w:lang w:eastAsia="pt-BR"/>
          </w:rPr>
          <w:t xml:space="preserve"> ou 70oz - </w:t>
        </w:r>
        <w:r w:rsidR="00D11E91">
          <w:rPr>
            <w:rFonts w:ascii="Arial" w:eastAsia="Times New Roman" w:hAnsi="Arial" w:cs="Arial"/>
            <w:sz w:val="24"/>
            <w:szCs w:val="24"/>
            <w:lang w:eastAsia="pt-BR"/>
          </w:rPr>
          <w:fldChar w:fldCharType="begin"/>
        </w:r>
        <w:r w:rsidR="00D11E91">
          <w:rPr>
            <w:rFonts w:ascii="Arial" w:eastAsia="Times New Roman" w:hAnsi="Arial" w:cs="Arial"/>
            <w:sz w:val="24"/>
            <w:szCs w:val="24"/>
            <w:lang w:eastAsia="pt-BR"/>
          </w:rPr>
          <w:instrText xml:space="preserve"> REF _Ref468184991 \h </w:instrText>
        </w:r>
      </w:ins>
      <w:r w:rsidR="00D11E91">
        <w:rPr>
          <w:rFonts w:ascii="Arial" w:eastAsia="Times New Roman" w:hAnsi="Arial" w:cs="Arial"/>
          <w:sz w:val="24"/>
          <w:szCs w:val="24"/>
          <w:lang w:eastAsia="pt-BR"/>
        </w:rPr>
        <w:instrText xml:space="preserve"> \* MERGEFORMAT </w:instrText>
      </w:r>
      <w:r w:rsidR="00D11E91">
        <w:rPr>
          <w:rFonts w:ascii="Arial" w:eastAsia="Times New Roman" w:hAnsi="Arial" w:cs="Arial"/>
          <w:sz w:val="24"/>
          <w:szCs w:val="24"/>
          <w:lang w:eastAsia="pt-BR"/>
        </w:rPr>
      </w:r>
      <w:r w:rsidR="00D11E91">
        <w:rPr>
          <w:rFonts w:ascii="Arial" w:eastAsia="Times New Roman" w:hAnsi="Arial" w:cs="Arial"/>
          <w:sz w:val="24"/>
          <w:szCs w:val="24"/>
          <w:lang w:eastAsia="pt-BR"/>
        </w:rPr>
        <w:fldChar w:fldCharType="separate"/>
      </w:r>
      <w:ins w:id="2025" w:author="Adam" w:date="2016-11-29T13:06:00Z">
        <w:r w:rsidR="00AC29C2" w:rsidRPr="00AC29C2">
          <w:rPr>
            <w:rFonts w:eastAsia="Times New Roman"/>
            <w:sz w:val="24"/>
            <w:szCs w:val="24"/>
            <w:lang w:eastAsia="pt-BR"/>
            <w:rPrChange w:id="2026" w:author="Adam" w:date="2016-11-29T13:06:00Z">
              <w:rPr/>
            </w:rPrChange>
          </w:rPr>
          <w:t xml:space="preserve">Figura </w:t>
        </w:r>
        <w:r w:rsidR="00AC29C2" w:rsidRPr="00AC29C2">
          <w:rPr>
            <w:rFonts w:ascii="Arial" w:eastAsia="Times New Roman" w:hAnsi="Arial" w:cs="Arial"/>
            <w:sz w:val="24"/>
            <w:szCs w:val="24"/>
            <w:lang w:eastAsia="pt-BR"/>
            <w:rPrChange w:id="2027" w:author="Adam" w:date="2016-11-29T13:06:00Z">
              <w:rPr>
                <w:rStyle w:val="TtulodoLivro"/>
                <w:b w:val="0"/>
                <w:bCs w:val="0"/>
                <w:i w:val="0"/>
                <w:iCs w:val="0"/>
                <w:noProof/>
                <w:spacing w:val="0"/>
              </w:rPr>
            </w:rPrChange>
          </w:rPr>
          <w:t>17</w:t>
        </w:r>
      </w:ins>
      <w:ins w:id="2028" w:author="Adam" w:date="2016-11-29T12:14:00Z">
        <w:r w:rsidR="00D11E91">
          <w:rPr>
            <w:rFonts w:ascii="Arial" w:eastAsia="Times New Roman" w:hAnsi="Arial" w:cs="Arial"/>
            <w:sz w:val="24"/>
            <w:szCs w:val="24"/>
            <w:lang w:eastAsia="pt-BR"/>
          </w:rPr>
          <w:fldChar w:fldCharType="end"/>
        </w:r>
      </w:ins>
      <w:ins w:id="2029" w:author="Adam" w:date="2016-11-29T12:13:00Z">
        <w:r w:rsidRPr="00CB2A9E">
          <w:rPr>
            <w:rFonts w:ascii="Arial" w:eastAsia="Times New Roman" w:hAnsi="Arial" w:cs="Arial"/>
            <w:sz w:val="24"/>
            <w:szCs w:val="24"/>
            <w:lang w:eastAsia="pt-BR"/>
            <w:rPrChange w:id="2030" w:author="Adam" w:date="2016-11-29T12:13:00Z">
              <w:rPr/>
            </w:rPrChange>
          </w:rPr>
          <w:t xml:space="preserve">) a vazio e cerca de 1kgf∙cm com carga. </w:t>
        </w:r>
      </w:ins>
      <w:ins w:id="2031" w:author="Adam" w:date="2016-11-29T12:14:00Z">
        <w:r w:rsidR="00D11E91">
          <w:rPr>
            <w:rFonts w:ascii="Arial" w:eastAsia="Times New Roman" w:hAnsi="Arial" w:cs="Arial"/>
            <w:sz w:val="24"/>
            <w:szCs w:val="24"/>
            <w:lang w:eastAsia="pt-BR"/>
          </w:rPr>
          <w:t>Sua</w:t>
        </w:r>
      </w:ins>
      <w:ins w:id="2032" w:author="Adam" w:date="2016-11-29T12:13:00Z">
        <w:r w:rsidRPr="00CB2A9E">
          <w:rPr>
            <w:rFonts w:ascii="Arial" w:eastAsia="Times New Roman" w:hAnsi="Arial" w:cs="Arial"/>
            <w:sz w:val="24"/>
            <w:szCs w:val="24"/>
            <w:lang w:eastAsia="pt-BR"/>
            <w:rPrChange w:id="2033" w:author="Adam" w:date="2016-11-29T12:13:00Z">
              <w:rPr/>
            </w:rPrChange>
          </w:rPr>
          <w:t xml:space="preserve"> velocidade </w:t>
        </w:r>
      </w:ins>
      <w:ins w:id="2034" w:author="Adam" w:date="2016-11-29T12:14:00Z">
        <w:r w:rsidR="00D11E91">
          <w:rPr>
            <w:rFonts w:ascii="Arial" w:eastAsia="Times New Roman" w:hAnsi="Arial" w:cs="Arial"/>
            <w:sz w:val="24"/>
            <w:szCs w:val="24"/>
            <w:lang w:eastAsia="pt-BR"/>
          </w:rPr>
          <w:t xml:space="preserve">é </w:t>
        </w:r>
      </w:ins>
      <w:ins w:id="2035" w:author="Adam" w:date="2016-11-29T12:13:00Z">
        <w:r w:rsidRPr="00CB2A9E">
          <w:rPr>
            <w:rFonts w:ascii="Arial" w:eastAsia="Times New Roman" w:hAnsi="Arial" w:cs="Arial"/>
            <w:sz w:val="24"/>
            <w:szCs w:val="24"/>
            <w:lang w:eastAsia="pt-BR"/>
            <w:rPrChange w:id="2036" w:author="Adam" w:date="2016-11-29T12:13:00Z">
              <w:rPr/>
            </w:rPrChange>
          </w:rPr>
          <w:t>de 100 rpm a 6V</w:t>
        </w:r>
      </w:ins>
      <w:ins w:id="2037" w:author="Adam" w:date="2016-11-29T12:14:00Z">
        <w:r w:rsidR="00D11E91">
          <w:rPr>
            <w:rFonts w:ascii="Arial" w:eastAsia="Times New Roman" w:hAnsi="Arial" w:cs="Arial"/>
            <w:sz w:val="24"/>
            <w:szCs w:val="24"/>
            <w:lang w:eastAsia="pt-BR"/>
          </w:rPr>
          <w:t xml:space="preserve"> à vazio</w:t>
        </w:r>
      </w:ins>
      <w:ins w:id="2038" w:author="Adam" w:date="2016-11-29T12:13:00Z">
        <w:r w:rsidRPr="00CB2A9E">
          <w:rPr>
            <w:rFonts w:ascii="Arial" w:eastAsia="Times New Roman" w:hAnsi="Arial" w:cs="Arial"/>
            <w:sz w:val="24"/>
            <w:szCs w:val="24"/>
            <w:lang w:eastAsia="pt-BR"/>
            <w:rPrChange w:id="2039" w:author="Adam" w:date="2016-11-29T12:13:00Z">
              <w:rPr/>
            </w:rPrChange>
          </w:rPr>
          <w:t xml:space="preserve">. </w:t>
        </w:r>
      </w:ins>
    </w:p>
    <w:p w:rsidR="00D11E91" w:rsidRDefault="00D11E91">
      <w:pPr>
        <w:keepNext/>
        <w:jc w:val="center"/>
        <w:rPr>
          <w:ins w:id="2040" w:author="Adam" w:date="2016-11-29T12:17:00Z"/>
        </w:rPr>
        <w:pPrChange w:id="2041" w:author="Adam" w:date="2016-11-29T12:17:00Z">
          <w:pPr>
            <w:jc w:val="center"/>
          </w:pPr>
        </w:pPrChange>
      </w:pPr>
      <w:ins w:id="2042" w:author="Adam" w:date="2016-11-29T12:15:00Z">
        <w:r w:rsidRPr="00350CB2">
          <w:rPr>
            <w:noProof/>
            <w:lang w:eastAsia="pt-BR"/>
          </w:rPr>
          <w:lastRenderedPageBreak/>
          <w:drawing>
            <wp:inline distT="0" distB="0" distL="0" distR="0" wp14:anchorId="54011674" wp14:editId="48C73290">
              <wp:extent cx="5400040" cy="3816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816985"/>
                      </a:xfrm>
                      <a:prstGeom prst="rect">
                        <a:avLst/>
                      </a:prstGeom>
                    </pic:spPr>
                  </pic:pic>
                </a:graphicData>
              </a:graphic>
            </wp:inline>
          </w:drawing>
        </w:r>
      </w:ins>
    </w:p>
    <w:p w:rsidR="00D11E91" w:rsidRDefault="00D11E91">
      <w:pPr>
        <w:pStyle w:val="Legenda"/>
        <w:rPr>
          <w:ins w:id="2043" w:author="Adam" w:date="2016-11-29T12:17:00Z"/>
        </w:rPr>
        <w:pPrChange w:id="2044" w:author="Adam" w:date="2016-11-29T12:31:00Z">
          <w:pPr>
            <w:jc w:val="both"/>
          </w:pPr>
        </w:pPrChange>
      </w:pPr>
      <w:ins w:id="2045" w:author="Adam" w:date="2016-11-29T12:17:00Z">
        <w:r>
          <w:t xml:space="preserve">Figura </w:t>
        </w:r>
        <w:r>
          <w:fldChar w:fldCharType="begin"/>
        </w:r>
        <w:r>
          <w:instrText xml:space="preserve"> SEQ Figura \* ARABIC </w:instrText>
        </w:r>
      </w:ins>
      <w:r>
        <w:fldChar w:fldCharType="separate"/>
      </w:r>
      <w:ins w:id="2046" w:author="Adam" w:date="2016-11-29T13:06:00Z">
        <w:r w:rsidR="00AC29C2">
          <w:rPr>
            <w:noProof/>
          </w:rPr>
          <w:t>16</w:t>
        </w:r>
      </w:ins>
      <w:ins w:id="2047" w:author="Adam" w:date="2016-11-29T12:17:00Z">
        <w:r>
          <w:fldChar w:fldCharType="end"/>
        </w:r>
        <w:r>
          <w:t xml:space="preserve"> - Motor utilizado na abertura e fechamento das portas da cabine </w:t>
        </w:r>
      </w:ins>
    </w:p>
    <w:p w:rsidR="00D11E91" w:rsidRPr="00D11E91" w:rsidRDefault="00D11E91">
      <w:pPr>
        <w:pStyle w:val="Legenda"/>
        <w:rPr>
          <w:ins w:id="2048" w:author="Adam" w:date="2016-11-29T12:13:00Z"/>
        </w:rPr>
        <w:pPrChange w:id="2049" w:author="Adam" w:date="2016-11-29T12:31:00Z">
          <w:pPr>
            <w:jc w:val="both"/>
          </w:pPr>
        </w:pPrChange>
      </w:pPr>
      <w:ins w:id="2050" w:author="Adam" w:date="2016-11-29T12:17:00Z">
        <w:r>
          <w:t>Fonte (</w:t>
        </w:r>
      </w:ins>
      <w:ins w:id="2051" w:author="Adam" w:date="2016-11-29T12:18:00Z">
        <w:r>
          <w:fldChar w:fldCharType="begin"/>
        </w:r>
        <w:r>
          <w:instrText xml:space="preserve"> HYPERLINK "https://www.pololu.com/product/3069" </w:instrText>
        </w:r>
        <w:r>
          <w:fldChar w:fldCharType="separate"/>
        </w:r>
        <w:r w:rsidRPr="00D11E91">
          <w:rPr>
            <w:rStyle w:val="Hyperlink"/>
            <w:rFonts w:cs="Arial"/>
          </w:rPr>
          <w:t>https://www.pololu.com/product/3069</w:t>
        </w:r>
        <w:r>
          <w:fldChar w:fldCharType="end"/>
        </w:r>
        <w:r>
          <w:t xml:space="preserve"> acessado 29/11/2016</w:t>
        </w:r>
      </w:ins>
      <w:ins w:id="2052" w:author="Adam" w:date="2016-11-29T12:17:00Z">
        <w:r>
          <w:t>)</w:t>
        </w:r>
      </w:ins>
    </w:p>
    <w:p w:rsidR="0009147F" w:rsidRPr="00CB5B5F" w:rsidDel="00CB2A9E" w:rsidRDefault="0009147F" w:rsidP="00850657">
      <w:pPr>
        <w:spacing w:line="360" w:lineRule="auto"/>
        <w:ind w:firstLine="708"/>
        <w:jc w:val="both"/>
        <w:rPr>
          <w:del w:id="2053" w:author="Adam" w:date="2016-11-29T12:13:00Z"/>
          <w:rFonts w:ascii="Arial" w:hAnsi="Arial" w:cs="Arial"/>
        </w:rPr>
      </w:pPr>
      <w:del w:id="2054" w:author="Adam" w:date="2016-11-29T12:13:00Z">
        <w:r w:rsidDel="00CB2A9E">
          <w:rPr>
            <w:rFonts w:ascii="Arial" w:hAnsi="Arial" w:cs="Arial"/>
          </w:rPr>
          <w:delText>Utilizou-se o motor</w:delText>
        </w:r>
        <w:r w:rsidRPr="00CB5B5F" w:rsidDel="00CB2A9E">
          <w:rPr>
            <w:rFonts w:ascii="Arial" w:hAnsi="Arial" w:cs="Arial"/>
          </w:rPr>
          <w:delText xml:space="preserve"> N20 da Polulu (</w:delText>
        </w:r>
        <w:r w:rsidR="0015699D" w:rsidDel="00CB2A9E">
          <w:fldChar w:fldCharType="begin"/>
        </w:r>
        <w:r w:rsidR="0015699D" w:rsidDel="00CB2A9E">
          <w:delInstrText xml:space="preserve"> HYPERLINK "https://www.pololu.com/product/994" </w:delInstrText>
        </w:r>
        <w:r w:rsidR="0015699D" w:rsidDel="00CB2A9E">
          <w:fldChar w:fldCharType="separate"/>
        </w:r>
        <w:r w:rsidRPr="00CB5B5F" w:rsidDel="00CB2A9E">
          <w:rPr>
            <w:rStyle w:val="Hyperlink"/>
            <w:rFonts w:ascii="Arial" w:hAnsi="Arial" w:cs="Arial"/>
          </w:rPr>
          <w:delText>link</w:delText>
        </w:r>
        <w:r w:rsidR="0015699D" w:rsidDel="00CB2A9E">
          <w:rPr>
            <w:rStyle w:val="Hyperlink"/>
            <w:rFonts w:ascii="Arial" w:hAnsi="Arial" w:cs="Arial"/>
          </w:rPr>
          <w:fldChar w:fldCharType="end"/>
        </w:r>
        <w:r w:rsidRPr="00CB5B5F" w:rsidDel="00CB2A9E">
          <w:rPr>
            <w:rFonts w:ascii="Arial" w:hAnsi="Arial" w:cs="Arial"/>
          </w:rPr>
          <w:delText xml:space="preserve">). O motor pode ser alimentado de </w:delText>
        </w:r>
        <w:smartTag w:uri="urn:schemas-microsoft-com:office:smarttags" w:element="metricconverter">
          <w:smartTagPr>
            <w:attr w:name="ProductID" w:val="1,5 a"/>
          </w:smartTagPr>
          <w:r w:rsidRPr="00CB5B5F" w:rsidDel="00CB2A9E">
            <w:rPr>
              <w:rFonts w:ascii="Arial" w:hAnsi="Arial" w:cs="Arial"/>
            </w:rPr>
            <w:delText>1,5 a</w:delText>
          </w:r>
        </w:smartTag>
        <w:r w:rsidRPr="00CB5B5F" w:rsidDel="00CB2A9E">
          <w:rPr>
            <w:rFonts w:ascii="Arial" w:hAnsi="Arial" w:cs="Arial"/>
          </w:rPr>
          <w:delText xml:space="preserve"> 12V. Ele é acoplado a uma caixa de redução de 298:1, convertendo parte de sua rotação em torque. O torque a 6V é aproximadamente 5,04 kgf∙cm (0,5N∙m) a vazio e cerca de 1kgf∙cm com carga. Tem uma velocidade de 100 rpm a 6V. </w:delText>
        </w:r>
        <w:r w:rsidDel="00CB2A9E">
          <w:rPr>
            <w:rFonts w:ascii="Arial" w:hAnsi="Arial" w:cs="Arial"/>
          </w:rPr>
          <w:delText>Conforme Figura 17 e 18.</w:delText>
        </w:r>
      </w:del>
    </w:p>
    <w:p w:rsidR="00C30F18" w:rsidRDefault="00EC6740" w:rsidP="00C30F18">
      <w:pPr>
        <w:keepNext/>
        <w:jc w:val="both"/>
        <w:rPr>
          <w:ins w:id="2055" w:author="Adam" w:date="2016-11-29T10:29:00Z"/>
        </w:rPr>
      </w:pPr>
      <w:r>
        <w:rPr>
          <w:noProof/>
          <w:lang w:eastAsia="pt-BR"/>
        </w:rPr>
        <w:drawing>
          <wp:inline distT="0" distB="0" distL="0" distR="0" wp14:anchorId="1CEB90A9" wp14:editId="14196EC7">
            <wp:extent cx="5391150" cy="130429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304290"/>
                    </a:xfrm>
                    <a:prstGeom prst="rect">
                      <a:avLst/>
                    </a:prstGeom>
                    <a:noFill/>
                    <a:ln>
                      <a:noFill/>
                    </a:ln>
                  </pic:spPr>
                </pic:pic>
              </a:graphicData>
            </a:graphic>
          </wp:inline>
        </w:drawing>
      </w:r>
    </w:p>
    <w:p w:rsidR="0009147F" w:rsidRPr="00C30F18" w:rsidDel="00031773" w:rsidRDefault="00C30F18">
      <w:pPr>
        <w:pStyle w:val="Legenda"/>
        <w:rPr>
          <w:del w:id="2056" w:author="Adam" w:date="2016-11-29T10:04:00Z"/>
          <w:rStyle w:val="TtulodoLivro"/>
          <w:b w:val="0"/>
          <w:bCs w:val="0"/>
          <w:i w:val="0"/>
          <w:iCs w:val="0"/>
          <w:spacing w:val="0"/>
          <w:rPrChange w:id="2057" w:author="Adam" w:date="2016-11-29T10:29:00Z">
            <w:rPr>
              <w:del w:id="2058" w:author="Adam" w:date="2016-11-29T10:04:00Z"/>
            </w:rPr>
          </w:rPrChange>
        </w:rPr>
        <w:pPrChange w:id="2059" w:author="Adam" w:date="2016-11-29T12:31:00Z">
          <w:pPr>
            <w:jc w:val="both"/>
          </w:pPr>
        </w:pPrChange>
      </w:pPr>
      <w:bookmarkStart w:id="2060" w:name="_Ref468184991"/>
      <w:bookmarkStart w:id="2061" w:name="_Toc468179867"/>
      <w:ins w:id="2062" w:author="Adam" w:date="2016-11-29T10:29:00Z">
        <w:r w:rsidRPr="00C30F18">
          <w:rPr>
            <w:rStyle w:val="TtulodoLivro"/>
            <w:b w:val="0"/>
            <w:bCs w:val="0"/>
            <w:i w:val="0"/>
            <w:iCs w:val="0"/>
            <w:spacing w:val="0"/>
            <w:rPrChange w:id="2063" w:author="Adam" w:date="2016-11-29T10:29:00Z">
              <w:rPr/>
            </w:rPrChange>
          </w:rPr>
          <w:t xml:space="preserve">Figura </w:t>
        </w:r>
        <w:r w:rsidRPr="00C30F18">
          <w:rPr>
            <w:rStyle w:val="TtulodoLivro"/>
            <w:b w:val="0"/>
            <w:bCs w:val="0"/>
            <w:i w:val="0"/>
            <w:iCs w:val="0"/>
            <w:spacing w:val="0"/>
            <w:rPrChange w:id="2064" w:author="Adam" w:date="2016-11-29T10:29:00Z">
              <w:rPr/>
            </w:rPrChange>
          </w:rPr>
          <w:fldChar w:fldCharType="begin"/>
        </w:r>
        <w:r w:rsidRPr="00C30F18">
          <w:rPr>
            <w:rStyle w:val="TtulodoLivro"/>
            <w:b w:val="0"/>
            <w:bCs w:val="0"/>
            <w:i w:val="0"/>
            <w:iCs w:val="0"/>
            <w:spacing w:val="0"/>
            <w:rPrChange w:id="2065" w:author="Adam" w:date="2016-11-29T10:29:00Z">
              <w:rPr/>
            </w:rPrChange>
          </w:rPr>
          <w:instrText xml:space="preserve"> SEQ Figura \* ARABIC </w:instrText>
        </w:r>
      </w:ins>
      <w:r w:rsidRPr="00C30F18">
        <w:rPr>
          <w:rStyle w:val="TtulodoLivro"/>
          <w:b w:val="0"/>
          <w:bCs w:val="0"/>
          <w:i w:val="0"/>
          <w:iCs w:val="0"/>
          <w:spacing w:val="0"/>
          <w:rPrChange w:id="2066" w:author="Adam" w:date="2016-11-29T10:29:00Z">
            <w:rPr/>
          </w:rPrChange>
        </w:rPr>
        <w:fldChar w:fldCharType="separate"/>
      </w:r>
      <w:ins w:id="2067" w:author="Adam" w:date="2016-11-29T13:06:00Z">
        <w:r w:rsidR="00AC29C2">
          <w:rPr>
            <w:rStyle w:val="TtulodoLivro"/>
            <w:b w:val="0"/>
            <w:bCs w:val="0"/>
            <w:i w:val="0"/>
            <w:iCs w:val="0"/>
            <w:noProof/>
            <w:spacing w:val="0"/>
          </w:rPr>
          <w:t>17</w:t>
        </w:r>
      </w:ins>
      <w:ins w:id="2068" w:author="Adam" w:date="2016-11-29T10:29:00Z">
        <w:r w:rsidRPr="00C30F18">
          <w:rPr>
            <w:rStyle w:val="TtulodoLivro"/>
            <w:b w:val="0"/>
            <w:bCs w:val="0"/>
            <w:i w:val="0"/>
            <w:iCs w:val="0"/>
            <w:spacing w:val="0"/>
            <w:rPrChange w:id="2069" w:author="Adam" w:date="2016-11-29T10:29:00Z">
              <w:rPr/>
            </w:rPrChange>
          </w:rPr>
          <w:fldChar w:fldCharType="end"/>
        </w:r>
        <w:bookmarkEnd w:id="2060"/>
        <w:proofErr w:type="spellStart"/>
        <w:r w:rsidRPr="00C30F18">
          <w:rPr>
            <w:rStyle w:val="TtulodoLivro"/>
            <w:b w:val="0"/>
            <w:bCs w:val="0"/>
            <w:i w:val="0"/>
            <w:iCs w:val="0"/>
            <w:spacing w:val="0"/>
            <w:rPrChange w:id="2070" w:author="Adam" w:date="2016-11-29T10:29:00Z">
              <w:rPr/>
            </w:rPrChange>
          </w:rPr>
          <w:t xml:space="preserve"> - Dados da Placa do Motor Polulu</w:t>
        </w:r>
      </w:ins>
      <w:bookmarkEnd w:id="2061"/>
      <w:proofErr w:type="spellEnd"/>
    </w:p>
    <w:p w:rsidR="0009147F" w:rsidRPr="00C30F18" w:rsidDel="00031773" w:rsidRDefault="0009147F">
      <w:pPr>
        <w:pStyle w:val="Legenda"/>
        <w:rPr>
          <w:del w:id="2071" w:author="Adam" w:date="2016-11-29T10:04:00Z"/>
          <w:rStyle w:val="TtulodoLivro"/>
          <w:b w:val="0"/>
          <w:bCs w:val="0"/>
          <w:i w:val="0"/>
          <w:iCs w:val="0"/>
          <w:spacing w:val="0"/>
          <w:rPrChange w:id="2072" w:author="Adam" w:date="2016-11-29T10:29:00Z">
            <w:rPr>
              <w:del w:id="2073" w:author="Adam" w:date="2016-11-29T10:04:00Z"/>
            </w:rPr>
          </w:rPrChange>
        </w:rPr>
        <w:pPrChange w:id="2074" w:author="Adam" w:date="2016-11-29T12:31:00Z">
          <w:pPr>
            <w:pStyle w:val="SemEspaamento"/>
            <w:jc w:val="center"/>
          </w:pPr>
        </w:pPrChange>
      </w:pPr>
      <w:del w:id="2075" w:author="Adam" w:date="2016-11-29T10:04:00Z">
        <w:r w:rsidRPr="00C30F18" w:rsidDel="00031773">
          <w:rPr>
            <w:rStyle w:val="TtulodoLivro"/>
            <w:b w:val="0"/>
            <w:bCs w:val="0"/>
            <w:i w:val="0"/>
            <w:iCs w:val="0"/>
            <w:spacing w:val="0"/>
            <w:rPrChange w:id="2076" w:author="Adam" w:date="2016-11-29T10:29:00Z">
              <w:rPr/>
            </w:rPrChange>
          </w:rPr>
          <w:delText xml:space="preserve">Figura </w:delText>
        </w:r>
        <w:r w:rsidR="0080656C" w:rsidRPr="00C30F18" w:rsidDel="00031773">
          <w:rPr>
            <w:rStyle w:val="TtulodoLivro"/>
            <w:b w:val="0"/>
            <w:bCs w:val="0"/>
            <w:i w:val="0"/>
            <w:iCs w:val="0"/>
            <w:spacing w:val="0"/>
            <w:rPrChange w:id="2077" w:author="Adam" w:date="2016-11-29T10:29:00Z">
              <w:rPr/>
            </w:rPrChange>
          </w:rPr>
          <w:fldChar w:fldCharType="begin"/>
        </w:r>
        <w:r w:rsidRPr="00C30F18" w:rsidDel="00031773">
          <w:rPr>
            <w:rStyle w:val="TtulodoLivro"/>
            <w:b w:val="0"/>
            <w:bCs w:val="0"/>
            <w:i w:val="0"/>
            <w:iCs w:val="0"/>
            <w:spacing w:val="0"/>
            <w:rPrChange w:id="2078" w:author="Adam" w:date="2016-11-29T10:29:00Z">
              <w:rPr/>
            </w:rPrChange>
          </w:rPr>
          <w:delInstrText xml:space="preserve"> SEQ Figura \* ARABIC </w:delInstrText>
        </w:r>
        <w:r w:rsidR="0080656C" w:rsidRPr="00C30F18" w:rsidDel="00031773">
          <w:rPr>
            <w:rStyle w:val="TtulodoLivro"/>
            <w:b w:val="0"/>
            <w:bCs w:val="0"/>
            <w:i w:val="0"/>
            <w:iCs w:val="0"/>
            <w:spacing w:val="0"/>
            <w:rPrChange w:id="2079" w:author="Adam" w:date="2016-11-29T10:29:00Z">
              <w:rPr/>
            </w:rPrChange>
          </w:rPr>
          <w:fldChar w:fldCharType="separate"/>
        </w:r>
      </w:del>
      <w:del w:id="2080" w:author="Adam" w:date="2016-11-28T19:11:00Z">
        <w:r w:rsidRPr="00C30F18" w:rsidDel="00C14A04">
          <w:rPr>
            <w:rStyle w:val="TtulodoLivro"/>
            <w:b w:val="0"/>
            <w:bCs w:val="0"/>
            <w:i w:val="0"/>
            <w:iCs w:val="0"/>
            <w:spacing w:val="0"/>
            <w:rPrChange w:id="2081" w:author="Adam" w:date="2016-11-29T10:29:00Z">
              <w:rPr>
                <w:rFonts w:ascii="Arial" w:hAnsi="Arial" w:cs="Arial"/>
                <w:noProof/>
                <w:sz w:val="20"/>
                <w:szCs w:val="20"/>
              </w:rPr>
            </w:rPrChange>
          </w:rPr>
          <w:delText>1</w:delText>
        </w:r>
      </w:del>
      <w:del w:id="2082" w:author="Adam" w:date="2016-11-29T10:04:00Z">
        <w:r w:rsidR="0080656C" w:rsidRPr="00C30F18" w:rsidDel="00031773">
          <w:rPr>
            <w:rStyle w:val="TtulodoLivro"/>
            <w:b w:val="0"/>
            <w:bCs w:val="0"/>
            <w:i w:val="0"/>
            <w:iCs w:val="0"/>
            <w:spacing w:val="0"/>
            <w:rPrChange w:id="2083" w:author="Adam" w:date="2016-11-29T10:29:00Z">
              <w:rPr/>
            </w:rPrChange>
          </w:rPr>
          <w:fldChar w:fldCharType="end"/>
        </w:r>
        <w:r w:rsidRPr="00C30F18" w:rsidDel="00031773">
          <w:rPr>
            <w:rStyle w:val="TtulodoLivro"/>
            <w:b w:val="0"/>
            <w:bCs w:val="0"/>
            <w:i w:val="0"/>
            <w:iCs w:val="0"/>
            <w:spacing w:val="0"/>
            <w:rPrChange w:id="2084" w:author="Adam" w:date="2016-11-29T10:29:00Z">
              <w:rPr/>
            </w:rPrChange>
          </w:rPr>
          <w:delText>7–</w:delText>
        </w:r>
      </w:del>
      <w:del w:id="2085" w:author="Adam" w:date="2016-11-29T10:29:00Z">
        <w:r w:rsidRPr="00C30F18" w:rsidDel="00C30F18">
          <w:rPr>
            <w:rStyle w:val="TtulodoLivro"/>
            <w:b w:val="0"/>
            <w:bCs w:val="0"/>
            <w:i w:val="0"/>
            <w:iCs w:val="0"/>
            <w:spacing w:val="0"/>
            <w:rPrChange w:id="2086" w:author="Adam" w:date="2016-11-29T10:29:00Z">
              <w:rPr/>
            </w:rPrChange>
          </w:rPr>
          <w:delText>Dados da Placa do Motor Polulu</w:delText>
        </w:r>
      </w:del>
    </w:p>
    <w:p w:rsidR="00C30F18" w:rsidRPr="00C30F18" w:rsidRDefault="00C30F18">
      <w:pPr>
        <w:pStyle w:val="Legenda"/>
        <w:rPr>
          <w:ins w:id="2087" w:author="Adam" w:date="2016-11-29T10:29:00Z"/>
          <w:rStyle w:val="TtulodoLivro"/>
          <w:b w:val="0"/>
          <w:bCs w:val="0"/>
          <w:i w:val="0"/>
          <w:iCs w:val="0"/>
          <w:spacing w:val="0"/>
          <w:rPrChange w:id="2088" w:author="Adam" w:date="2016-11-29T10:29:00Z">
            <w:rPr>
              <w:ins w:id="2089" w:author="Adam" w:date="2016-11-29T10:29:00Z"/>
            </w:rPr>
          </w:rPrChange>
        </w:rPr>
        <w:pPrChange w:id="2090" w:author="Adam" w:date="2016-11-29T12:31:00Z">
          <w:pPr>
            <w:pStyle w:val="SemEspaamento"/>
            <w:jc w:val="center"/>
          </w:pPr>
        </w:pPrChange>
      </w:pPr>
    </w:p>
    <w:p w:rsidR="0009147F" w:rsidRPr="00C30F18" w:rsidRDefault="0009147F">
      <w:pPr>
        <w:pStyle w:val="Legenda"/>
        <w:rPr>
          <w:rStyle w:val="TtulodoLivro"/>
          <w:b w:val="0"/>
          <w:bCs w:val="0"/>
          <w:i w:val="0"/>
          <w:iCs w:val="0"/>
          <w:spacing w:val="0"/>
          <w:rPrChange w:id="2091" w:author="Adam" w:date="2016-11-29T10:29:00Z">
            <w:rPr>
              <w:rFonts w:ascii="Arial" w:hAnsi="Arial" w:cs="Arial"/>
              <w:sz w:val="20"/>
              <w:szCs w:val="20"/>
            </w:rPr>
          </w:rPrChange>
        </w:rPr>
        <w:pPrChange w:id="2092" w:author="Adam" w:date="2016-11-29T12:31:00Z">
          <w:pPr>
            <w:pStyle w:val="SemEspaamento"/>
            <w:jc w:val="center"/>
          </w:pPr>
        </w:pPrChange>
      </w:pPr>
      <w:r w:rsidRPr="00C30F18">
        <w:rPr>
          <w:rStyle w:val="TtulodoLivro"/>
          <w:b w:val="0"/>
          <w:bCs w:val="0"/>
          <w:i w:val="0"/>
          <w:iCs w:val="0"/>
          <w:spacing w:val="0"/>
          <w:rPrChange w:id="2093" w:author="Adam" w:date="2016-11-29T10:29:00Z">
            <w:rPr/>
          </w:rPrChange>
        </w:rPr>
        <w:t>(fonte: ?)</w:t>
      </w:r>
    </w:p>
    <w:p w:rsidR="0009147F" w:rsidRDefault="0009147F" w:rsidP="00850657">
      <w:pPr>
        <w:jc w:val="both"/>
      </w:pPr>
    </w:p>
    <w:p w:rsidR="007F3512" w:rsidRDefault="00EC6740" w:rsidP="007F3512">
      <w:pPr>
        <w:keepNext/>
        <w:jc w:val="both"/>
        <w:rPr>
          <w:ins w:id="2094" w:author="Adam" w:date="2016-11-29T10:35:00Z"/>
        </w:rPr>
      </w:pPr>
      <w:r>
        <w:rPr>
          <w:noProof/>
          <w:lang w:eastAsia="pt-BR"/>
        </w:rPr>
        <w:lastRenderedPageBreak/>
        <w:drawing>
          <wp:inline distT="0" distB="0" distL="0" distR="0" wp14:anchorId="2EBB716E" wp14:editId="67FB5815">
            <wp:extent cx="5327650" cy="2910205"/>
            <wp:effectExtent l="0" t="0" r="6350" b="4445"/>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7650" cy="2910205"/>
                    </a:xfrm>
                    <a:prstGeom prst="rect">
                      <a:avLst/>
                    </a:prstGeom>
                    <a:noFill/>
                    <a:ln>
                      <a:noFill/>
                    </a:ln>
                  </pic:spPr>
                </pic:pic>
              </a:graphicData>
            </a:graphic>
          </wp:inline>
        </w:drawing>
      </w:r>
    </w:p>
    <w:p w:rsidR="0009147F" w:rsidRPr="007F3512" w:rsidDel="00031773" w:rsidRDefault="007F3512">
      <w:pPr>
        <w:pStyle w:val="Legenda"/>
        <w:rPr>
          <w:del w:id="2095" w:author="Adam" w:date="2016-11-29T10:05:00Z"/>
          <w:rStyle w:val="TtulodoLivro"/>
          <w:b w:val="0"/>
          <w:bCs w:val="0"/>
          <w:i w:val="0"/>
          <w:iCs w:val="0"/>
          <w:spacing w:val="0"/>
          <w:rPrChange w:id="2096" w:author="Adam" w:date="2016-11-29T10:36:00Z">
            <w:rPr>
              <w:del w:id="2097" w:author="Adam" w:date="2016-11-29T10:05:00Z"/>
            </w:rPr>
          </w:rPrChange>
        </w:rPr>
        <w:pPrChange w:id="2098" w:author="Adam" w:date="2016-11-29T12:31:00Z">
          <w:pPr>
            <w:jc w:val="both"/>
          </w:pPr>
        </w:pPrChange>
      </w:pPr>
      <w:bookmarkStart w:id="2099" w:name="_Toc468179868"/>
      <w:ins w:id="2100" w:author="Adam" w:date="2016-11-29T10:35:00Z">
        <w:r w:rsidRPr="007F3512">
          <w:rPr>
            <w:rStyle w:val="TtulodoLivro"/>
            <w:b w:val="0"/>
            <w:bCs w:val="0"/>
            <w:i w:val="0"/>
            <w:iCs w:val="0"/>
            <w:spacing w:val="0"/>
            <w:rPrChange w:id="2101" w:author="Adam" w:date="2016-11-29T10:36:00Z">
              <w:rPr/>
            </w:rPrChange>
          </w:rPr>
          <w:t xml:space="preserve">Figura </w:t>
        </w:r>
        <w:r w:rsidRPr="007F3512">
          <w:rPr>
            <w:rStyle w:val="TtulodoLivro"/>
            <w:b w:val="0"/>
            <w:bCs w:val="0"/>
            <w:i w:val="0"/>
            <w:iCs w:val="0"/>
            <w:spacing w:val="0"/>
            <w:rPrChange w:id="2102" w:author="Adam" w:date="2016-11-29T10:36:00Z">
              <w:rPr/>
            </w:rPrChange>
          </w:rPr>
          <w:fldChar w:fldCharType="begin"/>
        </w:r>
        <w:r w:rsidRPr="007F3512">
          <w:rPr>
            <w:rStyle w:val="TtulodoLivro"/>
            <w:b w:val="0"/>
            <w:bCs w:val="0"/>
            <w:i w:val="0"/>
            <w:iCs w:val="0"/>
            <w:spacing w:val="0"/>
            <w:rPrChange w:id="2103" w:author="Adam" w:date="2016-11-29T10:36:00Z">
              <w:rPr/>
            </w:rPrChange>
          </w:rPr>
          <w:instrText xml:space="preserve"> SEQ Figura \* ARABIC </w:instrText>
        </w:r>
      </w:ins>
      <w:r w:rsidRPr="007F3512">
        <w:rPr>
          <w:rStyle w:val="TtulodoLivro"/>
          <w:b w:val="0"/>
          <w:bCs w:val="0"/>
          <w:i w:val="0"/>
          <w:iCs w:val="0"/>
          <w:spacing w:val="0"/>
          <w:rPrChange w:id="2104" w:author="Adam" w:date="2016-11-29T10:36:00Z">
            <w:rPr/>
          </w:rPrChange>
        </w:rPr>
        <w:fldChar w:fldCharType="separate"/>
      </w:r>
      <w:ins w:id="2105" w:author="Adam" w:date="2016-11-29T13:06:00Z">
        <w:r w:rsidR="00AC29C2">
          <w:rPr>
            <w:rStyle w:val="TtulodoLivro"/>
            <w:b w:val="0"/>
            <w:bCs w:val="0"/>
            <w:i w:val="0"/>
            <w:iCs w:val="0"/>
            <w:noProof/>
            <w:spacing w:val="0"/>
          </w:rPr>
          <w:t>18</w:t>
        </w:r>
      </w:ins>
      <w:ins w:id="2106" w:author="Adam" w:date="2016-11-29T10:35:00Z">
        <w:r w:rsidRPr="007F3512">
          <w:rPr>
            <w:rStyle w:val="TtulodoLivro"/>
            <w:b w:val="0"/>
            <w:bCs w:val="0"/>
            <w:i w:val="0"/>
            <w:iCs w:val="0"/>
            <w:spacing w:val="0"/>
            <w:rPrChange w:id="2107" w:author="Adam" w:date="2016-11-29T10:36:00Z">
              <w:rPr/>
            </w:rPrChange>
          </w:rPr>
          <w:fldChar w:fldCharType="end"/>
        </w:r>
        <w:proofErr w:type="spellStart"/>
        <w:r w:rsidRPr="007F3512">
          <w:rPr>
            <w:rStyle w:val="TtulodoLivro"/>
            <w:b w:val="0"/>
            <w:bCs w:val="0"/>
            <w:i w:val="0"/>
            <w:iCs w:val="0"/>
            <w:spacing w:val="0"/>
            <w:rPrChange w:id="2108" w:author="Adam" w:date="2016-11-29T10:36:00Z">
              <w:rPr/>
            </w:rPrChange>
          </w:rPr>
          <w:t xml:space="preserve"> - Dados da Placa do Motor Polulu</w:t>
        </w:r>
      </w:ins>
      <w:bookmarkEnd w:id="2099"/>
      <w:proofErr w:type="spellEnd"/>
    </w:p>
    <w:p w:rsidR="0009147F" w:rsidRPr="007F3512" w:rsidDel="00031773" w:rsidRDefault="0009147F">
      <w:pPr>
        <w:pStyle w:val="Legenda"/>
        <w:rPr>
          <w:del w:id="2109" w:author="Adam" w:date="2016-11-29T10:05:00Z"/>
          <w:rStyle w:val="TtulodoLivro"/>
          <w:b w:val="0"/>
          <w:bCs w:val="0"/>
          <w:i w:val="0"/>
          <w:iCs w:val="0"/>
          <w:spacing w:val="0"/>
          <w:rPrChange w:id="2110" w:author="Adam" w:date="2016-11-29T10:36:00Z">
            <w:rPr>
              <w:del w:id="2111" w:author="Adam" w:date="2016-11-29T10:05:00Z"/>
            </w:rPr>
          </w:rPrChange>
        </w:rPr>
        <w:pPrChange w:id="2112" w:author="Adam" w:date="2016-11-29T12:31:00Z">
          <w:pPr>
            <w:pStyle w:val="SemEspaamento"/>
            <w:jc w:val="center"/>
          </w:pPr>
        </w:pPrChange>
      </w:pPr>
      <w:del w:id="2113" w:author="Adam" w:date="2016-11-29T10:05:00Z">
        <w:r w:rsidRPr="007F3512" w:rsidDel="00031773">
          <w:rPr>
            <w:rStyle w:val="TtulodoLivro"/>
            <w:b w:val="0"/>
            <w:bCs w:val="0"/>
            <w:i w:val="0"/>
            <w:iCs w:val="0"/>
            <w:spacing w:val="0"/>
            <w:rPrChange w:id="2114" w:author="Adam" w:date="2016-11-29T10:36:00Z">
              <w:rPr/>
            </w:rPrChange>
          </w:rPr>
          <w:delText>Figura 18–</w:delText>
        </w:r>
      </w:del>
      <w:del w:id="2115" w:author="Adam" w:date="2016-11-29T10:35:00Z">
        <w:r w:rsidRPr="007F3512" w:rsidDel="007F3512">
          <w:rPr>
            <w:rStyle w:val="TtulodoLivro"/>
            <w:b w:val="0"/>
            <w:bCs w:val="0"/>
            <w:i w:val="0"/>
            <w:iCs w:val="0"/>
            <w:spacing w:val="0"/>
            <w:rPrChange w:id="2116" w:author="Adam" w:date="2016-11-29T10:36:00Z">
              <w:rPr/>
            </w:rPrChange>
          </w:rPr>
          <w:delText>Dados da Placa do Motor Polulu</w:delText>
        </w:r>
      </w:del>
    </w:p>
    <w:p w:rsidR="0009147F" w:rsidRPr="007F3512" w:rsidRDefault="0009147F">
      <w:pPr>
        <w:pStyle w:val="Legenda"/>
        <w:rPr>
          <w:rStyle w:val="TtulodoLivro"/>
          <w:b w:val="0"/>
          <w:bCs w:val="0"/>
          <w:i w:val="0"/>
          <w:iCs w:val="0"/>
          <w:spacing w:val="0"/>
          <w:rPrChange w:id="2117" w:author="Adam" w:date="2016-11-29T10:36:00Z">
            <w:rPr/>
          </w:rPrChange>
        </w:rPr>
        <w:pPrChange w:id="2118" w:author="Adam" w:date="2016-11-29T12:31:00Z">
          <w:pPr>
            <w:pStyle w:val="SemEspaamento"/>
            <w:jc w:val="center"/>
          </w:pPr>
        </w:pPrChange>
      </w:pPr>
      <w:r w:rsidRPr="007F3512">
        <w:rPr>
          <w:rStyle w:val="TtulodoLivro"/>
          <w:b w:val="0"/>
          <w:bCs w:val="0"/>
          <w:i w:val="0"/>
          <w:iCs w:val="0"/>
          <w:spacing w:val="0"/>
          <w:rPrChange w:id="2119" w:author="Adam" w:date="2016-11-29T10:36:00Z">
            <w:rPr/>
          </w:rPrChange>
        </w:rPr>
        <w:t>(fonte: ?)</w:t>
      </w:r>
    </w:p>
    <w:p w:rsidR="0009147F" w:rsidRDefault="0009147F" w:rsidP="00850657">
      <w:pPr>
        <w:jc w:val="both"/>
      </w:pPr>
    </w:p>
    <w:p w:rsidR="00D11E91" w:rsidRPr="00D11E91" w:rsidRDefault="00D11E91" w:rsidP="00D11E91">
      <w:pPr>
        <w:jc w:val="both"/>
        <w:rPr>
          <w:ins w:id="2120" w:author="Adam" w:date="2016-11-29T12:19:00Z"/>
          <w:rFonts w:ascii="Arial" w:eastAsia="Times New Roman" w:hAnsi="Arial" w:cs="Arial"/>
          <w:sz w:val="24"/>
          <w:szCs w:val="24"/>
          <w:lang w:eastAsia="pt-BR"/>
          <w:rPrChange w:id="2121" w:author="Adam" w:date="2016-11-29T12:19:00Z">
            <w:rPr>
              <w:ins w:id="2122" w:author="Adam" w:date="2016-11-29T12:19:00Z"/>
            </w:rPr>
          </w:rPrChange>
        </w:rPr>
      </w:pPr>
      <w:ins w:id="2123" w:author="Adam" w:date="2016-11-29T12:19:00Z">
        <w:r w:rsidRPr="00D11E91">
          <w:rPr>
            <w:rFonts w:ascii="Arial" w:eastAsia="Times New Roman" w:hAnsi="Arial" w:cs="Arial"/>
            <w:sz w:val="24"/>
            <w:szCs w:val="24"/>
            <w:lang w:eastAsia="pt-BR"/>
            <w:rPrChange w:id="2124" w:author="Adam" w:date="2016-11-29T12:19:00Z">
              <w:rPr/>
            </w:rPrChange>
          </w:rPr>
          <w:t xml:space="preserve">Para deslocar a porta na direção vertical, a força necessária deve ser maior do que a força de atrito. </w:t>
        </w:r>
      </w:ins>
    </w:p>
    <w:p w:rsidR="00D11E91" w:rsidRPr="00D11E91" w:rsidRDefault="00D11E91" w:rsidP="00D11E91">
      <w:pPr>
        <w:jc w:val="both"/>
        <w:rPr>
          <w:ins w:id="2125" w:author="Adam" w:date="2016-11-29T12:19:00Z"/>
          <w:rFonts w:ascii="Arial" w:eastAsia="Times New Roman" w:hAnsi="Arial" w:cs="Arial"/>
          <w:sz w:val="24"/>
          <w:szCs w:val="24"/>
          <w:lang w:eastAsia="pt-BR"/>
          <w:rPrChange w:id="2126" w:author="Adam" w:date="2016-11-29T12:19:00Z">
            <w:rPr>
              <w:ins w:id="2127" w:author="Adam" w:date="2016-11-29T12:19:00Z"/>
            </w:rPr>
          </w:rPrChange>
        </w:rPr>
      </w:pPr>
      <w:ins w:id="2128" w:author="Adam" w:date="2016-11-29T12:19:00Z">
        <w:r w:rsidRPr="00D11E91">
          <w:rPr>
            <w:rFonts w:ascii="Arial" w:eastAsia="Times New Roman" w:hAnsi="Arial" w:cs="Arial"/>
            <w:sz w:val="24"/>
            <w:szCs w:val="24"/>
            <w:lang w:eastAsia="pt-BR"/>
            <w:rPrChange w:id="2129" w:author="Adam" w:date="2016-11-29T12:19:00Z">
              <w:rPr/>
            </w:rPrChange>
          </w:rPr>
          <w:t>Há dois valores distintos para esta força. Um é o valor quando a porta ainda não venceu a inércia, que seria a força de atrito estático, e outro valor é quando a porta já está em movimento, que é a força de atrito dinâmico.</w:t>
        </w:r>
      </w:ins>
    </w:p>
    <w:p w:rsidR="00D11E91" w:rsidRPr="00366202" w:rsidRDefault="00D11E91" w:rsidP="00D11E91">
      <w:pPr>
        <w:jc w:val="both"/>
        <w:rPr>
          <w:ins w:id="2130" w:author="Adam" w:date="2016-11-29T12:19:00Z"/>
          <w:rFonts w:ascii="Arial" w:eastAsia="Times New Roman" w:hAnsi="Arial" w:cs="Arial"/>
          <w:sz w:val="24"/>
          <w:szCs w:val="24"/>
          <w:lang w:eastAsia="pt-BR"/>
          <w:rPrChange w:id="2131" w:author="Adam" w:date="2016-11-29T12:20:00Z">
            <w:rPr>
              <w:ins w:id="2132" w:author="Adam" w:date="2016-11-29T12:19:00Z"/>
            </w:rPr>
          </w:rPrChange>
        </w:rPr>
      </w:pPr>
      <w:ins w:id="2133" w:author="Adam" w:date="2016-11-29T12:19:00Z">
        <w:r w:rsidRPr="00366202">
          <w:rPr>
            <w:rFonts w:ascii="Arial" w:eastAsia="Times New Roman" w:hAnsi="Arial" w:cs="Arial"/>
            <w:sz w:val="24"/>
            <w:szCs w:val="24"/>
            <w:lang w:eastAsia="pt-BR"/>
            <w:rPrChange w:id="2134" w:author="Adam" w:date="2016-11-29T12:20:00Z">
              <w:rPr/>
            </w:rPrChange>
          </w:rPr>
          <w:t xml:space="preserve">Consultando </w:t>
        </w:r>
        <w:r w:rsidRPr="00366202">
          <w:rPr>
            <w:rFonts w:ascii="Arial" w:eastAsia="Times New Roman" w:hAnsi="Arial" w:cs="Arial"/>
            <w:sz w:val="24"/>
            <w:szCs w:val="24"/>
            <w:highlight w:val="yellow"/>
            <w:lang w:eastAsia="pt-BR"/>
            <w:rPrChange w:id="2135" w:author="Adam" w:date="2016-11-29T12:21:00Z">
              <w:rPr/>
            </w:rPrChange>
          </w:rPr>
          <w:t>tabelas</w:t>
        </w:r>
        <w:r w:rsidRPr="00366202">
          <w:rPr>
            <w:rFonts w:ascii="Arial" w:eastAsia="Times New Roman" w:hAnsi="Arial" w:cs="Arial"/>
            <w:sz w:val="24"/>
            <w:szCs w:val="24"/>
            <w:lang w:eastAsia="pt-BR"/>
            <w:rPrChange w:id="2136" w:author="Adam" w:date="2016-11-29T12:20:00Z">
              <w:rPr/>
            </w:rPrChange>
          </w:rPr>
          <w:t xml:space="preserve"> obtemos alguns valores de coeficientes de atritos dinâmicos (</w:t>
        </w:r>
        <w:r w:rsidRPr="00366202">
          <w:rPr>
            <w:rFonts w:ascii="Arial" w:eastAsia="Times New Roman" w:hAnsi="Arial" w:cs="Arial"/>
            <w:sz w:val="24"/>
            <w:szCs w:val="24"/>
            <w:lang w:eastAsia="pt-BR"/>
            <w:rPrChange w:id="2137" w:author="Adam" w:date="2016-11-29T12:20:00Z">
              <w:rPr/>
            </w:rPrChange>
          </w:rPr>
          <w:fldChar w:fldCharType="begin"/>
        </w:r>
        <w:r w:rsidRPr="00366202">
          <w:rPr>
            <w:rFonts w:ascii="Arial" w:eastAsia="Times New Roman" w:hAnsi="Arial" w:cs="Arial"/>
            <w:sz w:val="24"/>
            <w:szCs w:val="24"/>
            <w:lang w:eastAsia="pt-BR"/>
            <w:rPrChange w:id="2138" w:author="Adam" w:date="2016-11-29T12:20:00Z">
              <w:rPr/>
            </w:rPrChange>
          </w:rPr>
          <w:instrText xml:space="preserve"> HYPERLINK "http://www.webcalc.com.br/ciencias/coef_atrito.html" </w:instrText>
        </w:r>
        <w:r w:rsidRPr="00366202">
          <w:rPr>
            <w:rFonts w:ascii="Arial" w:eastAsia="Times New Roman" w:hAnsi="Arial" w:cs="Arial"/>
            <w:sz w:val="24"/>
            <w:szCs w:val="24"/>
            <w:lang w:eastAsia="pt-BR"/>
            <w:rPrChange w:id="2139" w:author="Adam" w:date="2016-11-29T12:20:00Z">
              <w:rPr>
                <w:rStyle w:val="Hyperlink"/>
              </w:rPr>
            </w:rPrChange>
          </w:rPr>
          <w:fldChar w:fldCharType="separate"/>
        </w:r>
        <w:r w:rsidRPr="00366202">
          <w:rPr>
            <w:rFonts w:ascii="Arial" w:eastAsia="Times New Roman" w:hAnsi="Arial" w:cs="Arial"/>
            <w:sz w:val="24"/>
            <w:szCs w:val="24"/>
            <w:lang w:eastAsia="pt-BR"/>
            <w:rPrChange w:id="2140" w:author="Adam" w:date="2016-11-29T12:20:00Z">
              <w:rPr>
                <w:rStyle w:val="Hyperlink"/>
              </w:rPr>
            </w:rPrChange>
          </w:rPr>
          <w:t>link</w:t>
        </w:r>
        <w:r w:rsidRPr="00366202">
          <w:rPr>
            <w:rFonts w:ascii="Arial" w:eastAsia="Times New Roman" w:hAnsi="Arial" w:cs="Arial"/>
            <w:sz w:val="24"/>
            <w:szCs w:val="24"/>
            <w:lang w:eastAsia="pt-BR"/>
            <w:rPrChange w:id="2141" w:author="Adam" w:date="2016-11-29T12:20:00Z">
              <w:rPr>
                <w:rStyle w:val="Hyperlink"/>
              </w:rPr>
            </w:rPrChange>
          </w:rPr>
          <w:fldChar w:fldCharType="end"/>
        </w:r>
        <w:r w:rsidRPr="00366202">
          <w:rPr>
            <w:rFonts w:ascii="Arial" w:eastAsia="Times New Roman" w:hAnsi="Arial" w:cs="Arial"/>
            <w:sz w:val="24"/>
            <w:szCs w:val="24"/>
            <w:lang w:eastAsia="pt-BR"/>
            <w:rPrChange w:id="2142" w:author="Adam" w:date="2016-11-29T12:20:00Z">
              <w:rPr/>
            </w:rPrChange>
          </w:rPr>
          <w:t>). No caso em estudo trata-se de atrito madeira e aço, não lubrificados, cujo valor é de 0,40. O atrito estático é ce</w:t>
        </w:r>
        <w:r w:rsidR="00366202" w:rsidRPr="00366202">
          <w:rPr>
            <w:rFonts w:ascii="Arial" w:eastAsia="Times New Roman" w:hAnsi="Arial" w:cs="Arial"/>
            <w:sz w:val="24"/>
            <w:szCs w:val="24"/>
            <w:lang w:eastAsia="pt-BR"/>
          </w:rPr>
          <w:t>rca de 0,54. A massa da porta de cada porta</w:t>
        </w:r>
        <w:r w:rsidRPr="00366202">
          <w:rPr>
            <w:rFonts w:ascii="Arial" w:eastAsia="Times New Roman" w:hAnsi="Arial" w:cs="Arial"/>
            <w:sz w:val="24"/>
            <w:szCs w:val="24"/>
            <w:lang w:eastAsia="pt-BR"/>
            <w:rPrChange w:id="2143" w:author="Adam" w:date="2016-11-29T12:20:00Z">
              <w:rPr/>
            </w:rPrChange>
          </w:rPr>
          <w:t xml:space="preserve"> é de 1,592 kg </w:t>
        </w:r>
        <w:r w:rsidR="00366202" w:rsidRPr="00366202">
          <w:rPr>
            <w:rFonts w:ascii="Arial" w:eastAsia="Times New Roman" w:hAnsi="Arial" w:cs="Arial"/>
            <w:sz w:val="24"/>
            <w:szCs w:val="24"/>
            <w:lang w:eastAsia="pt-BR"/>
          </w:rPr>
          <w:t>já somados</w:t>
        </w:r>
        <w:r w:rsidRPr="00366202">
          <w:rPr>
            <w:rFonts w:ascii="Arial" w:eastAsia="Times New Roman" w:hAnsi="Arial" w:cs="Arial"/>
            <w:sz w:val="24"/>
            <w:szCs w:val="24"/>
            <w:lang w:eastAsia="pt-BR"/>
            <w:rPrChange w:id="2144" w:author="Adam" w:date="2016-11-29T12:20:00Z">
              <w:rPr/>
            </w:rPrChange>
          </w:rPr>
          <w:t xml:space="preserve"> os suportes e </w:t>
        </w:r>
        <w:r w:rsidR="00366202" w:rsidRPr="00366202">
          <w:rPr>
            <w:rFonts w:ascii="Arial" w:eastAsia="Times New Roman" w:hAnsi="Arial" w:cs="Arial"/>
            <w:sz w:val="24"/>
            <w:szCs w:val="24"/>
            <w:lang w:eastAsia="pt-BR"/>
          </w:rPr>
          <w:t xml:space="preserve">as </w:t>
        </w:r>
        <w:r w:rsidRPr="00366202">
          <w:rPr>
            <w:rFonts w:ascii="Arial" w:eastAsia="Times New Roman" w:hAnsi="Arial" w:cs="Arial"/>
            <w:sz w:val="24"/>
            <w:szCs w:val="24"/>
            <w:lang w:eastAsia="pt-BR"/>
            <w:rPrChange w:id="2145" w:author="Adam" w:date="2016-11-29T12:20:00Z">
              <w:rPr/>
            </w:rPrChange>
          </w:rPr>
          <w:t>roldanas.</w:t>
        </w:r>
      </w:ins>
    </w:p>
    <w:p w:rsidR="0009147F" w:rsidRPr="00366202" w:rsidDel="00D11E91" w:rsidRDefault="0009147F" w:rsidP="00850657">
      <w:pPr>
        <w:spacing w:line="360" w:lineRule="auto"/>
        <w:ind w:firstLine="708"/>
        <w:jc w:val="both"/>
        <w:rPr>
          <w:del w:id="2146" w:author="Adam" w:date="2016-11-29T12:19:00Z"/>
          <w:rFonts w:ascii="Arial" w:hAnsi="Arial" w:cs="Arial"/>
          <w:sz w:val="24"/>
          <w:szCs w:val="24"/>
          <w:rPrChange w:id="2147" w:author="Adam" w:date="2016-11-29T12:20:00Z">
            <w:rPr>
              <w:del w:id="2148" w:author="Adam" w:date="2016-11-29T12:19:00Z"/>
              <w:rFonts w:ascii="Arial" w:hAnsi="Arial" w:cs="Arial"/>
            </w:rPr>
          </w:rPrChange>
        </w:rPr>
      </w:pPr>
      <w:del w:id="2149" w:author="Adam" w:date="2016-11-29T12:19:00Z">
        <w:r w:rsidRPr="00366202" w:rsidDel="00D11E91">
          <w:rPr>
            <w:rFonts w:ascii="Arial" w:hAnsi="Arial" w:cs="Arial"/>
            <w:sz w:val="24"/>
            <w:szCs w:val="24"/>
            <w:rPrChange w:id="2150" w:author="Adam" w:date="2016-11-29T12:20:00Z">
              <w:rPr>
                <w:rFonts w:ascii="Arial" w:hAnsi="Arial" w:cs="Arial"/>
              </w:rPr>
            </w:rPrChange>
          </w:rPr>
          <w:delText xml:space="preserve">Para deslocar a porta na direção vertical, a força necessária deve ser maior do que a força de atrito. </w:delText>
        </w:r>
      </w:del>
    </w:p>
    <w:p w:rsidR="0009147F" w:rsidRPr="00366202" w:rsidDel="00D11E91" w:rsidRDefault="0009147F" w:rsidP="00850657">
      <w:pPr>
        <w:spacing w:line="360" w:lineRule="auto"/>
        <w:ind w:firstLine="708"/>
        <w:jc w:val="both"/>
        <w:rPr>
          <w:del w:id="2151" w:author="Adam" w:date="2016-11-29T12:19:00Z"/>
          <w:rFonts w:ascii="Arial" w:hAnsi="Arial" w:cs="Arial"/>
          <w:sz w:val="24"/>
          <w:szCs w:val="24"/>
          <w:rPrChange w:id="2152" w:author="Adam" w:date="2016-11-29T12:20:00Z">
            <w:rPr>
              <w:del w:id="2153" w:author="Adam" w:date="2016-11-29T12:19:00Z"/>
              <w:rFonts w:ascii="Arial" w:hAnsi="Arial" w:cs="Arial"/>
            </w:rPr>
          </w:rPrChange>
        </w:rPr>
      </w:pPr>
      <w:del w:id="2154" w:author="Adam" w:date="2016-11-29T12:19:00Z">
        <w:r w:rsidRPr="00366202" w:rsidDel="00D11E91">
          <w:rPr>
            <w:rFonts w:ascii="Arial" w:hAnsi="Arial" w:cs="Arial"/>
            <w:sz w:val="24"/>
            <w:szCs w:val="24"/>
            <w:rPrChange w:id="2155" w:author="Adam" w:date="2016-11-29T12:20:00Z">
              <w:rPr>
                <w:rFonts w:ascii="Arial" w:hAnsi="Arial" w:cs="Arial"/>
              </w:rPr>
            </w:rPrChange>
          </w:rPr>
          <w:delText>Há dois valores distintos para esta força. Um é o valor quando a porta ainda não venceu a inércia, que seria a força de atrito estático, e outro valor é quando a porta já está em movimento, que é a força de atrito dinâmico.</w:delText>
        </w:r>
      </w:del>
    </w:p>
    <w:p w:rsidR="0009147F" w:rsidRPr="00366202" w:rsidDel="00D11E91" w:rsidRDefault="0009147F" w:rsidP="00850657">
      <w:pPr>
        <w:spacing w:line="360" w:lineRule="auto"/>
        <w:ind w:firstLine="708"/>
        <w:jc w:val="both"/>
        <w:rPr>
          <w:del w:id="2156" w:author="Adam" w:date="2016-11-29T12:19:00Z"/>
          <w:rFonts w:ascii="Arial" w:hAnsi="Arial" w:cs="Arial"/>
          <w:sz w:val="24"/>
          <w:szCs w:val="24"/>
          <w:rPrChange w:id="2157" w:author="Adam" w:date="2016-11-29T12:20:00Z">
            <w:rPr>
              <w:del w:id="2158" w:author="Adam" w:date="2016-11-29T12:19:00Z"/>
              <w:rFonts w:ascii="Arial" w:hAnsi="Arial" w:cs="Arial"/>
            </w:rPr>
          </w:rPrChange>
        </w:rPr>
      </w:pPr>
      <w:del w:id="2159" w:author="Adam" w:date="2016-11-29T12:19:00Z">
        <w:r w:rsidRPr="00366202" w:rsidDel="00D11E91">
          <w:rPr>
            <w:rFonts w:ascii="Arial" w:hAnsi="Arial" w:cs="Arial"/>
            <w:sz w:val="24"/>
            <w:szCs w:val="24"/>
            <w:rPrChange w:id="2160" w:author="Adam" w:date="2016-11-29T12:20:00Z">
              <w:rPr>
                <w:rFonts w:ascii="Arial" w:hAnsi="Arial" w:cs="Arial"/>
              </w:rPr>
            </w:rPrChange>
          </w:rPr>
          <w:delText>Consultando tabelas obtiveram-se alguns valores de coeficientes de atritos dinâmicos (</w:delText>
        </w:r>
        <w:r w:rsidR="0015699D" w:rsidRPr="00366202" w:rsidDel="00D11E91">
          <w:rPr>
            <w:rFonts w:ascii="Arial" w:hAnsi="Arial" w:cs="Arial"/>
            <w:sz w:val="24"/>
            <w:szCs w:val="24"/>
            <w:rPrChange w:id="2161" w:author="Adam" w:date="2016-11-29T12:20:00Z">
              <w:rPr/>
            </w:rPrChange>
          </w:rPr>
          <w:fldChar w:fldCharType="begin"/>
        </w:r>
        <w:r w:rsidR="0015699D" w:rsidRPr="00366202" w:rsidDel="00D11E91">
          <w:rPr>
            <w:rFonts w:ascii="Arial" w:hAnsi="Arial" w:cs="Arial"/>
            <w:sz w:val="24"/>
            <w:szCs w:val="24"/>
            <w:rPrChange w:id="2162" w:author="Adam" w:date="2016-11-29T12:20:00Z">
              <w:rPr/>
            </w:rPrChange>
          </w:rPr>
          <w:delInstrText xml:space="preserve"> HYPERLINK "http://www.webcalc.com.br/ciencias/coef_atrito.html" </w:delInstrText>
        </w:r>
        <w:r w:rsidR="0015699D" w:rsidRPr="00366202" w:rsidDel="00D11E91">
          <w:rPr>
            <w:rFonts w:ascii="Arial" w:hAnsi="Arial" w:cs="Arial"/>
            <w:sz w:val="24"/>
            <w:szCs w:val="24"/>
            <w:rPrChange w:id="2163" w:author="Adam" w:date="2016-11-29T12:20:00Z">
              <w:rPr>
                <w:rStyle w:val="Hyperlink"/>
                <w:rFonts w:ascii="Arial" w:hAnsi="Arial" w:cs="Arial"/>
              </w:rPr>
            </w:rPrChange>
          </w:rPr>
          <w:fldChar w:fldCharType="separate"/>
        </w:r>
        <w:r w:rsidRPr="00366202" w:rsidDel="00D11E91">
          <w:rPr>
            <w:rStyle w:val="Hyperlink"/>
            <w:rFonts w:ascii="Arial" w:hAnsi="Arial" w:cs="Arial"/>
            <w:sz w:val="24"/>
            <w:szCs w:val="24"/>
            <w:rPrChange w:id="2164" w:author="Adam" w:date="2016-11-29T12:20:00Z">
              <w:rPr>
                <w:rStyle w:val="Hyperlink"/>
                <w:rFonts w:ascii="Arial" w:hAnsi="Arial" w:cs="Arial"/>
              </w:rPr>
            </w:rPrChange>
          </w:rPr>
          <w:delText>link</w:delText>
        </w:r>
        <w:r w:rsidR="0015699D" w:rsidRPr="00366202" w:rsidDel="00D11E91">
          <w:rPr>
            <w:rStyle w:val="Hyperlink"/>
            <w:rFonts w:ascii="Arial" w:hAnsi="Arial" w:cs="Arial"/>
            <w:sz w:val="24"/>
            <w:szCs w:val="24"/>
            <w:rPrChange w:id="2165" w:author="Adam" w:date="2016-11-29T12:20:00Z">
              <w:rPr>
                <w:rStyle w:val="Hyperlink"/>
                <w:rFonts w:ascii="Arial" w:hAnsi="Arial" w:cs="Arial"/>
              </w:rPr>
            </w:rPrChange>
          </w:rPr>
          <w:fldChar w:fldCharType="end"/>
        </w:r>
        <w:smartTag w:uri="urn:schemas-microsoft-com:office:smarttags" w:element="metricconverter">
          <w:smartTagPr>
            <w:attr w:name="ProductID" w:val="1,592 kg"/>
          </w:smartTagPr>
          <w:r w:rsidRPr="00366202" w:rsidDel="00D11E91">
            <w:rPr>
              <w:rFonts w:ascii="Arial" w:hAnsi="Arial" w:cs="Arial"/>
              <w:sz w:val="24"/>
              <w:szCs w:val="24"/>
              <w:rPrChange w:id="2166" w:author="Adam" w:date="2016-11-29T12:20:00Z">
                <w:rPr>
                  <w:rFonts w:ascii="Arial" w:hAnsi="Arial" w:cs="Arial"/>
                </w:rPr>
              </w:rPrChange>
            </w:rPr>
            <w:delText>). No caso em estudo trata-se de atrito madeira e aço, não lubrificados, cujo valor é de 0,40. O atrito estático é cerca de 0,54. A massa da porta da esquerda é de 1,592 kg contando os suportes e roldanas.</w:delText>
          </w:r>
        </w:smartTag>
      </w:del>
    </w:p>
    <w:p w:rsidR="00366202" w:rsidRPr="00366202" w:rsidRDefault="00AC29C2" w:rsidP="00366202">
      <w:pPr>
        <w:jc w:val="both"/>
        <w:rPr>
          <w:ins w:id="2167" w:author="Adam" w:date="2016-11-29T12:20:00Z"/>
          <w:rFonts w:ascii="Arial" w:eastAsiaTheme="minorEastAsia" w:hAnsi="Arial" w:cs="Arial"/>
          <w:sz w:val="24"/>
          <w:szCs w:val="24"/>
          <w:rPrChange w:id="2168" w:author="Adam" w:date="2016-11-29T12:20:00Z">
            <w:rPr>
              <w:ins w:id="2169" w:author="Adam" w:date="2016-11-29T12:20:00Z"/>
              <w:rFonts w:eastAsiaTheme="minorEastAsia"/>
            </w:rPr>
          </w:rPrChange>
        </w:rPr>
      </w:pPr>
      <m:oMathPara>
        <m:oMath>
          <m:sSub>
            <m:sSubPr>
              <m:ctrlPr>
                <w:ins w:id="2170" w:author="Adam" w:date="2016-11-29T12:20:00Z">
                  <w:rPr>
                    <w:rFonts w:ascii="Cambria Math" w:hAnsi="Cambria Math" w:cs="Arial"/>
                    <w:i/>
                    <w:sz w:val="24"/>
                    <w:szCs w:val="24"/>
                  </w:rPr>
                </w:ins>
              </m:ctrlPr>
            </m:sSubPr>
            <m:e>
              <m:r>
                <w:ins w:id="2171" w:author="Adam" w:date="2016-11-29T12:20:00Z">
                  <w:rPr>
                    <w:rFonts w:ascii="Cambria Math" w:hAnsi="Cambria Math" w:cs="Arial"/>
                    <w:sz w:val="24"/>
                    <w:szCs w:val="24"/>
                    <w:rPrChange w:id="2172" w:author="Adam" w:date="2016-11-29T12:20:00Z">
                      <w:rPr>
                        <w:rFonts w:ascii="Cambria Math" w:hAnsi="Cambria Math" w:cs="Arial"/>
                      </w:rPr>
                    </w:rPrChange>
                  </w:rPr>
                  <m:t>F</m:t>
                </w:ins>
              </m:r>
            </m:e>
            <m:sub>
              <m:sSub>
                <m:sSubPr>
                  <m:ctrlPr>
                    <w:ins w:id="2173" w:author="Adam" w:date="2016-11-29T12:20:00Z">
                      <w:rPr>
                        <w:rFonts w:ascii="Cambria Math" w:hAnsi="Cambria Math" w:cs="Arial"/>
                        <w:i/>
                        <w:sz w:val="24"/>
                        <w:szCs w:val="24"/>
                      </w:rPr>
                    </w:ins>
                  </m:ctrlPr>
                </m:sSubPr>
                <m:e>
                  <m:r>
                    <w:ins w:id="2174" w:author="Adam" w:date="2016-11-29T12:20:00Z">
                      <w:rPr>
                        <w:rFonts w:ascii="Cambria Math" w:hAnsi="Cambria Math" w:cs="Arial"/>
                        <w:sz w:val="24"/>
                        <w:szCs w:val="24"/>
                        <w:rPrChange w:id="2175" w:author="Adam" w:date="2016-11-29T12:20:00Z">
                          <w:rPr>
                            <w:rFonts w:ascii="Cambria Math" w:hAnsi="Cambria Math" w:cs="Arial"/>
                          </w:rPr>
                        </w:rPrChange>
                      </w:rPr>
                      <m:t>at</m:t>
                    </w:ins>
                  </m:r>
                </m:e>
                <m:sub>
                  <m:r>
                    <w:ins w:id="2176" w:author="Adam" w:date="2016-11-29T12:20:00Z">
                      <w:rPr>
                        <w:rFonts w:ascii="Cambria Math" w:hAnsi="Cambria Math" w:cs="Arial"/>
                        <w:sz w:val="24"/>
                        <w:szCs w:val="24"/>
                        <w:rPrChange w:id="2177" w:author="Adam" w:date="2016-11-29T12:20:00Z">
                          <w:rPr>
                            <w:rFonts w:ascii="Cambria Math" w:hAnsi="Cambria Math" w:cs="Arial"/>
                          </w:rPr>
                        </w:rPrChange>
                      </w:rPr>
                      <m:t>est</m:t>
                    </w:ins>
                  </m:r>
                  <m:r>
                    <w:ins w:id="2178" w:author="Adam" w:date="2016-11-29T12:20:00Z">
                      <w:rPr>
                        <w:rFonts w:ascii="Cambria Math" w:hAnsi="Cambria Math" w:cs="Arial" w:hint="eastAsia"/>
                        <w:sz w:val="24"/>
                        <w:szCs w:val="24"/>
                        <w:rPrChange w:id="2179" w:author="Adam" w:date="2016-11-29T12:20:00Z">
                          <w:rPr>
                            <w:rFonts w:ascii="Cambria Math" w:hAnsi="Cambria Math" w:cs="Arial" w:hint="eastAsia"/>
                          </w:rPr>
                        </w:rPrChange>
                      </w:rPr>
                      <m:t>á</m:t>
                    </w:ins>
                  </m:r>
                  <m:r>
                    <w:ins w:id="2180" w:author="Adam" w:date="2016-11-29T12:20:00Z">
                      <w:rPr>
                        <w:rFonts w:ascii="Cambria Math" w:hAnsi="Cambria Math" w:cs="Arial"/>
                        <w:sz w:val="24"/>
                        <w:szCs w:val="24"/>
                        <w:rPrChange w:id="2181" w:author="Adam" w:date="2016-11-29T12:20:00Z">
                          <w:rPr>
                            <w:rFonts w:ascii="Cambria Math" w:hAnsi="Cambria Math" w:cs="Arial"/>
                          </w:rPr>
                        </w:rPrChange>
                      </w:rPr>
                      <m:t>tico</m:t>
                    </w:ins>
                  </m:r>
                </m:sub>
              </m:sSub>
            </m:sub>
          </m:sSub>
          <m:r>
            <w:ins w:id="2182" w:author="Adam" w:date="2016-11-29T12:20:00Z">
              <w:rPr>
                <w:rFonts w:ascii="Cambria Math" w:hAnsi="Cambria Math" w:cs="Arial"/>
                <w:sz w:val="24"/>
                <w:szCs w:val="24"/>
                <w:rPrChange w:id="2183" w:author="Adam" w:date="2016-11-29T12:20:00Z">
                  <w:rPr>
                    <w:rFonts w:ascii="Cambria Math" w:hAnsi="Cambria Math" w:cs="Arial"/>
                  </w:rPr>
                </w:rPrChange>
              </w:rPr>
              <m:t>=</m:t>
            </w:ins>
          </m:r>
          <m:sSub>
            <m:sSubPr>
              <m:ctrlPr>
                <w:ins w:id="2184" w:author="Adam" w:date="2016-11-29T12:20:00Z">
                  <w:rPr>
                    <w:rFonts w:ascii="Cambria Math" w:hAnsi="Cambria Math" w:cs="Arial"/>
                    <w:i/>
                    <w:sz w:val="24"/>
                    <w:szCs w:val="24"/>
                  </w:rPr>
                </w:ins>
              </m:ctrlPr>
            </m:sSubPr>
            <m:e>
              <m:r>
                <w:ins w:id="2185" w:author="Adam" w:date="2016-11-29T12:20:00Z">
                  <w:rPr>
                    <w:rFonts w:ascii="Cambria Math" w:hAnsi="Cambria Math" w:cs="Arial"/>
                    <w:sz w:val="24"/>
                    <w:szCs w:val="24"/>
                    <w:rPrChange w:id="2186" w:author="Adam" w:date="2016-11-29T12:20:00Z">
                      <w:rPr>
                        <w:rFonts w:ascii="Cambria Math" w:hAnsi="Cambria Math" w:cs="Arial"/>
                      </w:rPr>
                    </w:rPrChange>
                  </w:rPr>
                  <m:t>m</m:t>
                </w:ins>
              </m:r>
            </m:e>
            <m:sub>
              <m:r>
                <w:ins w:id="2187" w:author="Adam" w:date="2016-11-29T12:20:00Z">
                  <w:rPr>
                    <w:rFonts w:ascii="Cambria Math" w:hAnsi="Cambria Math" w:cs="Arial"/>
                    <w:sz w:val="24"/>
                    <w:szCs w:val="24"/>
                    <w:rPrChange w:id="2188" w:author="Adam" w:date="2016-11-29T12:20:00Z">
                      <w:rPr>
                        <w:rFonts w:ascii="Cambria Math" w:hAnsi="Cambria Math" w:cs="Arial"/>
                      </w:rPr>
                    </w:rPrChange>
                  </w:rPr>
                  <m:t>esquerda</m:t>
                </w:ins>
              </m:r>
            </m:sub>
          </m:sSub>
          <m:r>
            <w:ins w:id="2189" w:author="Adam" w:date="2016-11-29T12:20:00Z">
              <w:rPr>
                <w:rFonts w:ascii="Cambria Math" w:hAnsi="Cambria Math" w:cs="Arial"/>
                <w:sz w:val="24"/>
                <w:szCs w:val="24"/>
                <w:rPrChange w:id="2190" w:author="Adam" w:date="2016-11-29T12:20:00Z">
                  <w:rPr>
                    <w:rFonts w:ascii="Cambria Math" w:hAnsi="Cambria Math" w:cs="Arial"/>
                  </w:rPr>
                </w:rPrChange>
              </w:rPr>
              <m:t>∙</m:t>
            </w:ins>
          </m:r>
          <m:acc>
            <m:accPr>
              <m:chr m:val="⃗"/>
              <m:ctrlPr>
                <w:ins w:id="2191" w:author="Adam" w:date="2016-11-29T12:20:00Z">
                  <w:rPr>
                    <w:rFonts w:ascii="Cambria Math" w:hAnsi="Cambria Math" w:cs="Arial"/>
                    <w:i/>
                    <w:sz w:val="24"/>
                    <w:szCs w:val="24"/>
                  </w:rPr>
                </w:ins>
              </m:ctrlPr>
            </m:accPr>
            <m:e>
              <m:r>
                <w:ins w:id="2192" w:author="Adam" w:date="2016-11-29T12:20:00Z">
                  <w:rPr>
                    <w:rFonts w:ascii="Cambria Math" w:hAnsi="Cambria Math" w:cs="Arial"/>
                    <w:sz w:val="24"/>
                    <w:szCs w:val="24"/>
                    <w:rPrChange w:id="2193" w:author="Adam" w:date="2016-11-29T12:20:00Z">
                      <w:rPr>
                        <w:rFonts w:ascii="Cambria Math" w:hAnsi="Cambria Math" w:cs="Arial"/>
                      </w:rPr>
                    </w:rPrChange>
                  </w:rPr>
                  <m:t>g</m:t>
                </w:ins>
              </m:r>
            </m:e>
          </m:acc>
          <m:r>
            <w:ins w:id="2194" w:author="Adam" w:date="2016-11-29T12:20:00Z">
              <w:rPr>
                <w:rFonts w:ascii="Cambria Math" w:hAnsi="Cambria Math" w:cs="Arial"/>
                <w:sz w:val="24"/>
                <w:szCs w:val="24"/>
                <w:rPrChange w:id="2195" w:author="Adam" w:date="2016-11-29T12:20:00Z">
                  <w:rPr>
                    <w:rFonts w:ascii="Cambria Math" w:hAnsi="Cambria Math" w:cs="Arial"/>
                  </w:rPr>
                </w:rPrChange>
              </w:rPr>
              <m:t xml:space="preserve">∙ </m:t>
            </w:ins>
          </m:r>
          <m:sSub>
            <m:sSubPr>
              <m:ctrlPr>
                <w:ins w:id="2196" w:author="Adam" w:date="2016-11-29T12:20:00Z">
                  <w:rPr>
                    <w:rFonts w:ascii="Cambria Math" w:hAnsi="Cambria Math" w:cs="Arial"/>
                    <w:i/>
                    <w:sz w:val="24"/>
                    <w:szCs w:val="24"/>
                  </w:rPr>
                </w:ins>
              </m:ctrlPr>
            </m:sSubPr>
            <m:e>
              <m:r>
                <w:ins w:id="2197" w:author="Adam" w:date="2016-11-29T12:20:00Z">
                  <w:rPr>
                    <w:rFonts w:ascii="Cambria Math" w:hAnsi="Cambria Math" w:cs="Arial"/>
                    <w:sz w:val="24"/>
                    <w:szCs w:val="24"/>
                    <w:rPrChange w:id="2198" w:author="Adam" w:date="2016-11-29T12:20:00Z">
                      <w:rPr>
                        <w:rFonts w:ascii="Cambria Math" w:hAnsi="Cambria Math" w:cs="Arial"/>
                      </w:rPr>
                    </w:rPrChange>
                  </w:rPr>
                  <m:t>μ</m:t>
                </w:ins>
              </m:r>
            </m:e>
            <m:sub>
              <m:r>
                <w:ins w:id="2199" w:author="Adam" w:date="2016-11-29T12:20:00Z">
                  <w:rPr>
                    <w:rFonts w:ascii="Cambria Math" w:hAnsi="Cambria Math" w:cs="Arial"/>
                    <w:sz w:val="24"/>
                    <w:szCs w:val="24"/>
                    <w:rPrChange w:id="2200" w:author="Adam" w:date="2016-11-29T12:20:00Z">
                      <w:rPr>
                        <w:rFonts w:ascii="Cambria Math" w:hAnsi="Cambria Math" w:cs="Arial"/>
                      </w:rPr>
                    </w:rPrChange>
                  </w:rPr>
                  <m:t>est</m:t>
                </w:ins>
              </m:r>
              <m:r>
                <w:ins w:id="2201" w:author="Adam" w:date="2016-11-29T12:20:00Z">
                  <w:rPr>
                    <w:rFonts w:ascii="Cambria Math" w:hAnsi="Cambria Math" w:cs="Arial" w:hint="eastAsia"/>
                    <w:sz w:val="24"/>
                    <w:szCs w:val="24"/>
                    <w:rPrChange w:id="2202" w:author="Adam" w:date="2016-11-29T12:20:00Z">
                      <w:rPr>
                        <w:rFonts w:ascii="Cambria Math" w:hAnsi="Cambria Math" w:cs="Arial" w:hint="eastAsia"/>
                      </w:rPr>
                    </w:rPrChange>
                  </w:rPr>
                  <m:t>á</m:t>
                </w:ins>
              </m:r>
              <m:r>
                <w:ins w:id="2203" w:author="Adam" w:date="2016-11-29T12:20:00Z">
                  <w:rPr>
                    <w:rFonts w:ascii="Cambria Math" w:hAnsi="Cambria Math" w:cs="Arial"/>
                    <w:sz w:val="24"/>
                    <w:szCs w:val="24"/>
                    <w:rPrChange w:id="2204" w:author="Adam" w:date="2016-11-29T12:20:00Z">
                      <w:rPr>
                        <w:rFonts w:ascii="Cambria Math" w:hAnsi="Cambria Math" w:cs="Arial"/>
                      </w:rPr>
                    </w:rPrChange>
                  </w:rPr>
                  <m:t>tico</m:t>
                </w:ins>
              </m:r>
            </m:sub>
          </m:sSub>
        </m:oMath>
      </m:oMathPara>
    </w:p>
    <w:p w:rsidR="00366202" w:rsidRPr="00366202" w:rsidRDefault="00AC29C2" w:rsidP="00366202">
      <w:pPr>
        <w:jc w:val="both"/>
        <w:rPr>
          <w:ins w:id="2205" w:author="Adam" w:date="2016-11-29T12:20:00Z"/>
          <w:rFonts w:ascii="Arial" w:eastAsiaTheme="minorEastAsia" w:hAnsi="Arial" w:cs="Arial"/>
          <w:sz w:val="24"/>
          <w:szCs w:val="24"/>
          <w:rPrChange w:id="2206" w:author="Adam" w:date="2016-11-29T12:20:00Z">
            <w:rPr>
              <w:ins w:id="2207" w:author="Adam" w:date="2016-11-29T12:20:00Z"/>
              <w:rFonts w:eastAsiaTheme="minorEastAsia"/>
            </w:rPr>
          </w:rPrChange>
        </w:rPr>
      </w:pPr>
      <m:oMathPara>
        <m:oMath>
          <m:sSub>
            <m:sSubPr>
              <m:ctrlPr>
                <w:ins w:id="2208" w:author="Adam" w:date="2016-11-29T12:20:00Z">
                  <w:rPr>
                    <w:rFonts w:ascii="Cambria Math" w:hAnsi="Cambria Math" w:cs="Arial"/>
                    <w:i/>
                    <w:sz w:val="24"/>
                    <w:szCs w:val="24"/>
                  </w:rPr>
                </w:ins>
              </m:ctrlPr>
            </m:sSubPr>
            <m:e>
              <m:r>
                <w:ins w:id="2209" w:author="Adam" w:date="2016-11-29T12:20:00Z">
                  <w:rPr>
                    <w:rFonts w:ascii="Cambria Math" w:hAnsi="Cambria Math" w:cs="Arial"/>
                    <w:sz w:val="24"/>
                    <w:szCs w:val="24"/>
                    <w:rPrChange w:id="2210" w:author="Adam" w:date="2016-11-29T12:20:00Z">
                      <w:rPr>
                        <w:rFonts w:ascii="Cambria Math" w:hAnsi="Cambria Math" w:cs="Arial"/>
                      </w:rPr>
                    </w:rPrChange>
                  </w:rPr>
                  <m:t>F</m:t>
                </w:ins>
              </m:r>
            </m:e>
            <m:sub>
              <m:sSub>
                <m:sSubPr>
                  <m:ctrlPr>
                    <w:ins w:id="2211" w:author="Adam" w:date="2016-11-29T12:20:00Z">
                      <w:rPr>
                        <w:rFonts w:ascii="Cambria Math" w:hAnsi="Cambria Math" w:cs="Arial"/>
                        <w:i/>
                        <w:sz w:val="24"/>
                        <w:szCs w:val="24"/>
                      </w:rPr>
                    </w:ins>
                  </m:ctrlPr>
                </m:sSubPr>
                <m:e>
                  <m:r>
                    <w:ins w:id="2212" w:author="Adam" w:date="2016-11-29T12:20:00Z">
                      <w:rPr>
                        <w:rFonts w:ascii="Cambria Math" w:hAnsi="Cambria Math" w:cs="Arial"/>
                        <w:sz w:val="24"/>
                        <w:szCs w:val="24"/>
                        <w:rPrChange w:id="2213" w:author="Adam" w:date="2016-11-29T12:20:00Z">
                          <w:rPr>
                            <w:rFonts w:ascii="Cambria Math" w:hAnsi="Cambria Math" w:cs="Arial"/>
                          </w:rPr>
                        </w:rPrChange>
                      </w:rPr>
                      <m:t>at</m:t>
                    </w:ins>
                  </m:r>
                </m:e>
                <m:sub>
                  <m:r>
                    <w:ins w:id="2214" w:author="Adam" w:date="2016-11-29T12:20:00Z">
                      <w:rPr>
                        <w:rFonts w:ascii="Cambria Math" w:hAnsi="Cambria Math" w:cs="Arial"/>
                        <w:sz w:val="24"/>
                        <w:szCs w:val="24"/>
                        <w:rPrChange w:id="2215" w:author="Adam" w:date="2016-11-29T12:20:00Z">
                          <w:rPr>
                            <w:rFonts w:ascii="Cambria Math" w:hAnsi="Cambria Math" w:cs="Arial"/>
                          </w:rPr>
                        </w:rPrChange>
                      </w:rPr>
                      <m:t>est</m:t>
                    </w:ins>
                  </m:r>
                  <m:r>
                    <w:ins w:id="2216" w:author="Adam" w:date="2016-11-29T12:20:00Z">
                      <w:rPr>
                        <w:rFonts w:ascii="Cambria Math" w:hAnsi="Cambria Math" w:cs="Arial" w:hint="eastAsia"/>
                        <w:sz w:val="24"/>
                        <w:szCs w:val="24"/>
                        <w:rPrChange w:id="2217" w:author="Adam" w:date="2016-11-29T12:20:00Z">
                          <w:rPr>
                            <w:rFonts w:ascii="Cambria Math" w:hAnsi="Cambria Math" w:cs="Arial" w:hint="eastAsia"/>
                          </w:rPr>
                        </w:rPrChange>
                      </w:rPr>
                      <m:t>á</m:t>
                    </w:ins>
                  </m:r>
                  <m:r>
                    <w:ins w:id="2218" w:author="Adam" w:date="2016-11-29T12:20:00Z">
                      <w:rPr>
                        <w:rFonts w:ascii="Cambria Math" w:hAnsi="Cambria Math" w:cs="Arial"/>
                        <w:sz w:val="24"/>
                        <w:szCs w:val="24"/>
                        <w:rPrChange w:id="2219" w:author="Adam" w:date="2016-11-29T12:20:00Z">
                          <w:rPr>
                            <w:rFonts w:ascii="Cambria Math" w:hAnsi="Cambria Math" w:cs="Arial"/>
                          </w:rPr>
                        </w:rPrChange>
                      </w:rPr>
                      <m:t>tico</m:t>
                    </w:ins>
                  </m:r>
                </m:sub>
              </m:sSub>
            </m:sub>
          </m:sSub>
          <m:r>
            <w:ins w:id="2220" w:author="Adam" w:date="2016-11-29T12:20:00Z">
              <w:rPr>
                <w:rFonts w:ascii="Cambria Math" w:hAnsi="Cambria Math" w:cs="Arial"/>
                <w:sz w:val="24"/>
                <w:szCs w:val="24"/>
                <w:rPrChange w:id="2221" w:author="Adam" w:date="2016-11-29T12:20:00Z">
                  <w:rPr>
                    <w:rFonts w:ascii="Cambria Math" w:hAnsi="Cambria Math" w:cs="Arial"/>
                  </w:rPr>
                </w:rPrChange>
              </w:rPr>
              <m:t>=1,592∙9,807∙ 0,540</m:t>
            </w:ins>
          </m:r>
        </m:oMath>
      </m:oMathPara>
    </w:p>
    <w:p w:rsidR="00366202" w:rsidRPr="00366202" w:rsidRDefault="00AC29C2" w:rsidP="00366202">
      <w:pPr>
        <w:jc w:val="both"/>
        <w:rPr>
          <w:ins w:id="2222" w:author="Adam" w:date="2016-11-29T12:20:00Z"/>
          <w:rFonts w:ascii="Arial" w:hAnsi="Arial" w:cs="Arial"/>
          <w:sz w:val="24"/>
          <w:szCs w:val="24"/>
          <w:rPrChange w:id="2223" w:author="Adam" w:date="2016-11-29T12:20:00Z">
            <w:rPr>
              <w:ins w:id="2224" w:author="Adam" w:date="2016-11-29T12:20:00Z"/>
            </w:rPr>
          </w:rPrChange>
        </w:rPr>
      </w:pPr>
      <m:oMathPara>
        <m:oMath>
          <m:sSub>
            <m:sSubPr>
              <m:ctrlPr>
                <w:ins w:id="2225" w:author="Adam" w:date="2016-11-29T12:20:00Z">
                  <w:rPr>
                    <w:rFonts w:ascii="Cambria Math" w:hAnsi="Cambria Math" w:cs="Arial"/>
                    <w:i/>
                    <w:sz w:val="24"/>
                    <w:szCs w:val="24"/>
                  </w:rPr>
                </w:ins>
              </m:ctrlPr>
            </m:sSubPr>
            <m:e>
              <m:r>
                <w:ins w:id="2226" w:author="Adam" w:date="2016-11-29T12:20:00Z">
                  <w:rPr>
                    <w:rFonts w:ascii="Cambria Math" w:hAnsi="Cambria Math" w:cs="Arial"/>
                    <w:sz w:val="24"/>
                    <w:szCs w:val="24"/>
                    <w:rPrChange w:id="2227" w:author="Adam" w:date="2016-11-29T12:20:00Z">
                      <w:rPr>
                        <w:rFonts w:ascii="Cambria Math" w:hAnsi="Cambria Math" w:cs="Arial"/>
                      </w:rPr>
                    </w:rPrChange>
                  </w:rPr>
                  <m:t>F</m:t>
                </w:ins>
              </m:r>
            </m:e>
            <m:sub>
              <m:sSub>
                <m:sSubPr>
                  <m:ctrlPr>
                    <w:ins w:id="2228" w:author="Adam" w:date="2016-11-29T12:20:00Z">
                      <w:rPr>
                        <w:rFonts w:ascii="Cambria Math" w:hAnsi="Cambria Math" w:cs="Arial"/>
                        <w:i/>
                        <w:sz w:val="24"/>
                        <w:szCs w:val="24"/>
                      </w:rPr>
                    </w:ins>
                  </m:ctrlPr>
                </m:sSubPr>
                <m:e>
                  <m:r>
                    <w:ins w:id="2229" w:author="Adam" w:date="2016-11-29T12:20:00Z">
                      <w:rPr>
                        <w:rFonts w:ascii="Cambria Math" w:hAnsi="Cambria Math" w:cs="Arial"/>
                        <w:sz w:val="24"/>
                        <w:szCs w:val="24"/>
                        <w:rPrChange w:id="2230" w:author="Adam" w:date="2016-11-29T12:20:00Z">
                          <w:rPr>
                            <w:rFonts w:ascii="Cambria Math" w:hAnsi="Cambria Math" w:cs="Arial"/>
                          </w:rPr>
                        </w:rPrChange>
                      </w:rPr>
                      <m:t>at</m:t>
                    </w:ins>
                  </m:r>
                </m:e>
                <m:sub>
                  <m:r>
                    <w:ins w:id="2231" w:author="Adam" w:date="2016-11-29T12:20:00Z">
                      <w:rPr>
                        <w:rFonts w:ascii="Cambria Math" w:hAnsi="Cambria Math" w:cs="Arial"/>
                        <w:sz w:val="24"/>
                        <w:szCs w:val="24"/>
                        <w:rPrChange w:id="2232" w:author="Adam" w:date="2016-11-29T12:20:00Z">
                          <w:rPr>
                            <w:rFonts w:ascii="Cambria Math" w:hAnsi="Cambria Math" w:cs="Arial"/>
                          </w:rPr>
                        </w:rPrChange>
                      </w:rPr>
                      <m:t>est</m:t>
                    </w:ins>
                  </m:r>
                  <m:r>
                    <w:ins w:id="2233" w:author="Adam" w:date="2016-11-29T12:20:00Z">
                      <w:rPr>
                        <w:rFonts w:ascii="Cambria Math" w:hAnsi="Cambria Math" w:cs="Arial" w:hint="eastAsia"/>
                        <w:sz w:val="24"/>
                        <w:szCs w:val="24"/>
                        <w:rPrChange w:id="2234" w:author="Adam" w:date="2016-11-29T12:20:00Z">
                          <w:rPr>
                            <w:rFonts w:ascii="Cambria Math" w:hAnsi="Cambria Math" w:cs="Arial" w:hint="eastAsia"/>
                          </w:rPr>
                        </w:rPrChange>
                      </w:rPr>
                      <m:t>á</m:t>
                    </w:ins>
                  </m:r>
                  <m:r>
                    <w:ins w:id="2235" w:author="Adam" w:date="2016-11-29T12:20:00Z">
                      <w:rPr>
                        <w:rFonts w:ascii="Cambria Math" w:hAnsi="Cambria Math" w:cs="Arial"/>
                        <w:sz w:val="24"/>
                        <w:szCs w:val="24"/>
                        <w:rPrChange w:id="2236" w:author="Adam" w:date="2016-11-29T12:20:00Z">
                          <w:rPr>
                            <w:rFonts w:ascii="Cambria Math" w:hAnsi="Cambria Math" w:cs="Arial"/>
                          </w:rPr>
                        </w:rPrChange>
                      </w:rPr>
                      <m:t>tico</m:t>
                    </w:ins>
                  </m:r>
                </m:sub>
              </m:sSub>
            </m:sub>
          </m:sSub>
          <m:r>
            <w:ins w:id="2237" w:author="Adam" w:date="2016-11-29T12:20:00Z">
              <w:rPr>
                <w:rFonts w:ascii="Cambria Math" w:hAnsi="Cambria Math" w:cs="Arial"/>
                <w:sz w:val="24"/>
                <w:szCs w:val="24"/>
                <w:rPrChange w:id="2238" w:author="Adam" w:date="2016-11-29T12:20:00Z">
                  <w:rPr>
                    <w:rFonts w:ascii="Cambria Math" w:hAnsi="Cambria Math" w:cs="Arial"/>
                  </w:rPr>
                </w:rPrChange>
              </w:rPr>
              <m:t>=8,431N</m:t>
            </w:ins>
          </m:r>
        </m:oMath>
      </m:oMathPara>
    </w:p>
    <w:p w:rsidR="00366202" w:rsidRPr="00366202" w:rsidRDefault="00366202" w:rsidP="00366202">
      <w:pPr>
        <w:jc w:val="both"/>
        <w:rPr>
          <w:ins w:id="2239" w:author="Adam" w:date="2016-11-29T12:20:00Z"/>
          <w:rFonts w:ascii="Arial" w:hAnsi="Arial" w:cs="Arial"/>
          <w:sz w:val="24"/>
          <w:szCs w:val="24"/>
          <w:rPrChange w:id="2240" w:author="Adam" w:date="2016-11-29T12:20:00Z">
            <w:rPr>
              <w:ins w:id="2241" w:author="Adam" w:date="2016-11-29T12:20:00Z"/>
            </w:rPr>
          </w:rPrChange>
        </w:rPr>
      </w:pPr>
      <w:ins w:id="2242" w:author="Adam" w:date="2016-11-29T12:20:00Z">
        <w:r w:rsidRPr="00366202">
          <w:rPr>
            <w:rFonts w:ascii="Arial" w:hAnsi="Arial" w:cs="Arial"/>
            <w:sz w:val="24"/>
            <w:szCs w:val="24"/>
            <w:rPrChange w:id="2243" w:author="Adam" w:date="2016-11-29T12:20:00Z">
              <w:rPr/>
            </w:rPrChange>
          </w:rPr>
          <w:t>O torque inicial necessário ao sistema será a força aplicada ao ponto médio do pinhão, que é 0,1375mm:</w:t>
        </w:r>
      </w:ins>
    </w:p>
    <w:p w:rsidR="00366202" w:rsidRPr="00366202" w:rsidRDefault="00AC29C2" w:rsidP="00366202">
      <w:pPr>
        <w:jc w:val="both"/>
        <w:rPr>
          <w:ins w:id="2244" w:author="Adam" w:date="2016-11-29T12:20:00Z"/>
          <w:rFonts w:ascii="Arial" w:eastAsiaTheme="minorEastAsia" w:hAnsi="Arial" w:cs="Arial"/>
          <w:sz w:val="24"/>
          <w:szCs w:val="24"/>
          <w:rPrChange w:id="2245" w:author="Adam" w:date="2016-11-29T12:20:00Z">
            <w:rPr>
              <w:ins w:id="2246" w:author="Adam" w:date="2016-11-29T12:20:00Z"/>
              <w:rFonts w:eastAsiaTheme="minorEastAsia"/>
            </w:rPr>
          </w:rPrChange>
        </w:rPr>
      </w:pPr>
      <m:oMathPara>
        <m:oMath>
          <m:sSub>
            <m:sSubPr>
              <m:ctrlPr>
                <w:ins w:id="2247" w:author="Adam" w:date="2016-11-29T12:20:00Z">
                  <w:rPr>
                    <w:rFonts w:ascii="Cambria Math" w:hAnsi="Cambria Math" w:cs="Arial"/>
                    <w:i/>
                    <w:sz w:val="24"/>
                    <w:szCs w:val="24"/>
                  </w:rPr>
                </w:ins>
              </m:ctrlPr>
            </m:sSubPr>
            <m:e>
              <m:r>
                <w:ins w:id="2248" w:author="Adam" w:date="2016-11-29T12:20:00Z">
                  <w:rPr>
                    <w:rFonts w:ascii="Cambria Math" w:hAnsi="Cambria Math" w:cs="Arial"/>
                    <w:sz w:val="24"/>
                    <w:szCs w:val="24"/>
                    <w:rPrChange w:id="2249" w:author="Adam" w:date="2016-11-29T12:20:00Z">
                      <w:rPr>
                        <w:rFonts w:ascii="Cambria Math" w:hAnsi="Cambria Math" w:cs="Arial"/>
                      </w:rPr>
                    </w:rPrChange>
                  </w:rPr>
                  <m:t>τ</m:t>
                </w:ins>
              </m:r>
            </m:e>
            <m:sub>
              <m:r>
                <w:ins w:id="2250" w:author="Adam" w:date="2016-11-29T12:20:00Z">
                  <w:rPr>
                    <w:rFonts w:ascii="Cambria Math" w:hAnsi="Cambria Math" w:cs="Arial"/>
                    <w:sz w:val="24"/>
                    <w:szCs w:val="24"/>
                    <w:rPrChange w:id="2251" w:author="Adam" w:date="2016-11-29T12:20:00Z">
                      <w:rPr>
                        <w:rFonts w:ascii="Cambria Math" w:hAnsi="Cambria Math" w:cs="Arial"/>
                      </w:rPr>
                    </w:rPrChange>
                  </w:rPr>
                  <m:t>inicial</m:t>
                </w:ins>
              </m:r>
            </m:sub>
          </m:sSub>
          <m:r>
            <w:ins w:id="2252" w:author="Adam" w:date="2016-11-29T12:20:00Z">
              <w:rPr>
                <w:rFonts w:ascii="Cambria Math" w:hAnsi="Cambria Math" w:cs="Arial"/>
                <w:sz w:val="24"/>
                <w:szCs w:val="24"/>
                <w:rPrChange w:id="2253" w:author="Adam" w:date="2016-11-29T12:20:00Z">
                  <w:rPr>
                    <w:rFonts w:ascii="Cambria Math" w:hAnsi="Cambria Math" w:cs="Arial"/>
                  </w:rPr>
                </w:rPrChange>
              </w:rPr>
              <m:t>=</m:t>
            </w:ins>
          </m:r>
          <m:sSub>
            <m:sSubPr>
              <m:ctrlPr>
                <w:ins w:id="2254" w:author="Adam" w:date="2016-11-29T12:20:00Z">
                  <w:rPr>
                    <w:rFonts w:ascii="Cambria Math" w:hAnsi="Cambria Math" w:cs="Arial"/>
                    <w:i/>
                    <w:sz w:val="24"/>
                    <w:szCs w:val="24"/>
                  </w:rPr>
                </w:ins>
              </m:ctrlPr>
            </m:sSubPr>
            <m:e>
              <m:r>
                <w:ins w:id="2255" w:author="Adam" w:date="2016-11-29T12:20:00Z">
                  <w:rPr>
                    <w:rFonts w:ascii="Cambria Math" w:hAnsi="Cambria Math" w:cs="Arial"/>
                    <w:sz w:val="24"/>
                    <w:szCs w:val="24"/>
                    <w:rPrChange w:id="2256" w:author="Adam" w:date="2016-11-29T12:20:00Z">
                      <w:rPr>
                        <w:rFonts w:ascii="Cambria Math" w:hAnsi="Cambria Math" w:cs="Arial"/>
                      </w:rPr>
                    </w:rPrChange>
                  </w:rPr>
                  <m:t>F</m:t>
                </w:ins>
              </m:r>
            </m:e>
            <m:sub>
              <m:sSub>
                <m:sSubPr>
                  <m:ctrlPr>
                    <w:ins w:id="2257" w:author="Adam" w:date="2016-11-29T12:20:00Z">
                      <w:rPr>
                        <w:rFonts w:ascii="Cambria Math" w:hAnsi="Cambria Math" w:cs="Arial"/>
                        <w:i/>
                        <w:sz w:val="24"/>
                        <w:szCs w:val="24"/>
                      </w:rPr>
                    </w:ins>
                  </m:ctrlPr>
                </m:sSubPr>
                <m:e>
                  <m:r>
                    <w:ins w:id="2258" w:author="Adam" w:date="2016-11-29T12:20:00Z">
                      <w:rPr>
                        <w:rFonts w:ascii="Cambria Math" w:hAnsi="Cambria Math" w:cs="Arial"/>
                        <w:sz w:val="24"/>
                        <w:szCs w:val="24"/>
                        <w:rPrChange w:id="2259" w:author="Adam" w:date="2016-11-29T12:20:00Z">
                          <w:rPr>
                            <w:rFonts w:ascii="Cambria Math" w:hAnsi="Cambria Math" w:cs="Arial"/>
                          </w:rPr>
                        </w:rPrChange>
                      </w:rPr>
                      <m:t>at</m:t>
                    </w:ins>
                  </m:r>
                </m:e>
                <m:sub>
                  <m:r>
                    <w:ins w:id="2260" w:author="Adam" w:date="2016-11-29T12:20:00Z">
                      <w:rPr>
                        <w:rFonts w:ascii="Cambria Math" w:hAnsi="Cambria Math" w:cs="Arial"/>
                        <w:sz w:val="24"/>
                        <w:szCs w:val="24"/>
                        <w:rPrChange w:id="2261" w:author="Adam" w:date="2016-11-29T12:20:00Z">
                          <w:rPr>
                            <w:rFonts w:ascii="Cambria Math" w:hAnsi="Cambria Math" w:cs="Arial"/>
                          </w:rPr>
                        </w:rPrChange>
                      </w:rPr>
                      <m:t>est</m:t>
                    </w:ins>
                  </m:r>
                  <m:r>
                    <w:ins w:id="2262" w:author="Adam" w:date="2016-11-29T12:20:00Z">
                      <w:rPr>
                        <w:rFonts w:ascii="Cambria Math" w:hAnsi="Cambria Math" w:cs="Arial" w:hint="eastAsia"/>
                        <w:sz w:val="24"/>
                        <w:szCs w:val="24"/>
                        <w:rPrChange w:id="2263" w:author="Adam" w:date="2016-11-29T12:20:00Z">
                          <w:rPr>
                            <w:rFonts w:ascii="Cambria Math" w:hAnsi="Cambria Math" w:cs="Arial" w:hint="eastAsia"/>
                          </w:rPr>
                        </w:rPrChange>
                      </w:rPr>
                      <m:t>á</m:t>
                    </w:ins>
                  </m:r>
                  <m:r>
                    <w:ins w:id="2264" w:author="Adam" w:date="2016-11-29T12:20:00Z">
                      <w:rPr>
                        <w:rFonts w:ascii="Cambria Math" w:hAnsi="Cambria Math" w:cs="Arial"/>
                        <w:sz w:val="24"/>
                        <w:szCs w:val="24"/>
                        <w:rPrChange w:id="2265" w:author="Adam" w:date="2016-11-29T12:20:00Z">
                          <w:rPr>
                            <w:rFonts w:ascii="Cambria Math" w:hAnsi="Cambria Math" w:cs="Arial"/>
                          </w:rPr>
                        </w:rPrChange>
                      </w:rPr>
                      <m:t>tico</m:t>
                    </w:ins>
                  </m:r>
                </m:sub>
              </m:sSub>
            </m:sub>
          </m:sSub>
          <m:r>
            <w:ins w:id="2266" w:author="Adam" w:date="2016-11-29T12:20:00Z">
              <w:rPr>
                <w:rFonts w:ascii="Cambria Math" w:hAnsi="Cambria Math" w:cs="Arial"/>
                <w:sz w:val="24"/>
                <w:szCs w:val="24"/>
                <w:rPrChange w:id="2267" w:author="Adam" w:date="2016-11-29T12:20:00Z">
                  <w:rPr>
                    <w:rFonts w:ascii="Cambria Math" w:hAnsi="Cambria Math" w:cs="Arial"/>
                  </w:rPr>
                </w:rPrChange>
              </w:rPr>
              <m:t>∙d</m:t>
            </w:ins>
          </m:r>
        </m:oMath>
      </m:oMathPara>
    </w:p>
    <w:p w:rsidR="00366202" w:rsidRPr="00366202" w:rsidRDefault="00AC29C2" w:rsidP="00366202">
      <w:pPr>
        <w:jc w:val="both"/>
        <w:rPr>
          <w:ins w:id="2268" w:author="Adam" w:date="2016-11-29T12:20:00Z"/>
          <w:rFonts w:ascii="Arial" w:eastAsiaTheme="minorEastAsia" w:hAnsi="Arial" w:cs="Arial"/>
          <w:sz w:val="24"/>
          <w:szCs w:val="24"/>
          <w:rPrChange w:id="2269" w:author="Adam" w:date="2016-11-29T12:20:00Z">
            <w:rPr>
              <w:ins w:id="2270" w:author="Adam" w:date="2016-11-29T12:20:00Z"/>
              <w:rFonts w:eastAsiaTheme="minorEastAsia"/>
            </w:rPr>
          </w:rPrChange>
        </w:rPr>
      </w:pPr>
      <m:oMathPara>
        <m:oMath>
          <m:sSub>
            <m:sSubPr>
              <m:ctrlPr>
                <w:ins w:id="2271" w:author="Adam" w:date="2016-11-29T12:20:00Z">
                  <w:rPr>
                    <w:rFonts w:ascii="Cambria Math" w:hAnsi="Cambria Math" w:cs="Arial"/>
                    <w:i/>
                    <w:sz w:val="24"/>
                    <w:szCs w:val="24"/>
                  </w:rPr>
                </w:ins>
              </m:ctrlPr>
            </m:sSubPr>
            <m:e>
              <m:r>
                <w:ins w:id="2272" w:author="Adam" w:date="2016-11-29T12:20:00Z">
                  <w:rPr>
                    <w:rFonts w:ascii="Cambria Math" w:hAnsi="Cambria Math" w:cs="Arial"/>
                    <w:sz w:val="24"/>
                    <w:szCs w:val="24"/>
                    <w:rPrChange w:id="2273" w:author="Adam" w:date="2016-11-29T12:20:00Z">
                      <w:rPr>
                        <w:rFonts w:ascii="Cambria Math" w:hAnsi="Cambria Math" w:cs="Arial"/>
                      </w:rPr>
                    </w:rPrChange>
                  </w:rPr>
                  <m:t>τ</m:t>
                </w:ins>
              </m:r>
            </m:e>
            <m:sub>
              <m:r>
                <w:ins w:id="2274" w:author="Adam" w:date="2016-11-29T12:20:00Z">
                  <w:rPr>
                    <w:rFonts w:ascii="Cambria Math" w:hAnsi="Cambria Math" w:cs="Arial"/>
                    <w:sz w:val="24"/>
                    <w:szCs w:val="24"/>
                    <w:rPrChange w:id="2275" w:author="Adam" w:date="2016-11-29T12:20:00Z">
                      <w:rPr>
                        <w:rFonts w:ascii="Cambria Math" w:hAnsi="Cambria Math" w:cs="Arial"/>
                      </w:rPr>
                    </w:rPrChange>
                  </w:rPr>
                  <m:t>inicial</m:t>
                </w:ins>
              </m:r>
            </m:sub>
          </m:sSub>
          <m:r>
            <w:ins w:id="2276" w:author="Adam" w:date="2016-11-29T12:20:00Z">
              <w:rPr>
                <w:rFonts w:ascii="Cambria Math" w:hAnsi="Cambria Math" w:cs="Arial"/>
                <w:sz w:val="24"/>
                <w:szCs w:val="24"/>
                <w:rPrChange w:id="2277" w:author="Adam" w:date="2016-11-29T12:20:00Z">
                  <w:rPr>
                    <w:rFonts w:ascii="Cambria Math" w:hAnsi="Cambria Math" w:cs="Arial"/>
                  </w:rPr>
                </w:rPrChange>
              </w:rPr>
              <m:t>=8,431∙0,001375</m:t>
            </w:ins>
          </m:r>
        </m:oMath>
      </m:oMathPara>
    </w:p>
    <w:p w:rsidR="00366202" w:rsidRPr="00366202" w:rsidRDefault="00AC29C2" w:rsidP="00366202">
      <w:pPr>
        <w:jc w:val="both"/>
        <w:rPr>
          <w:ins w:id="2278" w:author="Adam" w:date="2016-11-29T12:20:00Z"/>
          <w:rFonts w:ascii="Arial" w:eastAsiaTheme="minorEastAsia" w:hAnsi="Arial" w:cs="Arial"/>
          <w:sz w:val="24"/>
          <w:szCs w:val="24"/>
          <w:rPrChange w:id="2279" w:author="Adam" w:date="2016-11-29T12:20:00Z">
            <w:rPr>
              <w:ins w:id="2280" w:author="Adam" w:date="2016-11-29T12:20:00Z"/>
              <w:rFonts w:eastAsiaTheme="minorEastAsia"/>
            </w:rPr>
          </w:rPrChange>
        </w:rPr>
      </w:pPr>
      <m:oMathPara>
        <m:oMath>
          <m:sSub>
            <m:sSubPr>
              <m:ctrlPr>
                <w:ins w:id="2281" w:author="Adam" w:date="2016-11-29T12:20:00Z">
                  <w:rPr>
                    <w:rFonts w:ascii="Cambria Math" w:hAnsi="Cambria Math" w:cs="Arial"/>
                    <w:i/>
                    <w:sz w:val="24"/>
                    <w:szCs w:val="24"/>
                  </w:rPr>
                </w:ins>
              </m:ctrlPr>
            </m:sSubPr>
            <m:e>
              <m:r>
                <w:ins w:id="2282" w:author="Adam" w:date="2016-11-29T12:20:00Z">
                  <w:rPr>
                    <w:rFonts w:ascii="Cambria Math" w:hAnsi="Cambria Math" w:cs="Arial"/>
                    <w:sz w:val="24"/>
                    <w:szCs w:val="24"/>
                    <w:rPrChange w:id="2283" w:author="Adam" w:date="2016-11-29T12:20:00Z">
                      <w:rPr>
                        <w:rFonts w:ascii="Cambria Math" w:hAnsi="Cambria Math" w:cs="Arial"/>
                      </w:rPr>
                    </w:rPrChange>
                  </w:rPr>
                  <m:t>τ</m:t>
                </w:ins>
              </m:r>
            </m:e>
            <m:sub>
              <m:r>
                <w:ins w:id="2284" w:author="Adam" w:date="2016-11-29T12:20:00Z">
                  <w:rPr>
                    <w:rFonts w:ascii="Cambria Math" w:hAnsi="Cambria Math" w:cs="Arial"/>
                    <w:sz w:val="24"/>
                    <w:szCs w:val="24"/>
                    <w:rPrChange w:id="2285" w:author="Adam" w:date="2016-11-29T12:20:00Z">
                      <w:rPr>
                        <w:rFonts w:ascii="Cambria Math" w:hAnsi="Cambria Math" w:cs="Arial"/>
                      </w:rPr>
                    </w:rPrChange>
                  </w:rPr>
                  <m:t>inicial</m:t>
                </w:ins>
              </m:r>
            </m:sub>
          </m:sSub>
          <m:r>
            <w:ins w:id="2286" w:author="Adam" w:date="2016-11-29T12:20:00Z">
              <w:rPr>
                <w:rFonts w:ascii="Cambria Math" w:hAnsi="Cambria Math" w:cs="Arial"/>
                <w:sz w:val="24"/>
                <w:szCs w:val="24"/>
                <w:rPrChange w:id="2287" w:author="Adam" w:date="2016-11-29T12:20:00Z">
                  <w:rPr>
                    <w:rFonts w:ascii="Cambria Math" w:hAnsi="Cambria Math" w:cs="Arial"/>
                  </w:rPr>
                </w:rPrChange>
              </w:rPr>
              <m:t>=0,011593 Nm</m:t>
            </w:ins>
          </m:r>
        </m:oMath>
      </m:oMathPara>
    </w:p>
    <w:p w:rsidR="00366202" w:rsidRPr="00366202" w:rsidRDefault="00366202" w:rsidP="00366202">
      <w:pPr>
        <w:jc w:val="both"/>
        <w:rPr>
          <w:ins w:id="2288" w:author="Adam" w:date="2016-11-29T12:20:00Z"/>
          <w:rFonts w:ascii="Arial" w:eastAsiaTheme="minorEastAsia" w:hAnsi="Arial" w:cs="Arial"/>
          <w:sz w:val="24"/>
          <w:szCs w:val="24"/>
          <w:rPrChange w:id="2289" w:author="Adam" w:date="2016-11-29T12:20:00Z">
            <w:rPr>
              <w:ins w:id="2290" w:author="Adam" w:date="2016-11-29T12:20:00Z"/>
              <w:rFonts w:eastAsiaTheme="minorEastAsia"/>
            </w:rPr>
          </w:rPrChange>
        </w:rPr>
      </w:pPr>
      <w:ins w:id="2291" w:author="Adam" w:date="2016-11-29T12:22:00Z">
        <w:r>
          <w:rPr>
            <w:rFonts w:ascii="Arial" w:eastAsiaTheme="minorEastAsia" w:hAnsi="Arial" w:cs="Arial"/>
            <w:sz w:val="24"/>
            <w:szCs w:val="24"/>
          </w:rPr>
          <w:t>Comercialmente</w:t>
        </w:r>
      </w:ins>
      <w:ins w:id="2292" w:author="Adam" w:date="2016-11-29T12:20:00Z">
        <w:r w:rsidRPr="00366202">
          <w:rPr>
            <w:rFonts w:ascii="Arial" w:eastAsiaTheme="minorEastAsia" w:hAnsi="Arial" w:cs="Arial"/>
            <w:sz w:val="24"/>
            <w:szCs w:val="24"/>
            <w:rPrChange w:id="2293" w:author="Adam" w:date="2016-11-29T12:20:00Z">
              <w:rPr>
                <w:rFonts w:eastAsiaTheme="minorEastAsia"/>
              </w:rPr>
            </w:rPrChange>
          </w:rPr>
          <w:t xml:space="preserve"> </w:t>
        </w:r>
      </w:ins>
      <w:ins w:id="2294" w:author="Adam" w:date="2016-11-29T12:22:00Z">
        <w:r>
          <w:rPr>
            <w:rFonts w:ascii="Arial" w:eastAsiaTheme="minorEastAsia" w:hAnsi="Arial" w:cs="Arial"/>
            <w:sz w:val="24"/>
            <w:szCs w:val="24"/>
          </w:rPr>
          <w:t xml:space="preserve">este motor tem valor nominal de </w:t>
        </w:r>
      </w:ins>
      <w:ins w:id="2295" w:author="Adam" w:date="2016-11-29T12:20:00Z">
        <w:r w:rsidRPr="00366202">
          <w:rPr>
            <w:rFonts w:ascii="Arial" w:eastAsiaTheme="minorEastAsia" w:hAnsi="Arial" w:cs="Arial"/>
            <w:sz w:val="24"/>
            <w:szCs w:val="24"/>
            <w:rPrChange w:id="2296" w:author="Adam" w:date="2016-11-29T12:20:00Z">
              <w:rPr>
                <w:rFonts w:eastAsiaTheme="minorEastAsia"/>
              </w:rPr>
            </w:rPrChange>
          </w:rPr>
          <w:t>aproximadamente 12</w:t>
        </w:r>
      </w:ins>
      <w:ins w:id="2297" w:author="Adam" w:date="2016-11-29T12:23:00Z">
        <w:r>
          <w:rPr>
            <w:rFonts w:ascii="Arial" w:eastAsiaTheme="minorEastAsia" w:hAnsi="Arial" w:cs="Arial"/>
            <w:sz w:val="24"/>
            <w:szCs w:val="24"/>
          </w:rPr>
          <w:t>0</w:t>
        </w:r>
      </w:ins>
      <w:ins w:id="2298" w:author="Adam" w:date="2016-11-29T12:20:00Z">
        <w:r w:rsidRPr="00366202">
          <w:rPr>
            <w:rFonts w:ascii="Arial" w:eastAsiaTheme="minorEastAsia" w:hAnsi="Arial" w:cs="Arial"/>
            <w:sz w:val="24"/>
            <w:szCs w:val="24"/>
            <w:rPrChange w:id="2299" w:author="Adam" w:date="2016-11-29T12:20:00Z">
              <w:rPr>
                <w:rFonts w:eastAsiaTheme="minorEastAsia"/>
              </w:rPr>
            </w:rPrChange>
          </w:rPr>
          <w:t>gf cm.</w:t>
        </w:r>
      </w:ins>
    </w:p>
    <w:p w:rsidR="00366202" w:rsidRPr="00366202" w:rsidRDefault="00366202" w:rsidP="00366202">
      <w:pPr>
        <w:jc w:val="both"/>
        <w:rPr>
          <w:ins w:id="2300" w:author="Adam" w:date="2016-11-29T12:20:00Z"/>
          <w:rFonts w:ascii="Arial" w:hAnsi="Arial" w:cs="Arial"/>
          <w:sz w:val="24"/>
          <w:szCs w:val="24"/>
          <w:rPrChange w:id="2301" w:author="Adam" w:date="2016-11-29T12:20:00Z">
            <w:rPr>
              <w:ins w:id="2302" w:author="Adam" w:date="2016-11-29T12:20:00Z"/>
            </w:rPr>
          </w:rPrChange>
        </w:rPr>
      </w:pPr>
    </w:p>
    <w:p w:rsidR="00366202" w:rsidRPr="00366202" w:rsidRDefault="00AC29C2" w:rsidP="00366202">
      <w:pPr>
        <w:jc w:val="both"/>
        <w:rPr>
          <w:ins w:id="2303" w:author="Adam" w:date="2016-11-29T12:20:00Z"/>
          <w:rFonts w:ascii="Arial" w:eastAsiaTheme="minorEastAsia" w:hAnsi="Arial" w:cs="Arial"/>
          <w:sz w:val="24"/>
          <w:szCs w:val="24"/>
          <w:rPrChange w:id="2304" w:author="Adam" w:date="2016-11-29T12:20:00Z">
            <w:rPr>
              <w:ins w:id="2305" w:author="Adam" w:date="2016-11-29T12:20:00Z"/>
              <w:rFonts w:eastAsiaTheme="minorEastAsia"/>
            </w:rPr>
          </w:rPrChange>
        </w:rPr>
      </w:pPr>
      <m:oMathPara>
        <m:oMath>
          <m:sSub>
            <m:sSubPr>
              <m:ctrlPr>
                <w:ins w:id="2306" w:author="Adam" w:date="2016-11-29T12:20:00Z">
                  <w:rPr>
                    <w:rFonts w:ascii="Cambria Math" w:hAnsi="Cambria Math" w:cs="Arial"/>
                    <w:i/>
                    <w:sz w:val="24"/>
                    <w:szCs w:val="24"/>
                  </w:rPr>
                </w:ins>
              </m:ctrlPr>
            </m:sSubPr>
            <m:e>
              <m:r>
                <w:ins w:id="2307" w:author="Adam" w:date="2016-11-29T12:20:00Z">
                  <w:rPr>
                    <w:rFonts w:ascii="Cambria Math" w:hAnsi="Cambria Math" w:cs="Arial"/>
                    <w:sz w:val="24"/>
                    <w:szCs w:val="24"/>
                    <w:rPrChange w:id="2308" w:author="Adam" w:date="2016-11-29T12:20:00Z">
                      <w:rPr>
                        <w:rFonts w:ascii="Cambria Math" w:hAnsi="Cambria Math" w:cs="Arial"/>
                      </w:rPr>
                    </w:rPrChange>
                  </w:rPr>
                  <m:t>F</m:t>
                </w:ins>
              </m:r>
            </m:e>
            <m:sub>
              <m:sSub>
                <m:sSubPr>
                  <m:ctrlPr>
                    <w:ins w:id="2309" w:author="Adam" w:date="2016-11-29T12:20:00Z">
                      <w:rPr>
                        <w:rFonts w:ascii="Cambria Math" w:hAnsi="Cambria Math" w:cs="Arial"/>
                        <w:i/>
                        <w:sz w:val="24"/>
                        <w:szCs w:val="24"/>
                      </w:rPr>
                    </w:ins>
                  </m:ctrlPr>
                </m:sSubPr>
                <m:e>
                  <m:r>
                    <w:ins w:id="2310" w:author="Adam" w:date="2016-11-29T12:20:00Z">
                      <w:rPr>
                        <w:rFonts w:ascii="Cambria Math" w:hAnsi="Cambria Math" w:cs="Arial"/>
                        <w:sz w:val="24"/>
                        <w:szCs w:val="24"/>
                        <w:rPrChange w:id="2311" w:author="Adam" w:date="2016-11-29T12:20:00Z">
                          <w:rPr>
                            <w:rFonts w:ascii="Cambria Math" w:hAnsi="Cambria Math" w:cs="Arial"/>
                          </w:rPr>
                        </w:rPrChange>
                      </w:rPr>
                      <m:t>at</m:t>
                    </w:ins>
                  </m:r>
                </m:e>
                <m:sub>
                  <m:r>
                    <w:ins w:id="2312" w:author="Adam" w:date="2016-11-29T12:20:00Z">
                      <w:rPr>
                        <w:rFonts w:ascii="Cambria Math" w:hAnsi="Cambria Math" w:cs="Arial"/>
                        <w:sz w:val="24"/>
                        <w:szCs w:val="24"/>
                        <w:rPrChange w:id="2313" w:author="Adam" w:date="2016-11-29T12:20:00Z">
                          <w:rPr>
                            <w:rFonts w:ascii="Cambria Math" w:hAnsi="Cambria Math" w:cs="Arial"/>
                          </w:rPr>
                        </w:rPrChange>
                      </w:rPr>
                      <m:t>din</m:t>
                    </w:ins>
                  </m:r>
                  <m:r>
                    <w:ins w:id="2314" w:author="Adam" w:date="2016-11-29T12:20:00Z">
                      <w:rPr>
                        <w:rFonts w:ascii="Cambria Math" w:hAnsi="Cambria Math" w:cs="Arial" w:hint="eastAsia"/>
                        <w:sz w:val="24"/>
                        <w:szCs w:val="24"/>
                        <w:rPrChange w:id="2315" w:author="Adam" w:date="2016-11-29T12:20:00Z">
                          <w:rPr>
                            <w:rFonts w:ascii="Cambria Math" w:hAnsi="Cambria Math" w:cs="Arial" w:hint="eastAsia"/>
                          </w:rPr>
                        </w:rPrChange>
                      </w:rPr>
                      <m:t>â</m:t>
                    </w:ins>
                  </m:r>
                  <m:r>
                    <w:ins w:id="2316" w:author="Adam" w:date="2016-11-29T12:20:00Z">
                      <w:rPr>
                        <w:rFonts w:ascii="Cambria Math" w:hAnsi="Cambria Math" w:cs="Arial"/>
                        <w:sz w:val="24"/>
                        <w:szCs w:val="24"/>
                        <w:rPrChange w:id="2317" w:author="Adam" w:date="2016-11-29T12:20:00Z">
                          <w:rPr>
                            <w:rFonts w:ascii="Cambria Math" w:hAnsi="Cambria Math" w:cs="Arial"/>
                          </w:rPr>
                        </w:rPrChange>
                      </w:rPr>
                      <m:t>mico</m:t>
                    </w:ins>
                  </m:r>
                </m:sub>
              </m:sSub>
            </m:sub>
          </m:sSub>
          <m:r>
            <w:ins w:id="2318" w:author="Adam" w:date="2016-11-29T12:20:00Z">
              <w:rPr>
                <w:rFonts w:ascii="Cambria Math" w:hAnsi="Cambria Math" w:cs="Arial"/>
                <w:sz w:val="24"/>
                <w:szCs w:val="24"/>
                <w:rPrChange w:id="2319" w:author="Adam" w:date="2016-11-29T12:20:00Z">
                  <w:rPr>
                    <w:rFonts w:ascii="Cambria Math" w:hAnsi="Cambria Math" w:cs="Arial"/>
                  </w:rPr>
                </w:rPrChange>
              </w:rPr>
              <m:t>=</m:t>
            </w:ins>
          </m:r>
          <m:sSub>
            <m:sSubPr>
              <m:ctrlPr>
                <w:ins w:id="2320" w:author="Adam" w:date="2016-11-29T12:20:00Z">
                  <w:rPr>
                    <w:rFonts w:ascii="Cambria Math" w:hAnsi="Cambria Math" w:cs="Arial"/>
                    <w:i/>
                    <w:sz w:val="24"/>
                    <w:szCs w:val="24"/>
                  </w:rPr>
                </w:ins>
              </m:ctrlPr>
            </m:sSubPr>
            <m:e>
              <m:r>
                <w:ins w:id="2321" w:author="Adam" w:date="2016-11-29T12:20:00Z">
                  <w:rPr>
                    <w:rFonts w:ascii="Cambria Math" w:hAnsi="Cambria Math" w:cs="Arial"/>
                    <w:sz w:val="24"/>
                    <w:szCs w:val="24"/>
                    <w:rPrChange w:id="2322" w:author="Adam" w:date="2016-11-29T12:20:00Z">
                      <w:rPr>
                        <w:rFonts w:ascii="Cambria Math" w:hAnsi="Cambria Math" w:cs="Arial"/>
                      </w:rPr>
                    </w:rPrChange>
                  </w:rPr>
                  <m:t>m</m:t>
                </w:ins>
              </m:r>
            </m:e>
            <m:sub>
              <m:r>
                <w:ins w:id="2323" w:author="Adam" w:date="2016-11-29T12:20:00Z">
                  <w:rPr>
                    <w:rFonts w:ascii="Cambria Math" w:hAnsi="Cambria Math" w:cs="Arial"/>
                    <w:sz w:val="24"/>
                    <w:szCs w:val="24"/>
                    <w:rPrChange w:id="2324" w:author="Adam" w:date="2016-11-29T12:20:00Z">
                      <w:rPr>
                        <w:rFonts w:ascii="Cambria Math" w:hAnsi="Cambria Math" w:cs="Arial"/>
                      </w:rPr>
                    </w:rPrChange>
                  </w:rPr>
                  <m:t>esquerda</m:t>
                </w:ins>
              </m:r>
            </m:sub>
          </m:sSub>
          <m:r>
            <w:ins w:id="2325" w:author="Adam" w:date="2016-11-29T12:20:00Z">
              <w:rPr>
                <w:rFonts w:ascii="Cambria Math" w:hAnsi="Cambria Math" w:cs="Arial"/>
                <w:sz w:val="24"/>
                <w:szCs w:val="24"/>
                <w:rPrChange w:id="2326" w:author="Adam" w:date="2016-11-29T12:20:00Z">
                  <w:rPr>
                    <w:rFonts w:ascii="Cambria Math" w:hAnsi="Cambria Math" w:cs="Arial"/>
                  </w:rPr>
                </w:rPrChange>
              </w:rPr>
              <m:t>∙</m:t>
            </w:ins>
          </m:r>
          <m:acc>
            <m:accPr>
              <m:chr m:val="⃗"/>
              <m:ctrlPr>
                <w:ins w:id="2327" w:author="Adam" w:date="2016-11-29T12:20:00Z">
                  <w:rPr>
                    <w:rFonts w:ascii="Cambria Math" w:hAnsi="Cambria Math" w:cs="Arial"/>
                    <w:i/>
                    <w:sz w:val="24"/>
                    <w:szCs w:val="24"/>
                  </w:rPr>
                </w:ins>
              </m:ctrlPr>
            </m:accPr>
            <m:e>
              <m:r>
                <w:ins w:id="2328" w:author="Adam" w:date="2016-11-29T12:20:00Z">
                  <w:rPr>
                    <w:rFonts w:ascii="Cambria Math" w:hAnsi="Cambria Math" w:cs="Arial"/>
                    <w:sz w:val="24"/>
                    <w:szCs w:val="24"/>
                    <w:rPrChange w:id="2329" w:author="Adam" w:date="2016-11-29T12:20:00Z">
                      <w:rPr>
                        <w:rFonts w:ascii="Cambria Math" w:hAnsi="Cambria Math" w:cs="Arial"/>
                      </w:rPr>
                    </w:rPrChange>
                  </w:rPr>
                  <m:t>g</m:t>
                </w:ins>
              </m:r>
            </m:e>
          </m:acc>
          <m:r>
            <w:ins w:id="2330" w:author="Adam" w:date="2016-11-29T12:20:00Z">
              <w:rPr>
                <w:rFonts w:ascii="Cambria Math" w:hAnsi="Cambria Math" w:cs="Arial"/>
                <w:sz w:val="24"/>
                <w:szCs w:val="24"/>
                <w:rPrChange w:id="2331" w:author="Adam" w:date="2016-11-29T12:20:00Z">
                  <w:rPr>
                    <w:rFonts w:ascii="Cambria Math" w:hAnsi="Cambria Math" w:cs="Arial"/>
                  </w:rPr>
                </w:rPrChange>
              </w:rPr>
              <m:t xml:space="preserve">∙ </m:t>
            </w:ins>
          </m:r>
          <m:sSub>
            <m:sSubPr>
              <m:ctrlPr>
                <w:ins w:id="2332" w:author="Adam" w:date="2016-11-29T12:20:00Z">
                  <w:rPr>
                    <w:rFonts w:ascii="Cambria Math" w:hAnsi="Cambria Math" w:cs="Arial"/>
                    <w:i/>
                    <w:sz w:val="24"/>
                    <w:szCs w:val="24"/>
                  </w:rPr>
                </w:ins>
              </m:ctrlPr>
            </m:sSubPr>
            <m:e>
              <m:r>
                <w:ins w:id="2333" w:author="Adam" w:date="2016-11-29T12:20:00Z">
                  <w:rPr>
                    <w:rFonts w:ascii="Cambria Math" w:hAnsi="Cambria Math" w:cs="Arial"/>
                    <w:sz w:val="24"/>
                    <w:szCs w:val="24"/>
                    <w:rPrChange w:id="2334" w:author="Adam" w:date="2016-11-29T12:20:00Z">
                      <w:rPr>
                        <w:rFonts w:ascii="Cambria Math" w:hAnsi="Cambria Math" w:cs="Arial"/>
                      </w:rPr>
                    </w:rPrChange>
                  </w:rPr>
                  <m:t>μ</m:t>
                </w:ins>
              </m:r>
            </m:e>
            <m:sub>
              <m:r>
                <w:ins w:id="2335" w:author="Adam" w:date="2016-11-29T12:20:00Z">
                  <w:rPr>
                    <w:rFonts w:ascii="Cambria Math" w:hAnsi="Cambria Math" w:cs="Arial"/>
                    <w:sz w:val="24"/>
                    <w:szCs w:val="24"/>
                    <w:rPrChange w:id="2336" w:author="Adam" w:date="2016-11-29T12:20:00Z">
                      <w:rPr>
                        <w:rFonts w:ascii="Cambria Math" w:hAnsi="Cambria Math" w:cs="Arial"/>
                      </w:rPr>
                    </w:rPrChange>
                  </w:rPr>
                  <m:t>din</m:t>
                </w:ins>
              </m:r>
              <m:r>
                <w:ins w:id="2337" w:author="Adam" w:date="2016-11-29T12:20:00Z">
                  <w:rPr>
                    <w:rFonts w:ascii="Cambria Math" w:hAnsi="Cambria Math" w:cs="Arial" w:hint="eastAsia"/>
                    <w:sz w:val="24"/>
                    <w:szCs w:val="24"/>
                    <w:rPrChange w:id="2338" w:author="Adam" w:date="2016-11-29T12:20:00Z">
                      <w:rPr>
                        <w:rFonts w:ascii="Cambria Math" w:hAnsi="Cambria Math" w:cs="Arial" w:hint="eastAsia"/>
                      </w:rPr>
                    </w:rPrChange>
                  </w:rPr>
                  <m:t>â</m:t>
                </w:ins>
              </m:r>
              <m:r>
                <w:ins w:id="2339" w:author="Adam" w:date="2016-11-29T12:20:00Z">
                  <w:rPr>
                    <w:rFonts w:ascii="Cambria Math" w:hAnsi="Cambria Math" w:cs="Arial"/>
                    <w:sz w:val="24"/>
                    <w:szCs w:val="24"/>
                    <w:rPrChange w:id="2340" w:author="Adam" w:date="2016-11-29T12:20:00Z">
                      <w:rPr>
                        <w:rFonts w:ascii="Cambria Math" w:hAnsi="Cambria Math" w:cs="Arial"/>
                      </w:rPr>
                    </w:rPrChange>
                  </w:rPr>
                  <m:t>mico</m:t>
                </w:ins>
              </m:r>
            </m:sub>
          </m:sSub>
        </m:oMath>
      </m:oMathPara>
    </w:p>
    <w:p w:rsidR="00366202" w:rsidRPr="00366202" w:rsidRDefault="00AC29C2" w:rsidP="00366202">
      <w:pPr>
        <w:jc w:val="both"/>
        <w:rPr>
          <w:ins w:id="2341" w:author="Adam" w:date="2016-11-29T12:20:00Z"/>
          <w:rFonts w:ascii="Arial" w:eastAsiaTheme="minorEastAsia" w:hAnsi="Arial" w:cs="Arial"/>
          <w:sz w:val="24"/>
          <w:szCs w:val="24"/>
          <w:rPrChange w:id="2342" w:author="Adam" w:date="2016-11-29T12:20:00Z">
            <w:rPr>
              <w:ins w:id="2343" w:author="Adam" w:date="2016-11-29T12:20:00Z"/>
              <w:rFonts w:eastAsiaTheme="minorEastAsia"/>
            </w:rPr>
          </w:rPrChange>
        </w:rPr>
      </w:pPr>
      <m:oMathPara>
        <m:oMath>
          <m:sSub>
            <m:sSubPr>
              <m:ctrlPr>
                <w:ins w:id="2344" w:author="Adam" w:date="2016-11-29T12:20:00Z">
                  <w:rPr>
                    <w:rFonts w:ascii="Cambria Math" w:hAnsi="Cambria Math" w:cs="Arial"/>
                    <w:i/>
                    <w:sz w:val="24"/>
                    <w:szCs w:val="24"/>
                  </w:rPr>
                </w:ins>
              </m:ctrlPr>
            </m:sSubPr>
            <m:e>
              <m:r>
                <w:ins w:id="2345" w:author="Adam" w:date="2016-11-29T12:20:00Z">
                  <w:rPr>
                    <w:rFonts w:ascii="Cambria Math" w:hAnsi="Cambria Math" w:cs="Arial"/>
                    <w:sz w:val="24"/>
                    <w:szCs w:val="24"/>
                    <w:rPrChange w:id="2346" w:author="Adam" w:date="2016-11-29T12:20:00Z">
                      <w:rPr>
                        <w:rFonts w:ascii="Cambria Math" w:hAnsi="Cambria Math" w:cs="Arial"/>
                      </w:rPr>
                    </w:rPrChange>
                  </w:rPr>
                  <m:t>F</m:t>
                </w:ins>
              </m:r>
            </m:e>
            <m:sub>
              <m:sSub>
                <m:sSubPr>
                  <m:ctrlPr>
                    <w:ins w:id="2347" w:author="Adam" w:date="2016-11-29T12:20:00Z">
                      <w:rPr>
                        <w:rFonts w:ascii="Cambria Math" w:hAnsi="Cambria Math" w:cs="Arial"/>
                        <w:i/>
                        <w:sz w:val="24"/>
                        <w:szCs w:val="24"/>
                      </w:rPr>
                    </w:ins>
                  </m:ctrlPr>
                </m:sSubPr>
                <m:e>
                  <m:r>
                    <w:ins w:id="2348" w:author="Adam" w:date="2016-11-29T12:20:00Z">
                      <w:rPr>
                        <w:rFonts w:ascii="Cambria Math" w:hAnsi="Cambria Math" w:cs="Arial"/>
                        <w:sz w:val="24"/>
                        <w:szCs w:val="24"/>
                        <w:rPrChange w:id="2349" w:author="Adam" w:date="2016-11-29T12:20:00Z">
                          <w:rPr>
                            <w:rFonts w:ascii="Cambria Math" w:hAnsi="Cambria Math" w:cs="Arial"/>
                          </w:rPr>
                        </w:rPrChange>
                      </w:rPr>
                      <m:t>at</m:t>
                    </w:ins>
                  </m:r>
                </m:e>
                <m:sub>
                  <m:r>
                    <w:ins w:id="2350" w:author="Adam" w:date="2016-11-29T12:20:00Z">
                      <w:rPr>
                        <w:rFonts w:ascii="Cambria Math" w:hAnsi="Cambria Math" w:cs="Arial"/>
                        <w:sz w:val="24"/>
                        <w:szCs w:val="24"/>
                        <w:rPrChange w:id="2351" w:author="Adam" w:date="2016-11-29T12:20:00Z">
                          <w:rPr>
                            <w:rFonts w:ascii="Cambria Math" w:hAnsi="Cambria Math" w:cs="Arial"/>
                          </w:rPr>
                        </w:rPrChange>
                      </w:rPr>
                      <m:t>din</m:t>
                    </w:ins>
                  </m:r>
                  <m:r>
                    <w:ins w:id="2352" w:author="Adam" w:date="2016-11-29T12:20:00Z">
                      <w:rPr>
                        <w:rFonts w:ascii="Cambria Math" w:hAnsi="Cambria Math" w:cs="Arial" w:hint="eastAsia"/>
                        <w:sz w:val="24"/>
                        <w:szCs w:val="24"/>
                        <w:rPrChange w:id="2353" w:author="Adam" w:date="2016-11-29T12:20:00Z">
                          <w:rPr>
                            <w:rFonts w:ascii="Cambria Math" w:hAnsi="Cambria Math" w:cs="Arial" w:hint="eastAsia"/>
                          </w:rPr>
                        </w:rPrChange>
                      </w:rPr>
                      <m:t>â</m:t>
                    </w:ins>
                  </m:r>
                  <m:r>
                    <w:ins w:id="2354" w:author="Adam" w:date="2016-11-29T12:20:00Z">
                      <w:rPr>
                        <w:rFonts w:ascii="Cambria Math" w:hAnsi="Cambria Math" w:cs="Arial"/>
                        <w:sz w:val="24"/>
                        <w:szCs w:val="24"/>
                        <w:rPrChange w:id="2355" w:author="Adam" w:date="2016-11-29T12:20:00Z">
                          <w:rPr>
                            <w:rFonts w:ascii="Cambria Math" w:hAnsi="Cambria Math" w:cs="Arial"/>
                          </w:rPr>
                        </w:rPrChange>
                      </w:rPr>
                      <m:t>mico</m:t>
                    </w:ins>
                  </m:r>
                </m:sub>
              </m:sSub>
            </m:sub>
          </m:sSub>
          <m:r>
            <w:ins w:id="2356" w:author="Adam" w:date="2016-11-29T12:20:00Z">
              <w:rPr>
                <w:rFonts w:ascii="Cambria Math" w:hAnsi="Cambria Math" w:cs="Arial"/>
                <w:sz w:val="24"/>
                <w:szCs w:val="24"/>
                <w:rPrChange w:id="2357" w:author="Adam" w:date="2016-11-29T12:20:00Z">
                  <w:rPr>
                    <w:rFonts w:ascii="Cambria Math" w:hAnsi="Cambria Math" w:cs="Arial"/>
                  </w:rPr>
                </w:rPrChange>
              </w:rPr>
              <m:t>=1,592∙9,807∙ 0,400</m:t>
            </w:ins>
          </m:r>
        </m:oMath>
      </m:oMathPara>
    </w:p>
    <w:p w:rsidR="00366202" w:rsidRPr="00366202" w:rsidRDefault="00AC29C2" w:rsidP="00366202">
      <w:pPr>
        <w:jc w:val="both"/>
        <w:rPr>
          <w:ins w:id="2358" w:author="Adam" w:date="2016-11-29T12:20:00Z"/>
          <w:rFonts w:ascii="Arial" w:eastAsiaTheme="minorEastAsia" w:hAnsi="Arial" w:cs="Arial"/>
          <w:sz w:val="24"/>
          <w:szCs w:val="24"/>
          <w:rPrChange w:id="2359" w:author="Adam" w:date="2016-11-29T12:20:00Z">
            <w:rPr>
              <w:ins w:id="2360" w:author="Adam" w:date="2016-11-29T12:20:00Z"/>
              <w:rFonts w:eastAsiaTheme="minorEastAsia"/>
            </w:rPr>
          </w:rPrChange>
        </w:rPr>
      </w:pPr>
      <m:oMathPara>
        <m:oMath>
          <m:sSub>
            <m:sSubPr>
              <m:ctrlPr>
                <w:ins w:id="2361" w:author="Adam" w:date="2016-11-29T12:20:00Z">
                  <w:rPr>
                    <w:rFonts w:ascii="Cambria Math" w:hAnsi="Cambria Math" w:cs="Arial"/>
                    <w:i/>
                    <w:sz w:val="24"/>
                    <w:szCs w:val="24"/>
                  </w:rPr>
                </w:ins>
              </m:ctrlPr>
            </m:sSubPr>
            <m:e>
              <m:r>
                <w:ins w:id="2362" w:author="Adam" w:date="2016-11-29T12:20:00Z">
                  <w:rPr>
                    <w:rFonts w:ascii="Cambria Math" w:hAnsi="Cambria Math" w:cs="Arial"/>
                    <w:sz w:val="24"/>
                    <w:szCs w:val="24"/>
                    <w:rPrChange w:id="2363" w:author="Adam" w:date="2016-11-29T12:20:00Z">
                      <w:rPr>
                        <w:rFonts w:ascii="Cambria Math" w:hAnsi="Cambria Math" w:cs="Arial"/>
                      </w:rPr>
                    </w:rPrChange>
                  </w:rPr>
                  <m:t>F</m:t>
                </w:ins>
              </m:r>
            </m:e>
            <m:sub>
              <m:sSub>
                <m:sSubPr>
                  <m:ctrlPr>
                    <w:ins w:id="2364" w:author="Adam" w:date="2016-11-29T12:20:00Z">
                      <w:rPr>
                        <w:rFonts w:ascii="Cambria Math" w:hAnsi="Cambria Math" w:cs="Arial"/>
                        <w:i/>
                        <w:sz w:val="24"/>
                        <w:szCs w:val="24"/>
                      </w:rPr>
                    </w:ins>
                  </m:ctrlPr>
                </m:sSubPr>
                <m:e>
                  <m:r>
                    <w:ins w:id="2365" w:author="Adam" w:date="2016-11-29T12:20:00Z">
                      <w:rPr>
                        <w:rFonts w:ascii="Cambria Math" w:hAnsi="Cambria Math" w:cs="Arial"/>
                        <w:sz w:val="24"/>
                        <w:szCs w:val="24"/>
                        <w:rPrChange w:id="2366" w:author="Adam" w:date="2016-11-29T12:20:00Z">
                          <w:rPr>
                            <w:rFonts w:ascii="Cambria Math" w:hAnsi="Cambria Math" w:cs="Arial"/>
                          </w:rPr>
                        </w:rPrChange>
                      </w:rPr>
                      <m:t>at</m:t>
                    </w:ins>
                  </m:r>
                </m:e>
                <m:sub>
                  <m:r>
                    <w:ins w:id="2367" w:author="Adam" w:date="2016-11-29T12:20:00Z">
                      <w:rPr>
                        <w:rFonts w:ascii="Cambria Math" w:hAnsi="Cambria Math" w:cs="Arial"/>
                        <w:sz w:val="24"/>
                        <w:szCs w:val="24"/>
                        <w:rPrChange w:id="2368" w:author="Adam" w:date="2016-11-29T12:20:00Z">
                          <w:rPr>
                            <w:rFonts w:ascii="Cambria Math" w:hAnsi="Cambria Math" w:cs="Arial"/>
                          </w:rPr>
                        </w:rPrChange>
                      </w:rPr>
                      <m:t>din</m:t>
                    </w:ins>
                  </m:r>
                  <m:r>
                    <w:ins w:id="2369" w:author="Adam" w:date="2016-11-29T12:20:00Z">
                      <w:rPr>
                        <w:rFonts w:ascii="Cambria Math" w:hAnsi="Cambria Math" w:cs="Arial" w:hint="eastAsia"/>
                        <w:sz w:val="24"/>
                        <w:szCs w:val="24"/>
                        <w:rPrChange w:id="2370" w:author="Adam" w:date="2016-11-29T12:20:00Z">
                          <w:rPr>
                            <w:rFonts w:ascii="Cambria Math" w:hAnsi="Cambria Math" w:cs="Arial" w:hint="eastAsia"/>
                          </w:rPr>
                        </w:rPrChange>
                      </w:rPr>
                      <m:t>â</m:t>
                    </w:ins>
                  </m:r>
                  <m:r>
                    <w:ins w:id="2371" w:author="Adam" w:date="2016-11-29T12:20:00Z">
                      <w:rPr>
                        <w:rFonts w:ascii="Cambria Math" w:hAnsi="Cambria Math" w:cs="Arial"/>
                        <w:sz w:val="24"/>
                        <w:szCs w:val="24"/>
                        <w:rPrChange w:id="2372" w:author="Adam" w:date="2016-11-29T12:20:00Z">
                          <w:rPr>
                            <w:rFonts w:ascii="Cambria Math" w:hAnsi="Cambria Math" w:cs="Arial"/>
                          </w:rPr>
                        </w:rPrChange>
                      </w:rPr>
                      <m:t>mico</m:t>
                    </w:ins>
                  </m:r>
                </m:sub>
              </m:sSub>
            </m:sub>
          </m:sSub>
          <m:r>
            <w:ins w:id="2373" w:author="Adam" w:date="2016-11-29T12:20:00Z">
              <w:rPr>
                <w:rFonts w:ascii="Cambria Math" w:hAnsi="Cambria Math" w:cs="Arial"/>
                <w:sz w:val="24"/>
                <w:szCs w:val="24"/>
                <w:rPrChange w:id="2374" w:author="Adam" w:date="2016-11-29T12:20:00Z">
                  <w:rPr>
                    <w:rFonts w:ascii="Cambria Math" w:hAnsi="Cambria Math" w:cs="Arial"/>
                  </w:rPr>
                </w:rPrChange>
              </w:rPr>
              <m:t>=6,245N</m:t>
            </w:ins>
          </m:r>
        </m:oMath>
      </m:oMathPara>
    </w:p>
    <w:p w:rsidR="00366202" w:rsidRPr="00366202" w:rsidRDefault="00366202" w:rsidP="00366202">
      <w:pPr>
        <w:jc w:val="both"/>
        <w:rPr>
          <w:ins w:id="2375" w:author="Adam" w:date="2016-11-29T12:20:00Z"/>
          <w:rFonts w:ascii="Arial" w:hAnsi="Arial" w:cs="Arial"/>
          <w:sz w:val="24"/>
          <w:szCs w:val="24"/>
          <w:rPrChange w:id="2376" w:author="Adam" w:date="2016-11-29T12:20:00Z">
            <w:rPr>
              <w:ins w:id="2377" w:author="Adam" w:date="2016-11-29T12:20:00Z"/>
            </w:rPr>
          </w:rPrChange>
        </w:rPr>
      </w:pPr>
    </w:p>
    <w:p w:rsidR="00366202" w:rsidRPr="00366202" w:rsidRDefault="00AC29C2" w:rsidP="00366202">
      <w:pPr>
        <w:jc w:val="both"/>
        <w:rPr>
          <w:ins w:id="2378" w:author="Adam" w:date="2016-11-29T12:20:00Z"/>
          <w:rFonts w:ascii="Arial" w:eastAsiaTheme="minorEastAsia" w:hAnsi="Arial" w:cs="Arial"/>
          <w:sz w:val="24"/>
          <w:szCs w:val="24"/>
          <w:rPrChange w:id="2379" w:author="Adam" w:date="2016-11-29T12:20:00Z">
            <w:rPr>
              <w:ins w:id="2380" w:author="Adam" w:date="2016-11-29T12:20:00Z"/>
              <w:rFonts w:eastAsiaTheme="minorEastAsia"/>
            </w:rPr>
          </w:rPrChange>
        </w:rPr>
      </w:pPr>
      <m:oMathPara>
        <m:oMath>
          <m:sSub>
            <m:sSubPr>
              <m:ctrlPr>
                <w:ins w:id="2381" w:author="Adam" w:date="2016-11-29T12:20:00Z">
                  <w:rPr>
                    <w:rFonts w:ascii="Cambria Math" w:hAnsi="Cambria Math" w:cs="Arial"/>
                    <w:i/>
                    <w:sz w:val="24"/>
                    <w:szCs w:val="24"/>
                  </w:rPr>
                </w:ins>
              </m:ctrlPr>
            </m:sSubPr>
            <m:e>
              <m:r>
                <w:ins w:id="2382" w:author="Adam" w:date="2016-11-29T12:20:00Z">
                  <w:rPr>
                    <w:rFonts w:ascii="Cambria Math" w:hAnsi="Cambria Math" w:cs="Arial"/>
                    <w:sz w:val="24"/>
                    <w:szCs w:val="24"/>
                    <w:rPrChange w:id="2383" w:author="Adam" w:date="2016-11-29T12:20:00Z">
                      <w:rPr>
                        <w:rFonts w:ascii="Cambria Math" w:hAnsi="Cambria Math" w:cs="Arial"/>
                      </w:rPr>
                    </w:rPrChange>
                  </w:rPr>
                  <m:t>τ</m:t>
                </w:ins>
              </m:r>
            </m:e>
            <m:sub>
              <m:r>
                <w:ins w:id="2384" w:author="Adam" w:date="2016-11-29T12:20:00Z">
                  <w:rPr>
                    <w:rFonts w:ascii="Cambria Math" w:hAnsi="Cambria Math" w:cs="Arial"/>
                    <w:sz w:val="24"/>
                    <w:szCs w:val="24"/>
                    <w:rPrChange w:id="2385" w:author="Adam" w:date="2016-11-29T12:20:00Z">
                      <w:rPr>
                        <w:rFonts w:ascii="Cambria Math" w:hAnsi="Cambria Math" w:cs="Arial"/>
                      </w:rPr>
                    </w:rPrChange>
                  </w:rPr>
                  <m:t>movimento</m:t>
                </w:ins>
              </m:r>
            </m:sub>
          </m:sSub>
          <m:r>
            <w:ins w:id="2386" w:author="Adam" w:date="2016-11-29T12:20:00Z">
              <w:rPr>
                <w:rFonts w:ascii="Cambria Math" w:hAnsi="Cambria Math" w:cs="Arial"/>
                <w:sz w:val="24"/>
                <w:szCs w:val="24"/>
                <w:rPrChange w:id="2387" w:author="Adam" w:date="2016-11-29T12:20:00Z">
                  <w:rPr>
                    <w:rFonts w:ascii="Cambria Math" w:hAnsi="Cambria Math" w:cs="Arial"/>
                  </w:rPr>
                </w:rPrChange>
              </w:rPr>
              <m:t>=</m:t>
            </w:ins>
          </m:r>
          <m:sSub>
            <m:sSubPr>
              <m:ctrlPr>
                <w:ins w:id="2388" w:author="Adam" w:date="2016-11-29T12:20:00Z">
                  <w:rPr>
                    <w:rFonts w:ascii="Cambria Math" w:hAnsi="Cambria Math" w:cs="Arial"/>
                    <w:i/>
                    <w:sz w:val="24"/>
                    <w:szCs w:val="24"/>
                  </w:rPr>
                </w:ins>
              </m:ctrlPr>
            </m:sSubPr>
            <m:e>
              <m:r>
                <w:ins w:id="2389" w:author="Adam" w:date="2016-11-29T12:20:00Z">
                  <w:rPr>
                    <w:rFonts w:ascii="Cambria Math" w:hAnsi="Cambria Math" w:cs="Arial"/>
                    <w:sz w:val="24"/>
                    <w:szCs w:val="24"/>
                    <w:rPrChange w:id="2390" w:author="Adam" w:date="2016-11-29T12:20:00Z">
                      <w:rPr>
                        <w:rFonts w:ascii="Cambria Math" w:hAnsi="Cambria Math" w:cs="Arial"/>
                      </w:rPr>
                    </w:rPrChange>
                  </w:rPr>
                  <m:t>F</m:t>
                </w:ins>
              </m:r>
            </m:e>
            <m:sub>
              <m:sSub>
                <m:sSubPr>
                  <m:ctrlPr>
                    <w:ins w:id="2391" w:author="Adam" w:date="2016-11-29T12:20:00Z">
                      <w:rPr>
                        <w:rFonts w:ascii="Cambria Math" w:hAnsi="Cambria Math" w:cs="Arial"/>
                        <w:i/>
                        <w:sz w:val="24"/>
                        <w:szCs w:val="24"/>
                      </w:rPr>
                    </w:ins>
                  </m:ctrlPr>
                </m:sSubPr>
                <m:e>
                  <m:r>
                    <w:ins w:id="2392" w:author="Adam" w:date="2016-11-29T12:20:00Z">
                      <w:rPr>
                        <w:rFonts w:ascii="Cambria Math" w:hAnsi="Cambria Math" w:cs="Arial"/>
                        <w:sz w:val="24"/>
                        <w:szCs w:val="24"/>
                        <w:rPrChange w:id="2393" w:author="Adam" w:date="2016-11-29T12:20:00Z">
                          <w:rPr>
                            <w:rFonts w:ascii="Cambria Math" w:hAnsi="Cambria Math" w:cs="Arial"/>
                          </w:rPr>
                        </w:rPrChange>
                      </w:rPr>
                      <m:t>at</m:t>
                    </w:ins>
                  </m:r>
                </m:e>
                <m:sub>
                  <m:r>
                    <w:ins w:id="2394" w:author="Adam" w:date="2016-11-29T12:20:00Z">
                      <w:rPr>
                        <w:rFonts w:ascii="Cambria Math" w:hAnsi="Cambria Math" w:cs="Arial"/>
                        <w:sz w:val="24"/>
                        <w:szCs w:val="24"/>
                        <w:rPrChange w:id="2395" w:author="Adam" w:date="2016-11-29T12:20:00Z">
                          <w:rPr>
                            <w:rFonts w:ascii="Cambria Math" w:hAnsi="Cambria Math" w:cs="Arial"/>
                          </w:rPr>
                        </w:rPrChange>
                      </w:rPr>
                      <m:t>din</m:t>
                    </w:ins>
                  </m:r>
                  <m:r>
                    <w:ins w:id="2396" w:author="Adam" w:date="2016-11-29T12:20:00Z">
                      <w:rPr>
                        <w:rFonts w:ascii="Cambria Math" w:hAnsi="Cambria Math" w:cs="Arial" w:hint="eastAsia"/>
                        <w:sz w:val="24"/>
                        <w:szCs w:val="24"/>
                        <w:rPrChange w:id="2397" w:author="Adam" w:date="2016-11-29T12:20:00Z">
                          <w:rPr>
                            <w:rFonts w:ascii="Cambria Math" w:hAnsi="Cambria Math" w:cs="Arial" w:hint="eastAsia"/>
                          </w:rPr>
                        </w:rPrChange>
                      </w:rPr>
                      <m:t>â</m:t>
                    </w:ins>
                  </m:r>
                  <m:r>
                    <w:ins w:id="2398" w:author="Adam" w:date="2016-11-29T12:20:00Z">
                      <w:rPr>
                        <w:rFonts w:ascii="Cambria Math" w:hAnsi="Cambria Math" w:cs="Arial"/>
                        <w:sz w:val="24"/>
                        <w:szCs w:val="24"/>
                        <w:rPrChange w:id="2399" w:author="Adam" w:date="2016-11-29T12:20:00Z">
                          <w:rPr>
                            <w:rFonts w:ascii="Cambria Math" w:hAnsi="Cambria Math" w:cs="Arial"/>
                          </w:rPr>
                        </w:rPrChange>
                      </w:rPr>
                      <m:t>mico</m:t>
                    </w:ins>
                  </m:r>
                </m:sub>
              </m:sSub>
            </m:sub>
          </m:sSub>
          <m:r>
            <w:ins w:id="2400" w:author="Adam" w:date="2016-11-29T12:20:00Z">
              <w:rPr>
                <w:rFonts w:ascii="Cambria Math" w:hAnsi="Cambria Math" w:cs="Arial"/>
                <w:sz w:val="24"/>
                <w:szCs w:val="24"/>
                <w:rPrChange w:id="2401" w:author="Adam" w:date="2016-11-29T12:20:00Z">
                  <w:rPr>
                    <w:rFonts w:ascii="Cambria Math" w:hAnsi="Cambria Math" w:cs="Arial"/>
                  </w:rPr>
                </w:rPrChange>
              </w:rPr>
              <m:t>∙d</m:t>
            </w:ins>
          </m:r>
        </m:oMath>
      </m:oMathPara>
    </w:p>
    <w:p w:rsidR="00366202" w:rsidRPr="00366202" w:rsidRDefault="00AC29C2" w:rsidP="00366202">
      <w:pPr>
        <w:jc w:val="both"/>
        <w:rPr>
          <w:ins w:id="2402" w:author="Adam" w:date="2016-11-29T12:20:00Z"/>
          <w:rFonts w:ascii="Arial" w:eastAsiaTheme="minorEastAsia" w:hAnsi="Arial" w:cs="Arial"/>
          <w:sz w:val="24"/>
          <w:szCs w:val="24"/>
          <w:rPrChange w:id="2403" w:author="Adam" w:date="2016-11-29T12:20:00Z">
            <w:rPr>
              <w:ins w:id="2404" w:author="Adam" w:date="2016-11-29T12:20:00Z"/>
              <w:rFonts w:eastAsiaTheme="minorEastAsia"/>
            </w:rPr>
          </w:rPrChange>
        </w:rPr>
      </w:pPr>
      <m:oMathPara>
        <m:oMath>
          <m:sSub>
            <m:sSubPr>
              <m:ctrlPr>
                <w:ins w:id="2405" w:author="Adam" w:date="2016-11-29T12:20:00Z">
                  <w:rPr>
                    <w:rFonts w:ascii="Cambria Math" w:hAnsi="Cambria Math" w:cs="Arial"/>
                    <w:i/>
                    <w:sz w:val="24"/>
                    <w:szCs w:val="24"/>
                  </w:rPr>
                </w:ins>
              </m:ctrlPr>
            </m:sSubPr>
            <m:e>
              <m:r>
                <w:ins w:id="2406" w:author="Adam" w:date="2016-11-29T12:20:00Z">
                  <w:rPr>
                    <w:rFonts w:ascii="Cambria Math" w:hAnsi="Cambria Math" w:cs="Arial"/>
                    <w:sz w:val="24"/>
                    <w:szCs w:val="24"/>
                    <w:rPrChange w:id="2407" w:author="Adam" w:date="2016-11-29T12:20:00Z">
                      <w:rPr>
                        <w:rFonts w:ascii="Cambria Math" w:hAnsi="Cambria Math" w:cs="Arial"/>
                      </w:rPr>
                    </w:rPrChange>
                  </w:rPr>
                  <m:t>τ</m:t>
                </w:ins>
              </m:r>
            </m:e>
            <m:sub>
              <m:r>
                <w:ins w:id="2408" w:author="Adam" w:date="2016-11-29T12:20:00Z">
                  <w:rPr>
                    <w:rFonts w:ascii="Cambria Math" w:hAnsi="Cambria Math" w:cs="Arial"/>
                    <w:sz w:val="24"/>
                    <w:szCs w:val="24"/>
                    <w:rPrChange w:id="2409" w:author="Adam" w:date="2016-11-29T12:20:00Z">
                      <w:rPr>
                        <w:rFonts w:ascii="Cambria Math" w:hAnsi="Cambria Math" w:cs="Arial"/>
                      </w:rPr>
                    </w:rPrChange>
                  </w:rPr>
                  <m:t>movimento</m:t>
                </w:ins>
              </m:r>
            </m:sub>
          </m:sSub>
          <m:r>
            <w:ins w:id="2410" w:author="Adam" w:date="2016-11-29T12:20:00Z">
              <w:rPr>
                <w:rFonts w:ascii="Cambria Math" w:hAnsi="Cambria Math" w:cs="Arial"/>
                <w:sz w:val="24"/>
                <w:szCs w:val="24"/>
                <w:rPrChange w:id="2411" w:author="Adam" w:date="2016-11-29T12:20:00Z">
                  <w:rPr>
                    <w:rFonts w:ascii="Cambria Math" w:hAnsi="Cambria Math" w:cs="Arial"/>
                  </w:rPr>
                </w:rPrChange>
              </w:rPr>
              <m:t>=6,245∙0,001375</m:t>
            </w:ins>
          </m:r>
        </m:oMath>
      </m:oMathPara>
    </w:p>
    <w:p w:rsidR="00366202" w:rsidRPr="00366202" w:rsidRDefault="00AC29C2" w:rsidP="00366202">
      <w:pPr>
        <w:jc w:val="both"/>
        <w:rPr>
          <w:ins w:id="2412" w:author="Adam" w:date="2016-11-29T12:20:00Z"/>
          <w:rFonts w:ascii="Arial" w:eastAsiaTheme="minorEastAsia" w:hAnsi="Arial" w:cs="Arial"/>
          <w:sz w:val="24"/>
          <w:szCs w:val="24"/>
          <w:rPrChange w:id="2413" w:author="Adam" w:date="2016-11-29T12:20:00Z">
            <w:rPr>
              <w:ins w:id="2414" w:author="Adam" w:date="2016-11-29T12:20:00Z"/>
              <w:rFonts w:eastAsiaTheme="minorEastAsia"/>
            </w:rPr>
          </w:rPrChange>
        </w:rPr>
      </w:pPr>
      <m:oMathPara>
        <m:oMath>
          <m:sSub>
            <m:sSubPr>
              <m:ctrlPr>
                <w:ins w:id="2415" w:author="Adam" w:date="2016-11-29T12:20:00Z">
                  <w:rPr>
                    <w:rFonts w:ascii="Cambria Math" w:hAnsi="Cambria Math" w:cs="Arial"/>
                    <w:i/>
                    <w:sz w:val="24"/>
                    <w:szCs w:val="24"/>
                  </w:rPr>
                </w:ins>
              </m:ctrlPr>
            </m:sSubPr>
            <m:e>
              <m:r>
                <w:ins w:id="2416" w:author="Adam" w:date="2016-11-29T12:20:00Z">
                  <w:rPr>
                    <w:rFonts w:ascii="Cambria Math" w:hAnsi="Cambria Math" w:cs="Arial"/>
                    <w:sz w:val="24"/>
                    <w:szCs w:val="24"/>
                    <w:rPrChange w:id="2417" w:author="Adam" w:date="2016-11-29T12:20:00Z">
                      <w:rPr>
                        <w:rFonts w:ascii="Cambria Math" w:hAnsi="Cambria Math" w:cs="Arial"/>
                      </w:rPr>
                    </w:rPrChange>
                  </w:rPr>
                  <m:t>τ</m:t>
                </w:ins>
              </m:r>
            </m:e>
            <m:sub>
              <m:r>
                <w:ins w:id="2418" w:author="Adam" w:date="2016-11-29T12:20:00Z">
                  <w:rPr>
                    <w:rFonts w:ascii="Cambria Math" w:hAnsi="Cambria Math" w:cs="Arial"/>
                    <w:sz w:val="24"/>
                    <w:szCs w:val="24"/>
                    <w:rPrChange w:id="2419" w:author="Adam" w:date="2016-11-29T12:20:00Z">
                      <w:rPr>
                        <w:rFonts w:ascii="Cambria Math" w:hAnsi="Cambria Math" w:cs="Arial"/>
                      </w:rPr>
                    </w:rPrChange>
                  </w:rPr>
                  <m:t>movimento</m:t>
                </w:ins>
              </m:r>
            </m:sub>
          </m:sSub>
          <m:r>
            <w:ins w:id="2420" w:author="Adam" w:date="2016-11-29T12:20:00Z">
              <w:rPr>
                <w:rFonts w:ascii="Cambria Math" w:hAnsi="Cambria Math" w:cs="Arial"/>
                <w:sz w:val="24"/>
                <w:szCs w:val="24"/>
                <w:rPrChange w:id="2421" w:author="Adam" w:date="2016-11-29T12:20:00Z">
                  <w:rPr>
                    <w:rFonts w:ascii="Cambria Math" w:hAnsi="Cambria Math" w:cs="Arial"/>
                  </w:rPr>
                </w:rPrChange>
              </w:rPr>
              <m:t>=0,008587 Nm</m:t>
            </w:ins>
          </m:r>
        </m:oMath>
      </m:oMathPara>
    </w:p>
    <w:p w:rsidR="00366202" w:rsidRPr="00366202" w:rsidRDefault="00366202" w:rsidP="00366202">
      <w:pPr>
        <w:jc w:val="both"/>
        <w:rPr>
          <w:ins w:id="2422" w:author="Adam" w:date="2016-11-29T12:20:00Z"/>
          <w:rFonts w:ascii="Arial" w:eastAsiaTheme="minorEastAsia" w:hAnsi="Arial" w:cs="Arial"/>
          <w:sz w:val="24"/>
          <w:szCs w:val="24"/>
          <w:rPrChange w:id="2423" w:author="Adam" w:date="2016-11-29T12:20:00Z">
            <w:rPr>
              <w:ins w:id="2424" w:author="Adam" w:date="2016-11-29T12:20:00Z"/>
              <w:rFonts w:eastAsiaTheme="minorEastAsia"/>
            </w:rPr>
          </w:rPrChange>
        </w:rPr>
      </w:pPr>
      <w:ins w:id="2425" w:author="Adam" w:date="2016-11-29T12:22:00Z">
        <w:r>
          <w:rPr>
            <w:rFonts w:ascii="Arial" w:eastAsiaTheme="minorEastAsia" w:hAnsi="Arial" w:cs="Arial"/>
            <w:sz w:val="24"/>
            <w:szCs w:val="24"/>
          </w:rPr>
          <w:t>Comercialmente</w:t>
        </w:r>
        <w:r w:rsidRPr="00305E5F">
          <w:rPr>
            <w:rFonts w:ascii="Arial" w:eastAsiaTheme="minorEastAsia" w:hAnsi="Arial" w:cs="Arial"/>
            <w:sz w:val="24"/>
            <w:szCs w:val="24"/>
          </w:rPr>
          <w:t xml:space="preserve"> </w:t>
        </w:r>
        <w:r>
          <w:rPr>
            <w:rFonts w:ascii="Arial" w:eastAsiaTheme="minorEastAsia" w:hAnsi="Arial" w:cs="Arial"/>
            <w:sz w:val="24"/>
            <w:szCs w:val="24"/>
          </w:rPr>
          <w:t xml:space="preserve">este motor tem valor nominal de aproximadamente </w:t>
        </w:r>
      </w:ins>
      <w:ins w:id="2426" w:author="Adam" w:date="2016-11-29T12:20:00Z">
        <w:r w:rsidRPr="00366202">
          <w:rPr>
            <w:rFonts w:ascii="Arial" w:eastAsiaTheme="minorEastAsia" w:hAnsi="Arial" w:cs="Arial"/>
            <w:sz w:val="24"/>
            <w:szCs w:val="24"/>
            <w:rPrChange w:id="2427" w:author="Adam" w:date="2016-11-29T12:20:00Z">
              <w:rPr>
                <w:rFonts w:eastAsiaTheme="minorEastAsia"/>
              </w:rPr>
            </w:rPrChange>
          </w:rPr>
          <w:t>9</w:t>
        </w:r>
      </w:ins>
      <w:ins w:id="2428" w:author="Adam" w:date="2016-11-29T12:23:00Z">
        <w:r>
          <w:rPr>
            <w:rFonts w:ascii="Arial" w:eastAsiaTheme="minorEastAsia" w:hAnsi="Arial" w:cs="Arial"/>
            <w:sz w:val="24"/>
            <w:szCs w:val="24"/>
          </w:rPr>
          <w:t>0</w:t>
        </w:r>
      </w:ins>
      <w:ins w:id="2429" w:author="Adam" w:date="2016-11-29T12:20:00Z">
        <w:r w:rsidRPr="00366202">
          <w:rPr>
            <w:rFonts w:ascii="Arial" w:eastAsiaTheme="minorEastAsia" w:hAnsi="Arial" w:cs="Arial"/>
            <w:sz w:val="24"/>
            <w:szCs w:val="24"/>
            <w:rPrChange w:id="2430" w:author="Adam" w:date="2016-11-29T12:20:00Z">
              <w:rPr>
                <w:rFonts w:eastAsiaTheme="minorEastAsia"/>
              </w:rPr>
            </w:rPrChange>
          </w:rPr>
          <w:t>gf cm.</w:t>
        </w:r>
      </w:ins>
    </w:p>
    <w:p w:rsidR="00366202" w:rsidRPr="00366202" w:rsidRDefault="00366202" w:rsidP="00366202">
      <w:pPr>
        <w:jc w:val="both"/>
        <w:rPr>
          <w:ins w:id="2431" w:author="Adam" w:date="2016-11-29T12:20:00Z"/>
          <w:rFonts w:ascii="Arial" w:hAnsi="Arial" w:cs="Arial"/>
          <w:sz w:val="24"/>
          <w:szCs w:val="24"/>
          <w:rPrChange w:id="2432" w:author="Adam" w:date="2016-11-29T12:20:00Z">
            <w:rPr>
              <w:ins w:id="2433" w:author="Adam" w:date="2016-11-29T12:20:00Z"/>
            </w:rPr>
          </w:rPrChange>
        </w:rPr>
      </w:pPr>
      <w:ins w:id="2434" w:author="Adam" w:date="2016-11-29T12:20:00Z">
        <w:r w:rsidRPr="00366202">
          <w:rPr>
            <w:rFonts w:ascii="Arial" w:hAnsi="Arial" w:cs="Arial"/>
            <w:sz w:val="24"/>
            <w:szCs w:val="24"/>
            <w:rPrChange w:id="2435" w:author="Adam" w:date="2016-11-29T12:20:00Z">
              <w:rPr/>
            </w:rPrChange>
          </w:rPr>
          <w:t>A velocidade de abertura da porta deve ser de no máximo 3,9 segundos (</w:t>
        </w:r>
        <w:r w:rsidRPr="00366202">
          <w:rPr>
            <w:rFonts w:ascii="Arial" w:hAnsi="Arial" w:cs="Arial"/>
            <w:sz w:val="24"/>
            <w:szCs w:val="24"/>
            <w:highlight w:val="yellow"/>
            <w:rPrChange w:id="2436" w:author="Adam" w:date="2016-11-29T12:23:00Z">
              <w:rPr/>
            </w:rPrChange>
          </w:rPr>
          <w:fldChar w:fldCharType="begin"/>
        </w:r>
        <w:r w:rsidRPr="00366202">
          <w:rPr>
            <w:rFonts w:ascii="Arial" w:hAnsi="Arial" w:cs="Arial"/>
            <w:sz w:val="24"/>
            <w:szCs w:val="24"/>
            <w:highlight w:val="yellow"/>
            <w:rPrChange w:id="2437" w:author="Adam" w:date="2016-11-29T12:23:00Z">
              <w:rPr/>
            </w:rPrChange>
          </w:rPr>
          <w:instrText xml:space="preserve"> HYPERLINK "http://www.schindler.com/content/dam/web/br/PDFs/NI/manual-transporte-vertical.pdf" </w:instrText>
        </w:r>
        <w:r w:rsidRPr="00366202">
          <w:rPr>
            <w:rFonts w:ascii="Arial" w:hAnsi="Arial" w:cs="Arial"/>
            <w:sz w:val="24"/>
            <w:szCs w:val="24"/>
            <w:highlight w:val="yellow"/>
            <w:rPrChange w:id="2438" w:author="Adam" w:date="2016-11-29T12:23:00Z">
              <w:rPr>
                <w:rStyle w:val="Hyperlink"/>
              </w:rPr>
            </w:rPrChange>
          </w:rPr>
          <w:fldChar w:fldCharType="separate"/>
        </w:r>
        <w:r w:rsidRPr="00366202">
          <w:rPr>
            <w:rStyle w:val="Hyperlink"/>
            <w:rFonts w:ascii="Arial" w:hAnsi="Arial" w:cs="Arial"/>
            <w:sz w:val="24"/>
            <w:szCs w:val="24"/>
            <w:highlight w:val="yellow"/>
            <w:rPrChange w:id="2439" w:author="Adam" w:date="2016-11-29T12:23:00Z">
              <w:rPr>
                <w:rStyle w:val="Hyperlink"/>
              </w:rPr>
            </w:rPrChange>
          </w:rPr>
          <w:t>link</w:t>
        </w:r>
        <w:r w:rsidRPr="00366202">
          <w:rPr>
            <w:rStyle w:val="Hyperlink"/>
            <w:rFonts w:ascii="Arial" w:hAnsi="Arial" w:cs="Arial"/>
            <w:sz w:val="24"/>
            <w:szCs w:val="24"/>
            <w:highlight w:val="yellow"/>
            <w:rPrChange w:id="2440" w:author="Adam" w:date="2016-11-29T12:23:00Z">
              <w:rPr>
                <w:rStyle w:val="Hyperlink"/>
              </w:rPr>
            </w:rPrChange>
          </w:rPr>
          <w:fldChar w:fldCharType="end"/>
        </w:r>
        <w:r w:rsidRPr="00366202">
          <w:rPr>
            <w:rFonts w:ascii="Arial" w:hAnsi="Arial" w:cs="Arial"/>
            <w:sz w:val="24"/>
            <w:szCs w:val="24"/>
            <w:highlight w:val="yellow"/>
            <w:rPrChange w:id="2441" w:author="Adam" w:date="2016-11-29T12:23:00Z">
              <w:rPr/>
            </w:rPrChange>
          </w:rPr>
          <w:t xml:space="preserve"> [pg 33]</w:t>
        </w:r>
        <w:r w:rsidRPr="00366202">
          <w:rPr>
            <w:rFonts w:ascii="Arial" w:hAnsi="Arial" w:cs="Arial"/>
            <w:sz w:val="24"/>
            <w:szCs w:val="24"/>
            <w:rPrChange w:id="2442" w:author="Adam" w:date="2016-11-29T12:20:00Z">
              <w:rPr/>
            </w:rPrChange>
          </w:rPr>
          <w:t>). A porta deve se deslocar 25cm.</w:t>
        </w:r>
      </w:ins>
    </w:p>
    <w:p w:rsidR="00366202" w:rsidRPr="00366202" w:rsidRDefault="00AC29C2" w:rsidP="00366202">
      <w:pPr>
        <w:jc w:val="both"/>
        <w:rPr>
          <w:ins w:id="2443" w:author="Adam" w:date="2016-11-29T12:20:00Z"/>
          <w:rFonts w:ascii="Arial" w:hAnsi="Arial" w:cs="Arial"/>
          <w:sz w:val="24"/>
          <w:szCs w:val="24"/>
          <w:rPrChange w:id="2444" w:author="Adam" w:date="2016-11-29T12:20:00Z">
            <w:rPr>
              <w:ins w:id="2445" w:author="Adam" w:date="2016-11-29T12:20:00Z"/>
            </w:rPr>
          </w:rPrChange>
        </w:rPr>
      </w:pPr>
      <m:oMathPara>
        <m:oMath>
          <m:sSub>
            <m:sSubPr>
              <m:ctrlPr>
                <w:ins w:id="2446" w:author="Adam" w:date="2016-11-29T12:20:00Z">
                  <w:rPr>
                    <w:rFonts w:ascii="Cambria Math" w:hAnsi="Cambria Math" w:cs="Arial"/>
                    <w:i/>
                    <w:sz w:val="24"/>
                    <w:szCs w:val="24"/>
                  </w:rPr>
                </w:ins>
              </m:ctrlPr>
            </m:sSubPr>
            <m:e>
              <m:r>
                <w:ins w:id="2447" w:author="Adam" w:date="2016-11-29T12:20:00Z">
                  <w:rPr>
                    <w:rFonts w:ascii="Cambria Math" w:hAnsi="Cambria Math" w:cs="Arial"/>
                    <w:sz w:val="24"/>
                    <w:szCs w:val="24"/>
                    <w:rPrChange w:id="2448" w:author="Adam" w:date="2016-11-29T12:20:00Z">
                      <w:rPr>
                        <w:rFonts w:ascii="Cambria Math" w:hAnsi="Cambria Math" w:cs="Arial"/>
                      </w:rPr>
                    </w:rPrChange>
                  </w:rPr>
                  <m:t>v</m:t>
                </w:ins>
              </m:r>
            </m:e>
            <m:sub>
              <m:r>
                <w:ins w:id="2449" w:author="Adam" w:date="2016-11-29T12:20:00Z">
                  <w:rPr>
                    <w:rFonts w:ascii="Cambria Math" w:hAnsi="Cambria Math" w:cs="Arial"/>
                    <w:sz w:val="24"/>
                    <w:szCs w:val="24"/>
                    <w:rPrChange w:id="2450" w:author="Adam" w:date="2016-11-29T12:20:00Z">
                      <w:rPr>
                        <w:rFonts w:ascii="Cambria Math" w:hAnsi="Cambria Math" w:cs="Arial"/>
                      </w:rPr>
                    </w:rPrChange>
                  </w:rPr>
                  <m:t>abertura</m:t>
                </w:ins>
              </m:r>
            </m:sub>
          </m:sSub>
          <m:r>
            <w:ins w:id="2451" w:author="Adam" w:date="2016-11-29T12:20:00Z">
              <w:rPr>
                <w:rFonts w:ascii="Cambria Math" w:hAnsi="Cambria Math" w:cs="Arial"/>
                <w:sz w:val="24"/>
                <w:szCs w:val="24"/>
                <w:rPrChange w:id="2452" w:author="Adam" w:date="2016-11-29T12:20:00Z">
                  <w:rPr>
                    <w:rFonts w:ascii="Cambria Math" w:hAnsi="Cambria Math" w:cs="Arial"/>
                  </w:rPr>
                </w:rPrChange>
              </w:rPr>
              <m:t xml:space="preserve">= </m:t>
            </w:ins>
          </m:r>
          <m:f>
            <m:fPr>
              <m:ctrlPr>
                <w:ins w:id="2453" w:author="Adam" w:date="2016-11-29T12:20:00Z">
                  <w:rPr>
                    <w:rFonts w:ascii="Cambria Math" w:hAnsi="Cambria Math" w:cs="Arial"/>
                    <w:i/>
                    <w:sz w:val="24"/>
                    <w:szCs w:val="24"/>
                  </w:rPr>
                </w:ins>
              </m:ctrlPr>
            </m:fPr>
            <m:num>
              <m:r>
                <w:ins w:id="2454" w:author="Adam" w:date="2016-11-29T12:20:00Z">
                  <w:rPr>
                    <w:rFonts w:ascii="Cambria Math" w:hAnsi="Cambria Math" w:cs="Arial"/>
                    <w:sz w:val="24"/>
                    <w:szCs w:val="24"/>
                    <w:rPrChange w:id="2455" w:author="Adam" w:date="2016-11-29T12:20:00Z">
                      <w:rPr>
                        <w:rFonts w:ascii="Cambria Math" w:hAnsi="Cambria Math" w:cs="Arial"/>
                      </w:rPr>
                    </w:rPrChange>
                  </w:rPr>
                  <m:t>25 cm</m:t>
                </w:ins>
              </m:r>
            </m:num>
            <m:den>
              <m:r>
                <w:ins w:id="2456" w:author="Adam" w:date="2016-11-29T12:20:00Z">
                  <w:rPr>
                    <w:rFonts w:ascii="Cambria Math" w:hAnsi="Cambria Math" w:cs="Arial"/>
                    <w:sz w:val="24"/>
                    <w:szCs w:val="24"/>
                    <w:rPrChange w:id="2457" w:author="Adam" w:date="2016-11-29T12:20:00Z">
                      <w:rPr>
                        <w:rFonts w:ascii="Cambria Math" w:hAnsi="Cambria Math" w:cs="Arial"/>
                      </w:rPr>
                    </w:rPrChange>
                  </w:rPr>
                  <m:t>3,9s</m:t>
                </w:ins>
              </m:r>
            </m:den>
          </m:f>
          <m:r>
            <w:ins w:id="2458" w:author="Adam" w:date="2016-11-29T12:20:00Z">
              <w:rPr>
                <w:rFonts w:ascii="Cambria Math" w:hAnsi="Cambria Math" w:cs="Arial"/>
                <w:sz w:val="24"/>
                <w:szCs w:val="24"/>
                <w:rPrChange w:id="2459" w:author="Adam" w:date="2016-11-29T12:20:00Z">
                  <w:rPr>
                    <w:rFonts w:ascii="Cambria Math" w:hAnsi="Cambria Math" w:cs="Arial"/>
                  </w:rPr>
                </w:rPrChange>
              </w:rPr>
              <m:t>→</m:t>
            </w:ins>
          </m:r>
          <m:f>
            <m:fPr>
              <m:ctrlPr>
                <w:ins w:id="2460" w:author="Adam" w:date="2016-11-29T12:20:00Z">
                  <w:rPr>
                    <w:rFonts w:ascii="Cambria Math" w:hAnsi="Cambria Math" w:cs="Arial"/>
                    <w:i/>
                    <w:sz w:val="24"/>
                    <w:szCs w:val="24"/>
                  </w:rPr>
                </w:ins>
              </m:ctrlPr>
            </m:fPr>
            <m:num>
              <m:r>
                <w:ins w:id="2461" w:author="Adam" w:date="2016-11-29T12:20:00Z">
                  <w:rPr>
                    <w:rFonts w:ascii="Cambria Math" w:hAnsi="Cambria Math" w:cs="Arial"/>
                    <w:sz w:val="24"/>
                    <w:szCs w:val="24"/>
                    <w:rPrChange w:id="2462" w:author="Adam" w:date="2016-11-29T12:20:00Z">
                      <w:rPr>
                        <w:rFonts w:ascii="Cambria Math" w:hAnsi="Cambria Math" w:cs="Arial"/>
                      </w:rPr>
                    </w:rPrChange>
                  </w:rPr>
                  <m:t>3,846m</m:t>
                </w:ins>
              </m:r>
            </m:num>
            <m:den>
              <m:r>
                <w:ins w:id="2463" w:author="Adam" w:date="2016-11-29T12:20:00Z">
                  <w:rPr>
                    <w:rFonts w:ascii="Cambria Math" w:hAnsi="Cambria Math" w:cs="Arial"/>
                    <w:sz w:val="24"/>
                    <w:szCs w:val="24"/>
                    <w:rPrChange w:id="2464" w:author="Adam" w:date="2016-11-29T12:20:00Z">
                      <w:rPr>
                        <w:rFonts w:ascii="Cambria Math" w:hAnsi="Cambria Math" w:cs="Arial"/>
                      </w:rPr>
                    </w:rPrChange>
                  </w:rPr>
                  <m:t>min</m:t>
                </w:ins>
              </m:r>
            </m:den>
          </m:f>
        </m:oMath>
      </m:oMathPara>
    </w:p>
    <w:p w:rsidR="00366202" w:rsidRPr="00366202" w:rsidRDefault="00366202" w:rsidP="00366202">
      <w:pPr>
        <w:jc w:val="both"/>
        <w:rPr>
          <w:ins w:id="2465" w:author="Adam" w:date="2016-11-29T12:20:00Z"/>
          <w:rFonts w:ascii="Arial" w:hAnsi="Arial" w:cs="Arial"/>
          <w:sz w:val="24"/>
          <w:szCs w:val="24"/>
          <w:rPrChange w:id="2466" w:author="Adam" w:date="2016-11-29T12:20:00Z">
            <w:rPr>
              <w:ins w:id="2467" w:author="Adam" w:date="2016-11-29T12:20:00Z"/>
            </w:rPr>
          </w:rPrChange>
        </w:rPr>
      </w:pPr>
      <w:ins w:id="2468" w:author="Adam" w:date="2016-11-29T12:20:00Z">
        <w:r w:rsidRPr="00366202">
          <w:rPr>
            <w:rFonts w:ascii="Arial" w:hAnsi="Arial" w:cs="Arial"/>
            <w:sz w:val="24"/>
            <w:szCs w:val="24"/>
            <w:rPrChange w:id="2469" w:author="Adam" w:date="2016-11-29T12:20:00Z">
              <w:rPr/>
            </w:rPrChange>
          </w:rPr>
          <w:t>O pinhão tem 5,5mm de diâmetro.</w:t>
        </w:r>
      </w:ins>
    </w:p>
    <w:p w:rsidR="00366202" w:rsidRPr="00366202" w:rsidRDefault="00AC29C2" w:rsidP="00366202">
      <w:pPr>
        <w:jc w:val="both"/>
        <w:rPr>
          <w:ins w:id="2470" w:author="Adam" w:date="2016-11-29T12:20:00Z"/>
          <w:rFonts w:ascii="Arial" w:eastAsiaTheme="minorEastAsia" w:hAnsi="Arial" w:cs="Arial"/>
          <w:sz w:val="24"/>
          <w:szCs w:val="24"/>
          <w:rPrChange w:id="2471" w:author="Adam" w:date="2016-11-29T12:20:00Z">
            <w:rPr>
              <w:ins w:id="2472" w:author="Adam" w:date="2016-11-29T12:20:00Z"/>
              <w:rFonts w:eastAsiaTheme="minorEastAsia"/>
            </w:rPr>
          </w:rPrChange>
        </w:rPr>
      </w:pPr>
      <m:oMathPara>
        <m:oMath>
          <m:sSub>
            <m:sSubPr>
              <m:ctrlPr>
                <w:ins w:id="2473" w:author="Adam" w:date="2016-11-29T12:20:00Z">
                  <w:rPr>
                    <w:rFonts w:ascii="Cambria Math" w:hAnsi="Cambria Math" w:cs="Arial"/>
                    <w:i/>
                    <w:sz w:val="24"/>
                    <w:szCs w:val="24"/>
                  </w:rPr>
                </w:ins>
              </m:ctrlPr>
            </m:sSubPr>
            <m:e>
              <m:r>
                <w:ins w:id="2474" w:author="Adam" w:date="2016-11-29T12:20:00Z">
                  <w:rPr>
                    <w:rFonts w:ascii="Cambria Math" w:hAnsi="Cambria Math" w:cs="Arial"/>
                    <w:sz w:val="24"/>
                    <w:szCs w:val="24"/>
                    <w:rPrChange w:id="2475" w:author="Adam" w:date="2016-11-29T12:20:00Z">
                      <w:rPr>
                        <w:rFonts w:ascii="Cambria Math" w:hAnsi="Cambria Math" w:cs="Arial"/>
                      </w:rPr>
                    </w:rPrChange>
                  </w:rPr>
                  <m:t>C</m:t>
                </w:ins>
              </m:r>
            </m:e>
            <m:sub>
              <m:r>
                <w:ins w:id="2476" w:author="Adam" w:date="2016-11-29T12:20:00Z">
                  <w:rPr>
                    <w:rFonts w:ascii="Cambria Math" w:hAnsi="Cambria Math" w:cs="Arial"/>
                    <w:sz w:val="24"/>
                    <w:szCs w:val="24"/>
                    <w:rPrChange w:id="2477" w:author="Adam" w:date="2016-11-29T12:20:00Z">
                      <w:rPr>
                        <w:rFonts w:ascii="Cambria Math" w:hAnsi="Cambria Math" w:cs="Arial"/>
                      </w:rPr>
                    </w:rPrChange>
                  </w:rPr>
                  <m:t>pinh</m:t>
                </w:ins>
              </m:r>
              <m:r>
                <w:ins w:id="2478" w:author="Adam" w:date="2016-11-29T12:20:00Z">
                  <w:rPr>
                    <w:rFonts w:ascii="Cambria Math" w:hAnsi="Cambria Math" w:cs="Arial" w:hint="eastAsia"/>
                    <w:sz w:val="24"/>
                    <w:szCs w:val="24"/>
                    <w:rPrChange w:id="2479" w:author="Adam" w:date="2016-11-29T12:20:00Z">
                      <w:rPr>
                        <w:rFonts w:ascii="Cambria Math" w:hAnsi="Cambria Math" w:cs="Arial" w:hint="eastAsia"/>
                      </w:rPr>
                    </w:rPrChange>
                  </w:rPr>
                  <m:t>ã</m:t>
                </w:ins>
              </m:r>
              <m:r>
                <w:ins w:id="2480" w:author="Adam" w:date="2016-11-29T12:20:00Z">
                  <w:rPr>
                    <w:rFonts w:ascii="Cambria Math" w:hAnsi="Cambria Math" w:cs="Arial"/>
                    <w:sz w:val="24"/>
                    <w:szCs w:val="24"/>
                    <w:rPrChange w:id="2481" w:author="Adam" w:date="2016-11-29T12:20:00Z">
                      <w:rPr>
                        <w:rFonts w:ascii="Cambria Math" w:hAnsi="Cambria Math" w:cs="Arial"/>
                      </w:rPr>
                    </w:rPrChange>
                  </w:rPr>
                  <m:t>o</m:t>
                </w:ins>
              </m:r>
            </m:sub>
          </m:sSub>
          <m:r>
            <w:ins w:id="2482" w:author="Adam" w:date="2016-11-29T12:20:00Z">
              <w:rPr>
                <w:rFonts w:ascii="Cambria Math" w:hAnsi="Cambria Math" w:cs="Arial"/>
                <w:sz w:val="24"/>
                <w:szCs w:val="24"/>
                <w:rPrChange w:id="2483" w:author="Adam" w:date="2016-11-29T12:20:00Z">
                  <w:rPr>
                    <w:rFonts w:ascii="Cambria Math" w:hAnsi="Cambria Math" w:cs="Arial"/>
                  </w:rPr>
                </w:rPrChange>
              </w:rPr>
              <m:t>=0,0173m</m:t>
            </w:ins>
          </m:r>
        </m:oMath>
      </m:oMathPara>
    </w:p>
    <w:p w:rsidR="00366202" w:rsidRPr="00366202" w:rsidRDefault="00366202" w:rsidP="00366202">
      <w:pPr>
        <w:jc w:val="both"/>
        <w:rPr>
          <w:ins w:id="2484" w:author="Adam" w:date="2016-11-29T12:20:00Z"/>
          <w:rFonts w:ascii="Arial" w:eastAsiaTheme="minorEastAsia" w:hAnsi="Arial" w:cs="Arial"/>
          <w:sz w:val="24"/>
          <w:szCs w:val="24"/>
          <w:rPrChange w:id="2485" w:author="Adam" w:date="2016-11-29T12:20:00Z">
            <w:rPr>
              <w:ins w:id="2486" w:author="Adam" w:date="2016-11-29T12:20:00Z"/>
              <w:rFonts w:eastAsiaTheme="minorEastAsia"/>
            </w:rPr>
          </w:rPrChange>
        </w:rPr>
      </w:pPr>
      <w:ins w:id="2487" w:author="Adam" w:date="2016-11-29T12:20:00Z">
        <w:r w:rsidRPr="00366202">
          <w:rPr>
            <w:rFonts w:ascii="Arial" w:eastAsiaTheme="minorEastAsia" w:hAnsi="Arial" w:cs="Arial"/>
            <w:sz w:val="24"/>
            <w:szCs w:val="24"/>
            <w:rPrChange w:id="2488" w:author="Adam" w:date="2016-11-29T12:20:00Z">
              <w:rPr>
                <w:rFonts w:eastAsiaTheme="minorEastAsia"/>
              </w:rPr>
            </w:rPrChange>
          </w:rPr>
          <w:t>Número de giros necessários para deslocamento total da porta:</w:t>
        </w:r>
      </w:ins>
    </w:p>
    <w:p w:rsidR="00366202" w:rsidRPr="00366202" w:rsidRDefault="00366202" w:rsidP="00366202">
      <w:pPr>
        <w:jc w:val="both"/>
        <w:rPr>
          <w:ins w:id="2489" w:author="Adam" w:date="2016-11-29T12:20:00Z"/>
          <w:rFonts w:ascii="Arial" w:eastAsiaTheme="minorEastAsia" w:hAnsi="Arial" w:cs="Arial"/>
          <w:sz w:val="24"/>
          <w:szCs w:val="24"/>
          <w:rPrChange w:id="2490" w:author="Adam" w:date="2016-11-29T12:20:00Z">
            <w:rPr>
              <w:ins w:id="2491" w:author="Adam" w:date="2016-11-29T12:20:00Z"/>
              <w:rFonts w:eastAsiaTheme="minorEastAsia"/>
            </w:rPr>
          </w:rPrChange>
        </w:rPr>
      </w:pPr>
      <m:oMathPara>
        <m:oMath>
          <m:r>
            <w:ins w:id="2492" w:author="Adam" w:date="2016-11-29T12:20:00Z">
              <w:rPr>
                <w:rFonts w:ascii="Cambria Math" w:hAnsi="Cambria Math" w:cs="Arial"/>
                <w:sz w:val="24"/>
                <w:szCs w:val="24"/>
                <w:rPrChange w:id="2493" w:author="Adam" w:date="2016-11-29T12:20:00Z">
                  <w:rPr>
                    <w:rFonts w:ascii="Cambria Math" w:hAnsi="Cambria Math" w:cs="Arial"/>
                  </w:rPr>
                </w:rPrChange>
              </w:rPr>
              <m:t xml:space="preserve">giros= </m:t>
            </w:ins>
          </m:r>
          <m:f>
            <m:fPr>
              <m:ctrlPr>
                <w:ins w:id="2494" w:author="Adam" w:date="2016-11-29T12:20:00Z">
                  <w:rPr>
                    <w:rFonts w:ascii="Cambria Math" w:hAnsi="Cambria Math" w:cs="Arial"/>
                    <w:i/>
                    <w:sz w:val="24"/>
                    <w:szCs w:val="24"/>
                  </w:rPr>
                </w:ins>
              </m:ctrlPr>
            </m:fPr>
            <m:num>
              <m:r>
                <w:ins w:id="2495" w:author="Adam" w:date="2016-11-29T12:20:00Z">
                  <w:rPr>
                    <w:rFonts w:ascii="Cambria Math" w:hAnsi="Cambria Math" w:cs="Arial"/>
                    <w:sz w:val="24"/>
                    <w:szCs w:val="24"/>
                    <w:rPrChange w:id="2496" w:author="Adam" w:date="2016-11-29T12:20:00Z">
                      <w:rPr>
                        <w:rFonts w:ascii="Cambria Math" w:hAnsi="Cambria Math" w:cs="Arial"/>
                      </w:rPr>
                    </w:rPrChange>
                  </w:rPr>
                  <m:t>0,250</m:t>
                </w:ins>
              </m:r>
            </m:num>
            <m:den>
              <m:r>
                <w:ins w:id="2497" w:author="Adam" w:date="2016-11-29T12:20:00Z">
                  <w:rPr>
                    <w:rFonts w:ascii="Cambria Math" w:hAnsi="Cambria Math" w:cs="Arial"/>
                    <w:sz w:val="24"/>
                    <w:szCs w:val="24"/>
                    <w:rPrChange w:id="2498" w:author="Adam" w:date="2016-11-29T12:20:00Z">
                      <w:rPr>
                        <w:rFonts w:ascii="Cambria Math" w:hAnsi="Cambria Math" w:cs="Arial"/>
                      </w:rPr>
                    </w:rPrChange>
                  </w:rPr>
                  <m:t>0,0173</m:t>
                </w:ins>
              </m:r>
            </m:den>
          </m:f>
          <m:r>
            <w:ins w:id="2499" w:author="Adam" w:date="2016-11-29T12:20:00Z">
              <w:rPr>
                <w:rFonts w:ascii="Cambria Math" w:hAnsi="Cambria Math" w:cs="Arial"/>
                <w:sz w:val="24"/>
                <w:szCs w:val="24"/>
                <w:rPrChange w:id="2500" w:author="Adam" w:date="2016-11-29T12:20:00Z">
                  <w:rPr>
                    <w:rFonts w:ascii="Cambria Math" w:hAnsi="Cambria Math" w:cs="Arial"/>
                  </w:rPr>
                </w:rPrChange>
              </w:rPr>
              <m:t>→14,451</m:t>
            </w:ins>
          </m:r>
        </m:oMath>
      </m:oMathPara>
    </w:p>
    <w:p w:rsidR="00366202" w:rsidRPr="00366202" w:rsidRDefault="00366202" w:rsidP="00366202">
      <w:pPr>
        <w:jc w:val="both"/>
        <w:rPr>
          <w:ins w:id="2501" w:author="Adam" w:date="2016-11-29T12:20:00Z"/>
          <w:rFonts w:ascii="Arial" w:eastAsiaTheme="minorEastAsia" w:hAnsi="Arial" w:cs="Arial"/>
          <w:sz w:val="24"/>
          <w:szCs w:val="24"/>
          <w:rPrChange w:id="2502" w:author="Adam" w:date="2016-11-29T12:20:00Z">
            <w:rPr>
              <w:ins w:id="2503" w:author="Adam" w:date="2016-11-29T12:20:00Z"/>
              <w:rFonts w:eastAsiaTheme="minorEastAsia"/>
            </w:rPr>
          </w:rPrChange>
        </w:rPr>
      </w:pPr>
      <w:ins w:id="2504" w:author="Adam" w:date="2016-11-29T12:20:00Z">
        <w:r w:rsidRPr="00366202">
          <w:rPr>
            <w:rFonts w:ascii="Arial" w:eastAsiaTheme="minorEastAsia" w:hAnsi="Arial" w:cs="Arial"/>
            <w:sz w:val="24"/>
            <w:szCs w:val="24"/>
            <w:rPrChange w:id="2505" w:author="Adam" w:date="2016-11-29T12:20:00Z">
              <w:rPr>
                <w:rFonts w:eastAsiaTheme="minorEastAsia"/>
              </w:rPr>
            </w:rPrChange>
          </w:rPr>
          <w:t>A velocidade angular será então:</w:t>
        </w:r>
      </w:ins>
    </w:p>
    <w:p w:rsidR="00366202" w:rsidRPr="00366202" w:rsidRDefault="00366202" w:rsidP="00366202">
      <w:pPr>
        <w:jc w:val="both"/>
        <w:rPr>
          <w:ins w:id="2506" w:author="Adam" w:date="2016-11-29T12:20:00Z"/>
          <w:rFonts w:ascii="Arial" w:eastAsiaTheme="minorEastAsia" w:hAnsi="Arial" w:cs="Arial"/>
          <w:sz w:val="24"/>
          <w:szCs w:val="24"/>
          <w:rPrChange w:id="2507" w:author="Adam" w:date="2016-11-29T12:20:00Z">
            <w:rPr>
              <w:ins w:id="2508" w:author="Adam" w:date="2016-11-29T12:20:00Z"/>
              <w:rFonts w:eastAsiaTheme="minorEastAsia"/>
            </w:rPr>
          </w:rPrChange>
        </w:rPr>
      </w:pPr>
      <m:oMathPara>
        <m:oMath>
          <m:r>
            <w:ins w:id="2509" w:author="Adam" w:date="2016-11-29T12:20:00Z">
              <w:rPr>
                <w:rFonts w:ascii="Cambria Math" w:hAnsi="Cambria Math" w:cs="Arial"/>
                <w:sz w:val="24"/>
                <w:szCs w:val="24"/>
                <w:rPrChange w:id="2510" w:author="Adam" w:date="2016-11-29T12:20:00Z">
                  <w:rPr>
                    <w:rFonts w:ascii="Cambria Math" w:hAnsi="Cambria Math" w:cs="Arial"/>
                  </w:rPr>
                </w:rPrChange>
              </w:rPr>
              <m:t>ω=</m:t>
            </w:ins>
          </m:r>
          <m:f>
            <m:fPr>
              <m:ctrlPr>
                <w:ins w:id="2511" w:author="Adam" w:date="2016-11-29T12:20:00Z">
                  <w:rPr>
                    <w:rFonts w:ascii="Cambria Math" w:hAnsi="Cambria Math" w:cs="Arial"/>
                    <w:i/>
                    <w:sz w:val="24"/>
                    <w:szCs w:val="24"/>
                  </w:rPr>
                </w:ins>
              </m:ctrlPr>
            </m:fPr>
            <m:num>
              <m:r>
                <w:ins w:id="2512" w:author="Adam" w:date="2016-11-29T12:20:00Z">
                  <w:rPr>
                    <w:rFonts w:ascii="Cambria Math" w:hAnsi="Cambria Math" w:cs="Arial"/>
                    <w:sz w:val="24"/>
                    <w:szCs w:val="24"/>
                    <w:rPrChange w:id="2513" w:author="Adam" w:date="2016-11-29T12:20:00Z">
                      <w:rPr>
                        <w:rFonts w:ascii="Cambria Math" w:hAnsi="Cambria Math" w:cs="Arial"/>
                      </w:rPr>
                    </w:rPrChange>
                  </w:rPr>
                  <m:t>14,451</m:t>
                </w:ins>
              </m:r>
            </m:num>
            <m:den>
              <m:r>
                <w:ins w:id="2514" w:author="Adam" w:date="2016-11-29T12:20:00Z">
                  <w:rPr>
                    <w:rFonts w:ascii="Cambria Math" w:hAnsi="Cambria Math" w:cs="Arial"/>
                    <w:sz w:val="24"/>
                    <w:szCs w:val="24"/>
                    <w:rPrChange w:id="2515" w:author="Adam" w:date="2016-11-29T12:20:00Z">
                      <w:rPr>
                        <w:rFonts w:ascii="Cambria Math" w:hAnsi="Cambria Math" w:cs="Arial"/>
                      </w:rPr>
                    </w:rPrChange>
                  </w:rPr>
                  <m:t>3,9s</m:t>
                </w:ins>
              </m:r>
            </m:den>
          </m:f>
          <m:r>
            <w:ins w:id="2516" w:author="Adam" w:date="2016-11-29T12:20:00Z">
              <w:rPr>
                <w:rFonts w:ascii="Cambria Math" w:hAnsi="Cambria Math" w:cs="Arial"/>
                <w:sz w:val="24"/>
                <w:szCs w:val="24"/>
                <w:rPrChange w:id="2517" w:author="Adam" w:date="2016-11-29T12:20:00Z">
                  <w:rPr>
                    <w:rFonts w:ascii="Cambria Math" w:hAnsi="Cambria Math" w:cs="Arial"/>
                  </w:rPr>
                </w:rPrChange>
              </w:rPr>
              <m:t>→222,32 rpm</m:t>
            </w:ins>
          </m:r>
        </m:oMath>
      </m:oMathPara>
    </w:p>
    <w:p w:rsidR="00366202" w:rsidRPr="00366202" w:rsidRDefault="00366202" w:rsidP="00366202">
      <w:pPr>
        <w:jc w:val="both"/>
        <w:rPr>
          <w:ins w:id="2518" w:author="Adam" w:date="2016-11-29T12:20:00Z"/>
          <w:rFonts w:ascii="Arial" w:eastAsiaTheme="minorEastAsia" w:hAnsi="Arial" w:cs="Arial"/>
          <w:sz w:val="24"/>
          <w:szCs w:val="24"/>
          <w:rPrChange w:id="2519" w:author="Adam" w:date="2016-11-29T12:20:00Z">
            <w:rPr>
              <w:ins w:id="2520" w:author="Adam" w:date="2016-11-29T12:20:00Z"/>
              <w:rFonts w:eastAsiaTheme="minorEastAsia"/>
            </w:rPr>
          </w:rPrChange>
        </w:rPr>
      </w:pPr>
      <m:oMathPara>
        <m:oMath>
          <m:r>
            <w:ins w:id="2521" w:author="Adam" w:date="2016-11-29T12:20:00Z">
              <w:rPr>
                <w:rFonts w:ascii="Cambria Math" w:hAnsi="Cambria Math" w:cs="Arial"/>
                <w:sz w:val="24"/>
                <w:szCs w:val="24"/>
                <w:rPrChange w:id="2522" w:author="Adam" w:date="2016-11-29T12:20:00Z">
                  <w:rPr>
                    <w:rFonts w:ascii="Cambria Math" w:hAnsi="Cambria Math" w:cs="Arial"/>
                  </w:rPr>
                </w:rPrChange>
              </w:rPr>
              <m:t>ω=23,28 rad/s</m:t>
            </w:ins>
          </m:r>
        </m:oMath>
      </m:oMathPara>
    </w:p>
    <w:p w:rsidR="00366202" w:rsidRPr="00366202" w:rsidRDefault="00366202" w:rsidP="00366202">
      <w:pPr>
        <w:jc w:val="both"/>
        <w:rPr>
          <w:ins w:id="2523" w:author="Adam" w:date="2016-11-29T12:20:00Z"/>
          <w:rFonts w:ascii="Arial" w:eastAsiaTheme="minorEastAsia" w:hAnsi="Arial" w:cs="Arial"/>
          <w:sz w:val="24"/>
          <w:szCs w:val="24"/>
          <w:rPrChange w:id="2524" w:author="Adam" w:date="2016-11-29T12:20:00Z">
            <w:rPr>
              <w:ins w:id="2525" w:author="Adam" w:date="2016-11-29T12:20:00Z"/>
              <w:rFonts w:eastAsiaTheme="minorEastAsia"/>
            </w:rPr>
          </w:rPrChange>
        </w:rPr>
      </w:pPr>
      <w:ins w:id="2526" w:author="Adam" w:date="2016-11-29T12:20:00Z">
        <w:r w:rsidRPr="00366202">
          <w:rPr>
            <w:rFonts w:ascii="Arial" w:eastAsiaTheme="minorEastAsia" w:hAnsi="Arial" w:cs="Arial"/>
            <w:sz w:val="24"/>
            <w:szCs w:val="24"/>
            <w:rPrChange w:id="2527" w:author="Adam" w:date="2016-11-29T12:20:00Z">
              <w:rPr>
                <w:rFonts w:eastAsiaTheme="minorEastAsia"/>
              </w:rPr>
            </w:rPrChange>
          </w:rPr>
          <w:t>A velocidade é diretamente proporcional à tensão aplicada nos terminais do motor, logo a tensão que deve ser aplicada a este motor para alcançar a rotação de 222,32rpm é de 13,34V. O motor não deve ser alimentado acima de 12V, segundo o fabricante, então a rotação final do motor será de 200rpm, que levará a porta a se abrir em 3,905s, o que não prejudica a velocidade desejada.</w:t>
        </w:r>
      </w:ins>
    </w:p>
    <w:p w:rsidR="00366202" w:rsidRPr="00366202" w:rsidRDefault="00366202" w:rsidP="00366202">
      <w:pPr>
        <w:jc w:val="both"/>
        <w:rPr>
          <w:ins w:id="2528" w:author="Adam" w:date="2016-11-29T12:20:00Z"/>
          <w:rFonts w:ascii="Arial" w:eastAsiaTheme="minorEastAsia" w:hAnsi="Arial" w:cs="Arial"/>
          <w:sz w:val="24"/>
          <w:szCs w:val="24"/>
          <w:rPrChange w:id="2529" w:author="Adam" w:date="2016-11-29T12:20:00Z">
            <w:rPr>
              <w:ins w:id="2530" w:author="Adam" w:date="2016-11-29T12:20:00Z"/>
              <w:rFonts w:eastAsiaTheme="minorEastAsia"/>
            </w:rPr>
          </w:rPrChange>
        </w:rPr>
      </w:pPr>
      <w:ins w:id="2531" w:author="Adam" w:date="2016-11-29T12:20:00Z">
        <w:r w:rsidRPr="00366202">
          <w:rPr>
            <w:rFonts w:ascii="Arial" w:eastAsiaTheme="minorEastAsia" w:hAnsi="Arial" w:cs="Arial"/>
            <w:sz w:val="24"/>
            <w:szCs w:val="24"/>
            <w:rPrChange w:id="2532" w:author="Adam" w:date="2016-11-29T12:20:00Z">
              <w:rPr>
                <w:rFonts w:eastAsiaTheme="minorEastAsia"/>
              </w:rPr>
            </w:rPrChange>
          </w:rPr>
          <w:t>A potência na ponta do eixo será:</w:t>
        </w:r>
      </w:ins>
    </w:p>
    <w:p w:rsidR="00366202" w:rsidRPr="00366202" w:rsidRDefault="00366202" w:rsidP="00366202">
      <w:pPr>
        <w:jc w:val="both"/>
        <w:rPr>
          <w:ins w:id="2533" w:author="Adam" w:date="2016-11-29T12:20:00Z"/>
          <w:rFonts w:ascii="Arial" w:eastAsiaTheme="minorEastAsia" w:hAnsi="Arial" w:cs="Arial"/>
          <w:sz w:val="24"/>
          <w:szCs w:val="24"/>
          <w:rPrChange w:id="2534" w:author="Adam" w:date="2016-11-29T12:20:00Z">
            <w:rPr>
              <w:ins w:id="2535" w:author="Adam" w:date="2016-11-29T12:20:00Z"/>
              <w:rFonts w:eastAsiaTheme="minorEastAsia"/>
            </w:rPr>
          </w:rPrChange>
        </w:rPr>
      </w:pPr>
      <m:oMathPara>
        <m:oMath>
          <m:r>
            <w:ins w:id="2536" w:author="Adam" w:date="2016-11-29T12:20:00Z">
              <w:rPr>
                <w:rFonts w:ascii="Cambria Math" w:hAnsi="Cambria Math" w:cs="Arial"/>
                <w:sz w:val="24"/>
                <w:szCs w:val="24"/>
                <w:rPrChange w:id="2537" w:author="Adam" w:date="2016-11-29T12:20:00Z">
                  <w:rPr>
                    <w:rFonts w:ascii="Cambria Math" w:hAnsi="Cambria Math" w:cs="Arial"/>
                  </w:rPr>
                </w:rPrChange>
              </w:rPr>
              <m:t xml:space="preserve">P= </m:t>
            </w:ins>
          </m:r>
          <m:sSub>
            <m:sSubPr>
              <m:ctrlPr>
                <w:ins w:id="2538" w:author="Adam" w:date="2016-11-29T12:20:00Z">
                  <w:rPr>
                    <w:rFonts w:ascii="Cambria Math" w:hAnsi="Cambria Math" w:cs="Arial"/>
                    <w:i/>
                    <w:sz w:val="24"/>
                    <w:szCs w:val="24"/>
                  </w:rPr>
                </w:ins>
              </m:ctrlPr>
            </m:sSubPr>
            <m:e>
              <m:r>
                <w:ins w:id="2539" w:author="Adam" w:date="2016-11-29T12:20:00Z">
                  <w:rPr>
                    <w:rFonts w:ascii="Cambria Math" w:hAnsi="Cambria Math" w:cs="Arial"/>
                    <w:sz w:val="24"/>
                    <w:szCs w:val="24"/>
                    <w:rPrChange w:id="2540" w:author="Adam" w:date="2016-11-29T12:20:00Z">
                      <w:rPr>
                        <w:rFonts w:ascii="Cambria Math" w:hAnsi="Cambria Math" w:cs="Arial"/>
                      </w:rPr>
                    </w:rPrChange>
                  </w:rPr>
                  <m:t>τ</m:t>
                </w:ins>
              </m:r>
            </m:e>
            <m:sub>
              <m:r>
                <w:ins w:id="2541" w:author="Adam" w:date="2016-11-29T12:20:00Z">
                  <w:rPr>
                    <w:rFonts w:ascii="Cambria Math" w:hAnsi="Cambria Math" w:cs="Arial"/>
                    <w:sz w:val="24"/>
                    <w:szCs w:val="24"/>
                    <w:rPrChange w:id="2542" w:author="Adam" w:date="2016-11-29T12:20:00Z">
                      <w:rPr>
                        <w:rFonts w:ascii="Cambria Math" w:hAnsi="Cambria Math" w:cs="Arial"/>
                      </w:rPr>
                    </w:rPrChange>
                  </w:rPr>
                  <m:t>movimento</m:t>
                </w:ins>
              </m:r>
            </m:sub>
          </m:sSub>
          <m:r>
            <w:ins w:id="2543" w:author="Adam" w:date="2016-11-29T12:20:00Z">
              <w:rPr>
                <w:rFonts w:ascii="Cambria Math" w:hAnsi="Cambria Math" w:cs="Arial"/>
                <w:sz w:val="24"/>
                <w:szCs w:val="24"/>
                <w:rPrChange w:id="2544" w:author="Adam" w:date="2016-11-29T12:20:00Z">
                  <w:rPr>
                    <w:rFonts w:ascii="Cambria Math" w:hAnsi="Cambria Math" w:cs="Arial"/>
                  </w:rPr>
                </w:rPrChange>
              </w:rPr>
              <m:t>∙ω</m:t>
            </w:ins>
          </m:r>
        </m:oMath>
      </m:oMathPara>
    </w:p>
    <w:p w:rsidR="00366202" w:rsidRPr="00366202" w:rsidRDefault="00366202" w:rsidP="00366202">
      <w:pPr>
        <w:jc w:val="both"/>
        <w:rPr>
          <w:ins w:id="2545" w:author="Adam" w:date="2016-11-29T12:20:00Z"/>
          <w:rFonts w:ascii="Arial" w:eastAsiaTheme="minorEastAsia" w:hAnsi="Arial" w:cs="Arial"/>
          <w:sz w:val="24"/>
          <w:szCs w:val="24"/>
          <w:rPrChange w:id="2546" w:author="Adam" w:date="2016-11-29T12:20:00Z">
            <w:rPr>
              <w:ins w:id="2547" w:author="Adam" w:date="2016-11-29T12:20:00Z"/>
              <w:rFonts w:eastAsiaTheme="minorEastAsia"/>
            </w:rPr>
          </w:rPrChange>
        </w:rPr>
      </w:pPr>
      <m:oMathPara>
        <m:oMath>
          <m:r>
            <w:ins w:id="2548" w:author="Adam" w:date="2016-11-29T12:20:00Z">
              <w:rPr>
                <w:rFonts w:ascii="Cambria Math" w:hAnsi="Cambria Math" w:cs="Arial"/>
                <w:sz w:val="24"/>
                <w:szCs w:val="24"/>
                <w:rPrChange w:id="2549" w:author="Adam" w:date="2016-11-29T12:20:00Z">
                  <w:rPr>
                    <w:rFonts w:ascii="Cambria Math" w:hAnsi="Cambria Math" w:cs="Arial"/>
                  </w:rPr>
                </w:rPrChange>
              </w:rPr>
              <m:t>P= 0,008587 ∙23,28</m:t>
            </w:ins>
          </m:r>
        </m:oMath>
      </m:oMathPara>
    </w:p>
    <w:p w:rsidR="00366202" w:rsidRPr="00366202" w:rsidRDefault="00366202" w:rsidP="00366202">
      <w:pPr>
        <w:jc w:val="both"/>
        <w:rPr>
          <w:ins w:id="2550" w:author="Adam" w:date="2016-11-29T12:20:00Z"/>
          <w:rFonts w:ascii="Arial" w:hAnsi="Arial" w:cs="Arial"/>
          <w:sz w:val="24"/>
          <w:szCs w:val="24"/>
          <w:rPrChange w:id="2551" w:author="Adam" w:date="2016-11-29T12:20:00Z">
            <w:rPr>
              <w:ins w:id="2552" w:author="Adam" w:date="2016-11-29T12:20:00Z"/>
            </w:rPr>
          </w:rPrChange>
        </w:rPr>
      </w:pPr>
      <m:oMathPara>
        <m:oMath>
          <m:r>
            <w:ins w:id="2553" w:author="Adam" w:date="2016-11-29T12:20:00Z">
              <w:rPr>
                <w:rFonts w:ascii="Cambria Math" w:hAnsi="Cambria Math" w:cs="Arial"/>
                <w:sz w:val="24"/>
                <w:szCs w:val="24"/>
                <w:rPrChange w:id="2554" w:author="Adam" w:date="2016-11-29T12:20:00Z">
                  <w:rPr>
                    <w:rFonts w:ascii="Cambria Math" w:hAnsi="Cambria Math" w:cs="Arial"/>
                  </w:rPr>
                </w:rPrChange>
              </w:rPr>
              <w:lastRenderedPageBreak/>
              <m:t>P=0,200 W</m:t>
            </w:ins>
          </m:r>
        </m:oMath>
      </m:oMathPara>
    </w:p>
    <w:p w:rsidR="00366202" w:rsidRPr="00366202" w:rsidRDefault="00366202" w:rsidP="00366202">
      <w:pPr>
        <w:jc w:val="both"/>
        <w:rPr>
          <w:ins w:id="2555" w:author="Adam" w:date="2016-11-29T12:20:00Z"/>
          <w:rFonts w:ascii="Arial" w:hAnsi="Arial" w:cs="Arial"/>
          <w:sz w:val="24"/>
          <w:szCs w:val="24"/>
          <w:rPrChange w:id="2556" w:author="Adam" w:date="2016-11-29T12:20:00Z">
            <w:rPr>
              <w:ins w:id="2557" w:author="Adam" w:date="2016-11-29T12:20:00Z"/>
            </w:rPr>
          </w:rPrChange>
        </w:rPr>
      </w:pPr>
      <w:ins w:id="2558" w:author="Adam" w:date="2016-11-29T12:20:00Z">
        <w:r w:rsidRPr="00366202">
          <w:rPr>
            <w:rFonts w:ascii="Arial" w:hAnsi="Arial" w:cs="Arial"/>
            <w:sz w:val="24"/>
            <w:szCs w:val="24"/>
            <w:rPrChange w:id="2559" w:author="Adam" w:date="2016-11-29T12:20:00Z">
              <w:rPr/>
            </w:rPrChange>
          </w:rPr>
          <w:t>Para uma tensão de 6V a corrente necessária para tirar a porta da inércia é de 180mA, consultando as curvas de corrente</w:t>
        </w:r>
      </w:ins>
      <w:ins w:id="2560" w:author="Adam" w:date="2016-11-29T12:21:00Z">
        <w:r>
          <w:rPr>
            <w:rFonts w:ascii="Arial" w:hAnsi="Arial" w:cs="Arial"/>
            <w:sz w:val="24"/>
            <w:szCs w:val="24"/>
          </w:rPr>
          <w:t xml:space="preserve"> </w:t>
        </w:r>
        <m:oMath>
          <m:r>
            <w:rPr>
              <w:rFonts w:ascii="Cambria Math" w:hAnsi="Cambria Math" w:cs="Arial"/>
              <w:sz w:val="24"/>
              <w:szCs w:val="24"/>
            </w:rPr>
            <m:t>×</m:t>
          </m:r>
        </m:oMath>
        <w:r>
          <w:rPr>
            <w:rFonts w:ascii="Arial" w:hAnsi="Arial" w:cs="Arial"/>
            <w:sz w:val="24"/>
            <w:szCs w:val="24"/>
          </w:rPr>
          <w:t xml:space="preserve"> </w:t>
        </w:r>
      </w:ins>
      <w:ins w:id="2561" w:author="Adam" w:date="2016-11-29T12:20:00Z">
        <w:r w:rsidRPr="00366202">
          <w:rPr>
            <w:rFonts w:ascii="Arial" w:hAnsi="Arial" w:cs="Arial"/>
            <w:sz w:val="24"/>
            <w:szCs w:val="24"/>
            <w:rPrChange w:id="2562" w:author="Adam" w:date="2016-11-29T12:20:00Z">
              <w:rPr/>
            </w:rPrChange>
          </w:rPr>
          <w:t>torque, e para manutenção do movimento:</w:t>
        </w:r>
      </w:ins>
    </w:p>
    <w:p w:rsidR="00366202" w:rsidRPr="00366202" w:rsidRDefault="00AC29C2" w:rsidP="00366202">
      <w:pPr>
        <w:jc w:val="both"/>
        <w:rPr>
          <w:ins w:id="2563" w:author="Adam" w:date="2016-11-29T12:20:00Z"/>
          <w:rFonts w:ascii="Arial" w:eastAsiaTheme="minorEastAsia" w:hAnsi="Arial" w:cs="Arial"/>
          <w:sz w:val="24"/>
          <w:szCs w:val="24"/>
          <w:rPrChange w:id="2564" w:author="Adam" w:date="2016-11-29T12:20:00Z">
            <w:rPr>
              <w:ins w:id="2565" w:author="Adam" w:date="2016-11-29T12:20:00Z"/>
              <w:rFonts w:eastAsiaTheme="minorEastAsia"/>
            </w:rPr>
          </w:rPrChange>
        </w:rPr>
      </w:pPr>
      <m:oMathPara>
        <m:oMath>
          <m:sSub>
            <m:sSubPr>
              <m:ctrlPr>
                <w:ins w:id="2566" w:author="Adam" w:date="2016-11-29T12:20:00Z">
                  <w:rPr>
                    <w:rFonts w:ascii="Cambria Math" w:hAnsi="Cambria Math" w:cs="Arial"/>
                    <w:i/>
                    <w:sz w:val="24"/>
                    <w:szCs w:val="24"/>
                  </w:rPr>
                </w:ins>
              </m:ctrlPr>
            </m:sSubPr>
            <m:e>
              <m:r>
                <w:ins w:id="2567" w:author="Adam" w:date="2016-11-29T12:20:00Z">
                  <w:rPr>
                    <w:rFonts w:ascii="Cambria Math" w:hAnsi="Cambria Math" w:cs="Arial"/>
                    <w:sz w:val="24"/>
                    <w:szCs w:val="24"/>
                    <w:rPrChange w:id="2568" w:author="Adam" w:date="2016-11-29T12:20:00Z">
                      <w:rPr>
                        <w:rFonts w:ascii="Cambria Math" w:hAnsi="Cambria Math" w:cs="Arial"/>
                      </w:rPr>
                    </w:rPrChange>
                  </w:rPr>
                  <m:t>i</m:t>
                </w:ins>
              </m:r>
            </m:e>
            <m:sub>
              <m:r>
                <w:ins w:id="2569" w:author="Adam" w:date="2016-11-29T12:20:00Z">
                  <w:rPr>
                    <w:rFonts w:ascii="Cambria Math" w:hAnsi="Cambria Math" w:cs="Arial"/>
                    <w:sz w:val="24"/>
                    <w:szCs w:val="24"/>
                    <w:rPrChange w:id="2570" w:author="Adam" w:date="2016-11-29T12:20:00Z">
                      <w:rPr>
                        <w:rFonts w:ascii="Cambria Math" w:hAnsi="Cambria Math" w:cs="Arial"/>
                      </w:rPr>
                    </w:rPrChange>
                  </w:rPr>
                  <m:t>movimento</m:t>
                </w:ins>
              </m:r>
            </m:sub>
          </m:sSub>
          <m:r>
            <w:ins w:id="2571" w:author="Adam" w:date="2016-11-29T12:20:00Z">
              <w:rPr>
                <w:rFonts w:ascii="Cambria Math" w:hAnsi="Cambria Math" w:cs="Arial"/>
                <w:sz w:val="24"/>
                <w:szCs w:val="24"/>
                <w:rPrChange w:id="2572" w:author="Adam" w:date="2016-11-29T12:20:00Z">
                  <w:rPr>
                    <w:rFonts w:ascii="Cambria Math" w:hAnsi="Cambria Math" w:cs="Arial"/>
                  </w:rPr>
                </w:rPrChange>
              </w:rPr>
              <m:t>=</m:t>
            </w:ins>
          </m:r>
          <m:f>
            <m:fPr>
              <m:ctrlPr>
                <w:ins w:id="2573" w:author="Adam" w:date="2016-11-29T12:20:00Z">
                  <w:rPr>
                    <w:rFonts w:ascii="Cambria Math" w:hAnsi="Cambria Math" w:cs="Arial"/>
                    <w:i/>
                    <w:sz w:val="24"/>
                    <w:szCs w:val="24"/>
                  </w:rPr>
                </w:ins>
              </m:ctrlPr>
            </m:fPr>
            <m:num>
              <m:r>
                <w:ins w:id="2574" w:author="Adam" w:date="2016-11-29T12:20:00Z">
                  <w:rPr>
                    <w:rFonts w:ascii="Cambria Math" w:hAnsi="Cambria Math" w:cs="Arial"/>
                    <w:sz w:val="24"/>
                    <w:szCs w:val="24"/>
                    <w:rPrChange w:id="2575" w:author="Adam" w:date="2016-11-29T12:20:00Z">
                      <w:rPr>
                        <w:rFonts w:ascii="Cambria Math" w:hAnsi="Cambria Math" w:cs="Arial"/>
                      </w:rPr>
                    </w:rPrChange>
                  </w:rPr>
                  <m:t>P</m:t>
                </w:ins>
              </m:r>
            </m:num>
            <m:den>
              <m:r>
                <w:ins w:id="2576" w:author="Adam" w:date="2016-11-29T12:20:00Z">
                  <w:rPr>
                    <w:rFonts w:ascii="Cambria Math" w:hAnsi="Cambria Math" w:cs="Arial"/>
                    <w:sz w:val="24"/>
                    <w:szCs w:val="24"/>
                    <w:rPrChange w:id="2577" w:author="Adam" w:date="2016-11-29T12:20:00Z">
                      <w:rPr>
                        <w:rFonts w:ascii="Cambria Math" w:hAnsi="Cambria Math" w:cs="Arial"/>
                      </w:rPr>
                    </w:rPrChange>
                  </w:rPr>
                  <m:t>V</m:t>
                </w:ins>
              </m:r>
            </m:den>
          </m:f>
          <m:r>
            <w:ins w:id="2578" w:author="Adam" w:date="2016-11-29T12:20:00Z">
              <w:rPr>
                <w:rFonts w:ascii="Cambria Math" w:hAnsi="Cambria Math" w:cs="Arial"/>
                <w:sz w:val="24"/>
                <w:szCs w:val="24"/>
                <w:rPrChange w:id="2579" w:author="Adam" w:date="2016-11-29T12:20:00Z">
                  <w:rPr>
                    <w:rFonts w:ascii="Cambria Math" w:hAnsi="Cambria Math" w:cs="Arial"/>
                  </w:rPr>
                </w:rPrChange>
              </w:rPr>
              <m:t>→</m:t>
            </w:ins>
          </m:r>
          <m:f>
            <m:fPr>
              <m:ctrlPr>
                <w:ins w:id="2580" w:author="Adam" w:date="2016-11-29T12:20:00Z">
                  <w:rPr>
                    <w:rFonts w:ascii="Cambria Math" w:hAnsi="Cambria Math" w:cs="Arial"/>
                    <w:i/>
                    <w:sz w:val="24"/>
                    <w:szCs w:val="24"/>
                  </w:rPr>
                </w:ins>
              </m:ctrlPr>
            </m:fPr>
            <m:num>
              <m:r>
                <w:ins w:id="2581" w:author="Adam" w:date="2016-11-29T12:20:00Z">
                  <w:rPr>
                    <w:rFonts w:ascii="Cambria Math" w:hAnsi="Cambria Math" w:cs="Arial"/>
                    <w:sz w:val="24"/>
                    <w:szCs w:val="24"/>
                    <w:rPrChange w:id="2582" w:author="Adam" w:date="2016-11-29T12:20:00Z">
                      <w:rPr>
                        <w:rFonts w:ascii="Cambria Math" w:hAnsi="Cambria Math" w:cs="Arial"/>
                      </w:rPr>
                    </w:rPrChange>
                  </w:rPr>
                  <m:t>0,2</m:t>
                </w:ins>
              </m:r>
            </m:num>
            <m:den>
              <m:r>
                <w:ins w:id="2583" w:author="Adam" w:date="2016-11-29T12:20:00Z">
                  <w:rPr>
                    <w:rFonts w:ascii="Cambria Math" w:hAnsi="Cambria Math" w:cs="Arial"/>
                    <w:sz w:val="24"/>
                    <w:szCs w:val="24"/>
                    <w:rPrChange w:id="2584" w:author="Adam" w:date="2016-11-29T12:20:00Z">
                      <w:rPr>
                        <w:rFonts w:ascii="Cambria Math" w:hAnsi="Cambria Math" w:cs="Arial"/>
                      </w:rPr>
                    </w:rPrChange>
                  </w:rPr>
                  <m:t>12</m:t>
                </w:ins>
              </m:r>
            </m:den>
          </m:f>
          <m:r>
            <w:ins w:id="2585" w:author="Adam" w:date="2016-11-29T12:20:00Z">
              <w:rPr>
                <w:rFonts w:ascii="Cambria Math" w:hAnsi="Cambria Math" w:cs="Arial"/>
                <w:sz w:val="24"/>
                <w:szCs w:val="24"/>
                <w:rPrChange w:id="2586" w:author="Adam" w:date="2016-11-29T12:20:00Z">
                  <w:rPr>
                    <w:rFonts w:ascii="Cambria Math" w:hAnsi="Cambria Math" w:cs="Arial"/>
                  </w:rPr>
                </w:rPrChange>
              </w:rPr>
              <m:t>=33,31mA</m:t>
            </w:ins>
          </m:r>
        </m:oMath>
      </m:oMathPara>
    </w:p>
    <w:p w:rsidR="00190E4A" w:rsidRDefault="00190E4A" w:rsidP="00850657">
      <w:pPr>
        <w:jc w:val="both"/>
        <w:rPr>
          <w:ins w:id="2587" w:author="Adam" w:date="2016-11-29T12:27:00Z"/>
        </w:rPr>
      </w:pPr>
    </w:p>
    <w:p w:rsidR="00190E4A" w:rsidRDefault="00190E4A" w:rsidP="00190E4A">
      <w:pPr>
        <w:pStyle w:val="Ttulo3"/>
        <w:rPr>
          <w:ins w:id="2588" w:author="Adam" w:date="2016-11-29T12:27:00Z"/>
        </w:rPr>
      </w:pPr>
      <w:ins w:id="2589" w:author="Adam" w:date="2016-11-29T12:27:00Z">
        <w:r w:rsidRPr="008D32FF">
          <w:t>3.1.</w:t>
        </w:r>
        <w:r>
          <w:t>4</w:t>
        </w:r>
        <w:r w:rsidRPr="008D32FF">
          <w:tab/>
        </w:r>
        <w:r>
          <w:t xml:space="preserve">Driver de potência </w:t>
        </w:r>
      </w:ins>
    </w:p>
    <w:p w:rsidR="00190E4A" w:rsidRDefault="00190E4A" w:rsidP="00850657">
      <w:pPr>
        <w:jc w:val="both"/>
        <w:rPr>
          <w:ins w:id="2590" w:author="Adam" w:date="2016-11-29T12:28:00Z"/>
        </w:rPr>
      </w:pPr>
    </w:p>
    <w:p w:rsidR="00190E4A" w:rsidRPr="00190E4A" w:rsidRDefault="00190E4A" w:rsidP="00190E4A">
      <w:pPr>
        <w:jc w:val="both"/>
        <w:rPr>
          <w:ins w:id="2591" w:author="Adam" w:date="2016-11-29T12:28:00Z"/>
          <w:rFonts w:ascii="Arial" w:hAnsi="Arial" w:cs="Arial"/>
          <w:sz w:val="24"/>
          <w:szCs w:val="24"/>
          <w:rPrChange w:id="2592" w:author="Adam" w:date="2016-11-29T12:28:00Z">
            <w:rPr>
              <w:ins w:id="2593" w:author="Adam" w:date="2016-11-29T12:28:00Z"/>
            </w:rPr>
          </w:rPrChange>
        </w:rPr>
      </w:pPr>
      <w:ins w:id="2594" w:author="Adam" w:date="2016-11-29T12:28:00Z">
        <w:r w:rsidRPr="00190E4A">
          <w:rPr>
            <w:rFonts w:ascii="Arial" w:hAnsi="Arial" w:cs="Arial"/>
            <w:sz w:val="24"/>
            <w:szCs w:val="24"/>
            <w:rPrChange w:id="2595" w:author="Adam" w:date="2016-11-29T12:28:00Z">
              <w:rPr/>
            </w:rPrChange>
          </w:rPr>
          <w:t xml:space="preserve">O driver dos motores, conhecido popularmente como ponte H, é um conjunto de circuitos integrados capazes de manipularem quatro saídas de meia-ponte. A coordenação de acionamento ou inibição de cada quarto desta ponte é realizada pelo controlador através de lógica. </w:t>
        </w:r>
      </w:ins>
    </w:p>
    <w:p w:rsidR="00190E4A" w:rsidRDefault="00190E4A" w:rsidP="00190E4A">
      <w:pPr>
        <w:jc w:val="both"/>
        <w:rPr>
          <w:ins w:id="2596" w:author="Adam" w:date="2016-11-29T12:30:00Z"/>
          <w:rFonts w:ascii="Arial" w:hAnsi="Arial" w:cs="Arial"/>
          <w:sz w:val="24"/>
          <w:szCs w:val="24"/>
        </w:rPr>
      </w:pPr>
      <w:ins w:id="2597" w:author="Adam" w:date="2016-11-29T12:28:00Z">
        <w:r w:rsidRPr="00190E4A">
          <w:rPr>
            <w:rFonts w:ascii="Arial" w:hAnsi="Arial" w:cs="Arial"/>
            <w:sz w:val="24"/>
            <w:szCs w:val="24"/>
            <w:rPrChange w:id="2598" w:author="Adam" w:date="2016-11-29T12:28:00Z">
              <w:rPr/>
            </w:rPrChange>
          </w:rPr>
          <w:t>Este driver é capaz de entregar à carga uma corrente direta acima de 1A por saída, porém uma tensão de 4,5 a 36V. O fato de a tensão mínima ser muito elevada faz com que outro circuito seja acoplado entre a carga e o driver, como demonstrado no item sobre reguladores de tensão.</w:t>
        </w:r>
      </w:ins>
    </w:p>
    <w:p w:rsidR="00190E4A" w:rsidRPr="00190E4A" w:rsidRDefault="00190E4A" w:rsidP="00190E4A">
      <w:pPr>
        <w:jc w:val="both"/>
        <w:rPr>
          <w:ins w:id="2599" w:author="Adam" w:date="2016-11-29T12:30:00Z"/>
          <w:rFonts w:ascii="Arial" w:hAnsi="Arial" w:cs="Arial"/>
          <w:sz w:val="24"/>
          <w:szCs w:val="24"/>
          <w:rPrChange w:id="2600" w:author="Adam" w:date="2016-11-29T12:30:00Z">
            <w:rPr>
              <w:ins w:id="2601" w:author="Adam" w:date="2016-11-29T12:30:00Z"/>
            </w:rPr>
          </w:rPrChange>
        </w:rPr>
      </w:pPr>
      <w:ins w:id="2602" w:author="Adam" w:date="2016-11-29T12:30:00Z">
        <w:r w:rsidRPr="00190E4A">
          <w:rPr>
            <w:rFonts w:ascii="Arial" w:hAnsi="Arial" w:cs="Arial"/>
            <w:sz w:val="24"/>
            <w:szCs w:val="24"/>
            <w:rPrChange w:id="2603" w:author="Adam" w:date="2016-11-29T12:30:00Z">
              <w:rPr/>
            </w:rPrChange>
          </w:rPr>
          <w:t>Neste projeto foi utilizado o driver L293D, da Texas Instruments, opera com certa folga de corrente, pois cada motor tem corrente em regime contínuo de 33mA a 6 volts.</w:t>
        </w:r>
      </w:ins>
    </w:p>
    <w:p w:rsidR="0009147F" w:rsidRPr="000A1C6D" w:rsidDel="00366202" w:rsidRDefault="00AC29C2">
      <w:pPr>
        <w:jc w:val="center"/>
        <w:rPr>
          <w:del w:id="2604" w:author="Adam" w:date="2016-11-29T12:20:00Z"/>
        </w:rPr>
      </w:pPr>
      <w:del w:id="2605" w:author="Adam" w:date="2016-11-29T12:20:00Z">
        <w:r>
          <w:pict>
            <v:shape id="_x0000_i1026" type="#_x0000_t75" style="width:170.8pt;height:16.75pt" equationxml="&lt;">
              <v:imagedata r:id="rId44" o:title="" chromakey="white"/>
            </v:shape>
          </w:pict>
        </w:r>
      </w:del>
    </w:p>
    <w:p w:rsidR="0009147F" w:rsidRPr="000A1C6D" w:rsidDel="00366202" w:rsidRDefault="00AC29C2">
      <w:pPr>
        <w:jc w:val="center"/>
        <w:rPr>
          <w:del w:id="2606" w:author="Adam" w:date="2016-11-29T12:20:00Z"/>
        </w:rPr>
      </w:pPr>
      <w:del w:id="2607" w:author="Adam" w:date="2016-11-29T12:20:00Z">
        <w:r>
          <w:pict>
            <v:shape id="_x0000_i1027" type="#_x0000_t75" style="width:154.9pt;height:15.05pt" equationxml="&lt;">
              <v:imagedata r:id="rId45" o:title="" chromakey="white"/>
            </v:shape>
          </w:pict>
        </w:r>
      </w:del>
    </w:p>
    <w:p w:rsidR="0009147F" w:rsidDel="00366202" w:rsidRDefault="00AC29C2">
      <w:pPr>
        <w:jc w:val="center"/>
        <w:rPr>
          <w:del w:id="2608" w:author="Adam" w:date="2016-11-29T12:20:00Z"/>
        </w:rPr>
      </w:pPr>
      <w:del w:id="2609" w:author="Adam" w:date="2016-11-29T12:20:00Z">
        <w:r>
          <w:pict>
            <v:shape id="_x0000_i1028" type="#_x0000_t75" style="width:93.75pt;height:14.25pt" equationxml="&lt;">
              <v:imagedata r:id="rId46" o:title="" chromakey="white"/>
            </v:shape>
          </w:pict>
        </w:r>
      </w:del>
    </w:p>
    <w:p w:rsidR="0009147F" w:rsidRPr="00CB5B5F" w:rsidDel="00366202" w:rsidRDefault="0009147F">
      <w:pPr>
        <w:spacing w:line="360" w:lineRule="auto"/>
        <w:ind w:firstLine="708"/>
        <w:jc w:val="center"/>
        <w:rPr>
          <w:del w:id="2610" w:author="Adam" w:date="2016-11-29T12:20:00Z"/>
          <w:rFonts w:ascii="Arial" w:hAnsi="Arial" w:cs="Arial"/>
        </w:rPr>
        <w:pPrChange w:id="2611" w:author="Adam" w:date="2016-11-29T12:28:00Z">
          <w:pPr>
            <w:spacing w:line="360" w:lineRule="auto"/>
            <w:ind w:firstLine="708"/>
            <w:jc w:val="both"/>
          </w:pPr>
        </w:pPrChange>
      </w:pPr>
      <w:del w:id="2612" w:author="Adam" w:date="2016-11-29T12:20:00Z">
        <w:r w:rsidRPr="00CB5B5F" w:rsidDel="00366202">
          <w:rPr>
            <w:rFonts w:ascii="Arial" w:hAnsi="Arial" w:cs="Arial"/>
          </w:rPr>
          <w:delText>O torque inicial necessário ao sistema será a força aplicada ao ponto médio do pinhão, que é 0,1375mm:</w:delText>
        </w:r>
      </w:del>
    </w:p>
    <w:p w:rsidR="0009147F" w:rsidRPr="00786B17" w:rsidDel="00366202" w:rsidRDefault="00AC29C2">
      <w:pPr>
        <w:jc w:val="center"/>
        <w:rPr>
          <w:del w:id="2613" w:author="Adam" w:date="2016-11-29T12:20:00Z"/>
        </w:rPr>
      </w:pPr>
      <w:del w:id="2614" w:author="Adam" w:date="2016-11-29T12:20:00Z">
        <w:r>
          <w:pict>
            <v:shape id="_x0000_i1029" type="#_x0000_t75" style="width:105.5pt;height:14.25pt" equationxml="&lt;">
              <v:imagedata r:id="rId47" o:title="" chromakey="white"/>
            </v:shape>
          </w:pict>
        </w:r>
      </w:del>
    </w:p>
    <w:p w:rsidR="0009147F" w:rsidRPr="00786B17" w:rsidDel="00366202" w:rsidRDefault="00AC29C2">
      <w:pPr>
        <w:jc w:val="center"/>
        <w:rPr>
          <w:del w:id="2615" w:author="Adam" w:date="2016-11-29T12:20:00Z"/>
        </w:rPr>
      </w:pPr>
      <w:del w:id="2616" w:author="Adam" w:date="2016-11-29T12:20:00Z">
        <w:r>
          <w:pict>
            <v:shape id="_x0000_i1030" type="#_x0000_t75" style="width:126.4pt;height:10.9pt" equationxml="&lt;">
              <v:imagedata r:id="rId48" o:title="" chromakey="white"/>
            </v:shape>
          </w:pict>
        </w:r>
      </w:del>
    </w:p>
    <w:p w:rsidR="0009147F" w:rsidRPr="00786B17" w:rsidDel="00366202" w:rsidRDefault="00AC29C2">
      <w:pPr>
        <w:jc w:val="center"/>
        <w:rPr>
          <w:del w:id="2617" w:author="Adam" w:date="2016-11-29T12:20:00Z"/>
        </w:rPr>
      </w:pPr>
      <w:del w:id="2618" w:author="Adam" w:date="2016-11-29T12:20:00Z">
        <w:r>
          <w:pict>
            <v:shape id="_x0000_i1031" type="#_x0000_t75" style="width:113.85pt;height:11.7pt" equationxml="&lt;">
              <v:imagedata r:id="rId49" o:title="" chromakey="white"/>
            </v:shape>
          </w:pict>
        </w:r>
      </w:del>
    </w:p>
    <w:p w:rsidR="0009147F" w:rsidRPr="00CB5B5F" w:rsidDel="00366202" w:rsidRDefault="0009147F">
      <w:pPr>
        <w:spacing w:line="360" w:lineRule="auto"/>
        <w:ind w:firstLine="708"/>
        <w:jc w:val="center"/>
        <w:rPr>
          <w:del w:id="2619" w:author="Adam" w:date="2016-11-29T12:20:00Z"/>
          <w:rFonts w:ascii="Arial" w:hAnsi="Arial" w:cs="Arial"/>
        </w:rPr>
        <w:pPrChange w:id="2620" w:author="Adam" w:date="2016-11-29T12:28:00Z">
          <w:pPr>
            <w:spacing w:line="360" w:lineRule="auto"/>
            <w:ind w:firstLine="708"/>
            <w:jc w:val="both"/>
          </w:pPr>
        </w:pPrChange>
      </w:pPr>
      <w:del w:id="2621" w:author="Adam" w:date="2016-11-29T12:20:00Z">
        <w:r w:rsidRPr="00CB5B5F" w:rsidDel="00366202">
          <w:rPr>
            <w:rFonts w:ascii="Arial" w:hAnsi="Arial" w:cs="Arial"/>
          </w:rPr>
          <w:delText>Para o mercado de motores este valor é correspondente a aproximadamente 0,12kgf cm.</w:delText>
        </w:r>
      </w:del>
    </w:p>
    <w:p w:rsidR="0009147F" w:rsidDel="00366202" w:rsidRDefault="0009147F">
      <w:pPr>
        <w:jc w:val="center"/>
        <w:rPr>
          <w:del w:id="2622" w:author="Adam" w:date="2016-11-29T12:20:00Z"/>
        </w:rPr>
        <w:pPrChange w:id="2623" w:author="Adam" w:date="2016-11-29T12:28:00Z">
          <w:pPr>
            <w:jc w:val="both"/>
          </w:pPr>
        </w:pPrChange>
      </w:pPr>
    </w:p>
    <w:p w:rsidR="0009147F" w:rsidRPr="000A1C6D" w:rsidDel="00366202" w:rsidRDefault="00AC29C2">
      <w:pPr>
        <w:jc w:val="center"/>
        <w:rPr>
          <w:del w:id="2624" w:author="Adam" w:date="2016-11-29T12:20:00Z"/>
        </w:rPr>
      </w:pPr>
      <w:del w:id="2625" w:author="Adam" w:date="2016-11-29T12:20:00Z">
        <w:r>
          <w:pict>
            <v:shape id="_x0000_i1032" type="#_x0000_t75" style="width:181.65pt;height:15.9pt" equationxml="&lt;">
              <v:imagedata r:id="rId50" o:title="" chromakey="white"/>
            </v:shape>
          </w:pict>
        </w:r>
      </w:del>
    </w:p>
    <w:p w:rsidR="0009147F" w:rsidRPr="000A1C6D" w:rsidDel="00366202" w:rsidRDefault="00AC29C2">
      <w:pPr>
        <w:jc w:val="center"/>
        <w:rPr>
          <w:del w:id="2626" w:author="Adam" w:date="2016-11-29T12:20:00Z"/>
        </w:rPr>
      </w:pPr>
      <w:del w:id="2627" w:author="Adam" w:date="2016-11-29T12:20:00Z">
        <w:r>
          <w:pict>
            <v:shape id="_x0000_i1033" type="#_x0000_t75" style="width:159.9pt;height:15.05pt" equationxml="&lt;">
              <v:imagedata r:id="rId51" o:title="" chromakey="white"/>
            </v:shape>
          </w:pict>
        </w:r>
      </w:del>
    </w:p>
    <w:p w:rsidR="0009147F" w:rsidRPr="00C04A22" w:rsidDel="00366202" w:rsidRDefault="00AC29C2">
      <w:pPr>
        <w:jc w:val="center"/>
        <w:rPr>
          <w:del w:id="2628" w:author="Adam" w:date="2016-11-29T12:20:00Z"/>
        </w:rPr>
      </w:pPr>
      <w:del w:id="2629" w:author="Adam" w:date="2016-11-29T12:20:00Z">
        <w:r>
          <w:pict>
            <v:shape id="_x0000_i1034" type="#_x0000_t75" style="width:97.95pt;height:14.25pt" equationxml="&lt;">
              <v:imagedata r:id="rId52" o:title="" chromakey="white"/>
            </v:shape>
          </w:pict>
        </w:r>
      </w:del>
    </w:p>
    <w:p w:rsidR="0009147F" w:rsidDel="00366202" w:rsidRDefault="0009147F">
      <w:pPr>
        <w:jc w:val="center"/>
        <w:rPr>
          <w:del w:id="2630" w:author="Adam" w:date="2016-11-29T12:20:00Z"/>
        </w:rPr>
        <w:pPrChange w:id="2631" w:author="Adam" w:date="2016-11-29T12:28:00Z">
          <w:pPr>
            <w:jc w:val="both"/>
          </w:pPr>
        </w:pPrChange>
      </w:pPr>
    </w:p>
    <w:p w:rsidR="0009147F" w:rsidRPr="00786B17" w:rsidDel="00366202" w:rsidRDefault="00AC29C2">
      <w:pPr>
        <w:jc w:val="center"/>
        <w:rPr>
          <w:del w:id="2632" w:author="Adam" w:date="2016-11-29T12:20:00Z"/>
        </w:rPr>
      </w:pPr>
      <w:del w:id="2633" w:author="Adam" w:date="2016-11-29T12:20:00Z">
        <w:r>
          <w:pict>
            <v:shape id="_x0000_i1035" type="#_x0000_t75" style="width:128.95pt;height:14.25pt" equationxml="&lt;">
              <v:imagedata r:id="rId53" o:title="" chromakey="white"/>
            </v:shape>
          </w:pict>
        </w:r>
      </w:del>
    </w:p>
    <w:p w:rsidR="0009147F" w:rsidRPr="00786B17" w:rsidDel="00366202" w:rsidRDefault="00AC29C2">
      <w:pPr>
        <w:jc w:val="center"/>
        <w:rPr>
          <w:del w:id="2634" w:author="Adam" w:date="2016-11-29T12:20:00Z"/>
        </w:rPr>
      </w:pPr>
      <w:del w:id="2635" w:author="Adam" w:date="2016-11-29T12:20:00Z">
        <w:r>
          <w:pict>
            <v:shape id="_x0000_i1036" type="#_x0000_t75" style="width:144.85pt;height:11.7pt" equationxml="&lt;">
              <v:imagedata r:id="rId54" o:title="" chromakey="white"/>
            </v:shape>
          </w:pict>
        </w:r>
      </w:del>
    </w:p>
    <w:p w:rsidR="0009147F" w:rsidRPr="00786B17" w:rsidDel="00366202" w:rsidRDefault="00AC29C2">
      <w:pPr>
        <w:jc w:val="center"/>
        <w:rPr>
          <w:del w:id="2636" w:author="Adam" w:date="2016-11-29T12:20:00Z"/>
        </w:rPr>
      </w:pPr>
      <w:del w:id="2637" w:author="Adam" w:date="2016-11-29T12:20:00Z">
        <w:r>
          <w:pict>
            <v:shape id="_x0000_i1037" type="#_x0000_t75" style="width:133.1pt;height:11.7pt" equationxml="&lt;">
              <v:imagedata r:id="rId55" o:title="" chromakey="white"/>
            </v:shape>
          </w:pict>
        </w:r>
      </w:del>
    </w:p>
    <w:p w:rsidR="0009147F" w:rsidRPr="00CB5B5F" w:rsidDel="00366202" w:rsidRDefault="0009147F">
      <w:pPr>
        <w:spacing w:line="360" w:lineRule="auto"/>
        <w:ind w:firstLine="708"/>
        <w:jc w:val="center"/>
        <w:rPr>
          <w:del w:id="2638" w:author="Adam" w:date="2016-11-29T12:20:00Z"/>
          <w:rFonts w:ascii="Arial" w:hAnsi="Arial" w:cs="Arial"/>
        </w:rPr>
        <w:pPrChange w:id="2639" w:author="Adam" w:date="2016-11-29T12:28:00Z">
          <w:pPr>
            <w:spacing w:line="360" w:lineRule="auto"/>
            <w:ind w:firstLine="708"/>
            <w:jc w:val="both"/>
          </w:pPr>
        </w:pPrChange>
      </w:pPr>
      <w:del w:id="2640" w:author="Adam" w:date="2016-11-29T12:20:00Z">
        <w:r w:rsidRPr="00CB5B5F" w:rsidDel="00366202">
          <w:rPr>
            <w:rFonts w:ascii="Arial" w:hAnsi="Arial" w:cs="Arial"/>
          </w:rPr>
          <w:delText>Para o mercado de motores este valor é correspondente a aproximadamente 0,09kgf cm.</w:delText>
        </w:r>
      </w:del>
    </w:p>
    <w:p w:rsidR="0009147F" w:rsidRPr="00CB5B5F" w:rsidDel="00366202" w:rsidRDefault="0009147F">
      <w:pPr>
        <w:spacing w:line="360" w:lineRule="auto"/>
        <w:ind w:firstLine="708"/>
        <w:jc w:val="center"/>
        <w:rPr>
          <w:del w:id="2641" w:author="Adam" w:date="2016-11-29T12:20:00Z"/>
          <w:rFonts w:ascii="Arial" w:hAnsi="Arial" w:cs="Arial"/>
        </w:rPr>
        <w:pPrChange w:id="2642" w:author="Adam" w:date="2016-11-29T12:28:00Z">
          <w:pPr>
            <w:spacing w:line="360" w:lineRule="auto"/>
            <w:ind w:firstLine="708"/>
            <w:jc w:val="both"/>
          </w:pPr>
        </w:pPrChange>
      </w:pPr>
      <w:del w:id="2643" w:author="Adam" w:date="2016-11-29T12:20:00Z">
        <w:r w:rsidRPr="00CB5B5F" w:rsidDel="00366202">
          <w:rPr>
            <w:rFonts w:ascii="Arial" w:hAnsi="Arial" w:cs="Arial"/>
          </w:rPr>
          <w:delText>A velocidade de abertura da porta deve ser de no máximo 3,9 segundos (</w:delText>
        </w:r>
        <w:r w:rsidR="0015699D" w:rsidDel="00366202">
          <w:fldChar w:fldCharType="begin"/>
        </w:r>
        <w:r w:rsidR="0015699D" w:rsidDel="00366202">
          <w:delInstrText xml:space="preserve"> HYPERLINK "http://www.schindler.com/content/dam/web/br/PDFs/NI/manual-transporte-vertical.pdf" </w:delInstrText>
        </w:r>
        <w:r w:rsidR="0015699D" w:rsidDel="00366202">
          <w:fldChar w:fldCharType="separate"/>
        </w:r>
        <w:r w:rsidRPr="00CB5B5F" w:rsidDel="00366202">
          <w:rPr>
            <w:rStyle w:val="Hyperlink"/>
            <w:rFonts w:ascii="Arial" w:hAnsi="Arial" w:cs="Arial"/>
          </w:rPr>
          <w:delText>link</w:delText>
        </w:r>
        <w:r w:rsidR="0015699D" w:rsidDel="00366202">
          <w:rPr>
            <w:rStyle w:val="Hyperlink"/>
            <w:rFonts w:ascii="Arial" w:hAnsi="Arial" w:cs="Arial"/>
          </w:rPr>
          <w:fldChar w:fldCharType="end"/>
        </w:r>
        <w:r w:rsidRPr="00CB5B5F" w:rsidDel="00366202">
          <w:rPr>
            <w:rFonts w:ascii="Arial" w:hAnsi="Arial" w:cs="Arial"/>
          </w:rPr>
          <w:delText xml:space="preserve"> [pg 33]). A porta deve se deslocar 25cm.</w:delText>
        </w:r>
      </w:del>
    </w:p>
    <w:p w:rsidR="0009147F" w:rsidDel="00366202" w:rsidRDefault="00AC29C2">
      <w:pPr>
        <w:jc w:val="center"/>
        <w:rPr>
          <w:del w:id="2644" w:author="Adam" w:date="2016-11-29T12:20:00Z"/>
        </w:rPr>
      </w:pPr>
      <w:del w:id="2645" w:author="Adam" w:date="2016-11-29T12:20:00Z">
        <w:r>
          <w:pict>
            <v:shape id="_x0000_i1038" type="#_x0000_t75" style="width:144.85pt;height:25.1pt" equationxml="&lt;">
              <v:imagedata r:id="rId56" o:title="" chromakey="white"/>
            </v:shape>
          </w:pict>
        </w:r>
      </w:del>
    </w:p>
    <w:p w:rsidR="0009147F" w:rsidRPr="00CB5B5F" w:rsidDel="00366202" w:rsidRDefault="0009147F">
      <w:pPr>
        <w:spacing w:line="360" w:lineRule="auto"/>
        <w:ind w:firstLine="708"/>
        <w:jc w:val="center"/>
        <w:rPr>
          <w:del w:id="2646" w:author="Adam" w:date="2016-11-29T12:20:00Z"/>
          <w:rFonts w:ascii="Arial" w:hAnsi="Arial" w:cs="Arial"/>
        </w:rPr>
        <w:pPrChange w:id="2647" w:author="Adam" w:date="2016-11-29T12:28:00Z">
          <w:pPr>
            <w:spacing w:line="360" w:lineRule="auto"/>
            <w:ind w:firstLine="708"/>
            <w:jc w:val="both"/>
          </w:pPr>
        </w:pPrChange>
      </w:pPr>
      <w:del w:id="2648" w:author="Adam" w:date="2016-11-29T12:20:00Z">
        <w:r w:rsidRPr="00CB5B5F" w:rsidDel="00366202">
          <w:rPr>
            <w:rFonts w:ascii="Arial" w:hAnsi="Arial" w:cs="Arial"/>
          </w:rPr>
          <w:delText>O pinhão tem 5,5mm de diâmetro.</w:delText>
        </w:r>
      </w:del>
    </w:p>
    <w:p w:rsidR="0009147F" w:rsidRPr="00D26574" w:rsidDel="00366202" w:rsidRDefault="00AC29C2">
      <w:pPr>
        <w:jc w:val="center"/>
        <w:rPr>
          <w:del w:id="2649" w:author="Adam" w:date="2016-11-29T12:20:00Z"/>
        </w:rPr>
      </w:pPr>
      <w:del w:id="2650" w:author="Adam" w:date="2016-11-29T12:20:00Z">
        <w:r>
          <w:pict>
            <v:shape id="_x0000_i1039" type="#_x0000_t75" style="width:92.1pt;height:12.55pt" equationxml="&lt;">
              <v:imagedata r:id="rId57" o:title="" chromakey="white"/>
            </v:shape>
          </w:pict>
        </w:r>
      </w:del>
    </w:p>
    <w:p w:rsidR="0009147F" w:rsidRPr="00CB5B5F" w:rsidDel="00366202" w:rsidRDefault="0009147F">
      <w:pPr>
        <w:spacing w:line="360" w:lineRule="auto"/>
        <w:ind w:firstLine="708"/>
        <w:jc w:val="center"/>
        <w:rPr>
          <w:del w:id="2651" w:author="Adam" w:date="2016-11-29T12:20:00Z"/>
          <w:rFonts w:ascii="Arial" w:hAnsi="Arial" w:cs="Arial"/>
        </w:rPr>
        <w:pPrChange w:id="2652" w:author="Adam" w:date="2016-11-29T12:28:00Z">
          <w:pPr>
            <w:spacing w:line="360" w:lineRule="auto"/>
            <w:ind w:firstLine="708"/>
            <w:jc w:val="both"/>
          </w:pPr>
        </w:pPrChange>
      </w:pPr>
      <w:del w:id="2653" w:author="Adam" w:date="2016-11-29T12:20:00Z">
        <w:r w:rsidRPr="00CB5B5F" w:rsidDel="00366202">
          <w:rPr>
            <w:rFonts w:ascii="Arial" w:hAnsi="Arial" w:cs="Arial"/>
          </w:rPr>
          <w:delText>Número de giros necessários para deslocamento total da porta:</w:delText>
        </w:r>
      </w:del>
    </w:p>
    <w:p w:rsidR="0009147F" w:rsidRPr="006E6FB9" w:rsidDel="00366202" w:rsidRDefault="00AC29C2">
      <w:pPr>
        <w:jc w:val="center"/>
        <w:rPr>
          <w:del w:id="2654" w:author="Adam" w:date="2016-11-29T12:20:00Z"/>
        </w:rPr>
      </w:pPr>
      <w:del w:id="2655" w:author="Adam" w:date="2016-11-29T12:20:00Z">
        <w:r>
          <w:pict>
            <v:shape id="_x0000_i1040" type="#_x0000_t75" style="width:126.4pt;height:26.8pt" equationxml="&lt;">
              <v:imagedata r:id="rId58" o:title="" chromakey="white"/>
            </v:shape>
          </w:pict>
        </w:r>
      </w:del>
    </w:p>
    <w:p w:rsidR="0009147F" w:rsidRPr="00CB5B5F" w:rsidDel="00366202" w:rsidRDefault="0009147F">
      <w:pPr>
        <w:spacing w:line="360" w:lineRule="auto"/>
        <w:ind w:firstLine="708"/>
        <w:jc w:val="center"/>
        <w:rPr>
          <w:del w:id="2656" w:author="Adam" w:date="2016-11-29T12:20:00Z"/>
          <w:rFonts w:ascii="Arial" w:hAnsi="Arial" w:cs="Arial"/>
        </w:rPr>
        <w:pPrChange w:id="2657" w:author="Adam" w:date="2016-11-29T12:28:00Z">
          <w:pPr>
            <w:spacing w:line="360" w:lineRule="auto"/>
            <w:ind w:firstLine="708"/>
            <w:jc w:val="both"/>
          </w:pPr>
        </w:pPrChange>
      </w:pPr>
      <w:del w:id="2658" w:author="Adam" w:date="2016-11-29T12:20:00Z">
        <w:r w:rsidRPr="00CB5B5F" w:rsidDel="00366202">
          <w:rPr>
            <w:rFonts w:ascii="Arial" w:hAnsi="Arial" w:cs="Arial"/>
          </w:rPr>
          <w:delText>A velocidade angular será então:</w:delText>
        </w:r>
      </w:del>
    </w:p>
    <w:p w:rsidR="0009147F" w:rsidRPr="006E6FB9" w:rsidDel="00366202" w:rsidRDefault="00AC29C2">
      <w:pPr>
        <w:jc w:val="center"/>
        <w:rPr>
          <w:del w:id="2659" w:author="Adam" w:date="2016-11-29T12:20:00Z"/>
        </w:rPr>
      </w:pPr>
      <w:del w:id="2660" w:author="Adam" w:date="2016-11-29T12:20:00Z">
        <w:r>
          <w:pict>
            <v:shape id="_x0000_i1041" type="#_x0000_t75" style="width:128.1pt;height:26.8pt" equationxml="&lt;">
              <v:imagedata r:id="rId59" o:title="" chromakey="white"/>
            </v:shape>
          </w:pict>
        </w:r>
      </w:del>
    </w:p>
    <w:p w:rsidR="0009147F" w:rsidRPr="006E2825" w:rsidDel="00366202" w:rsidRDefault="00AC29C2">
      <w:pPr>
        <w:jc w:val="center"/>
        <w:rPr>
          <w:del w:id="2661" w:author="Adam" w:date="2016-11-29T12:20:00Z"/>
        </w:rPr>
      </w:pPr>
      <w:del w:id="2662" w:author="Adam" w:date="2016-11-29T12:20:00Z">
        <w:r>
          <w:pict>
            <v:shape id="_x0000_i1042" type="#_x0000_t75" style="width:69.5pt;height:25.1pt" equationxml="&lt;">
              <v:imagedata r:id="rId60" o:title="" chromakey="white"/>
            </v:shape>
          </w:pict>
        </w:r>
      </w:del>
    </w:p>
    <w:p w:rsidR="0009147F" w:rsidRPr="00CB5B5F" w:rsidDel="00366202" w:rsidRDefault="0009147F">
      <w:pPr>
        <w:spacing w:line="360" w:lineRule="auto"/>
        <w:ind w:firstLine="708"/>
        <w:jc w:val="center"/>
        <w:rPr>
          <w:del w:id="2663" w:author="Adam" w:date="2016-11-29T12:20:00Z"/>
          <w:rFonts w:ascii="Arial" w:hAnsi="Arial" w:cs="Arial"/>
        </w:rPr>
        <w:pPrChange w:id="2664" w:author="Adam" w:date="2016-11-29T12:28:00Z">
          <w:pPr>
            <w:spacing w:line="360" w:lineRule="auto"/>
            <w:ind w:firstLine="708"/>
            <w:jc w:val="both"/>
          </w:pPr>
        </w:pPrChange>
      </w:pPr>
      <w:del w:id="2665" w:author="Adam" w:date="2016-11-29T12:20:00Z">
        <w:r w:rsidRPr="00CB5B5F" w:rsidDel="00366202">
          <w:rPr>
            <w:rFonts w:ascii="Arial" w:hAnsi="Arial" w:cs="Arial"/>
          </w:rPr>
          <w:delText>A velocidade é diretamente proporcional à tensão aplicada nos terminais do motor, logo a tensão que deve ser aplicada a este motor para alcançar a rotação de 222,32rpm é de 13,34V. O motor não deve ser alimentado acima de 12V, segundo o fabricante, então a rotação final do motor será de 200rpm, que levará a porta a se abrir em 3,905s, o que não prejudica a velocidade desejada.</w:delText>
        </w:r>
      </w:del>
    </w:p>
    <w:p w:rsidR="0009147F" w:rsidRPr="00CB5B5F" w:rsidDel="00366202" w:rsidRDefault="0009147F">
      <w:pPr>
        <w:spacing w:line="360" w:lineRule="auto"/>
        <w:ind w:firstLine="708"/>
        <w:jc w:val="center"/>
        <w:rPr>
          <w:del w:id="2666" w:author="Adam" w:date="2016-11-29T12:20:00Z"/>
          <w:rFonts w:ascii="Arial" w:hAnsi="Arial" w:cs="Arial"/>
        </w:rPr>
        <w:pPrChange w:id="2667" w:author="Adam" w:date="2016-11-29T12:28:00Z">
          <w:pPr>
            <w:spacing w:line="360" w:lineRule="auto"/>
            <w:ind w:firstLine="708"/>
            <w:jc w:val="both"/>
          </w:pPr>
        </w:pPrChange>
      </w:pPr>
      <w:del w:id="2668" w:author="Adam" w:date="2016-11-29T12:20:00Z">
        <w:r w:rsidRPr="00CB5B5F" w:rsidDel="00366202">
          <w:rPr>
            <w:rFonts w:ascii="Arial" w:hAnsi="Arial" w:cs="Arial"/>
          </w:rPr>
          <w:delText>A potência na ponta do eixo será:</w:delText>
        </w:r>
      </w:del>
    </w:p>
    <w:p w:rsidR="0009147F" w:rsidRPr="00261E90" w:rsidDel="00366202" w:rsidRDefault="00AC29C2">
      <w:pPr>
        <w:jc w:val="center"/>
        <w:rPr>
          <w:del w:id="2669" w:author="Adam" w:date="2016-11-29T12:20:00Z"/>
        </w:rPr>
      </w:pPr>
      <w:del w:id="2670" w:author="Adam" w:date="2016-11-29T12:20:00Z">
        <w:r>
          <w:pict>
            <v:shape id="_x0000_i1043" type="#_x0000_t75" style="width:92.1pt;height:14.25pt" equationxml="&lt;">
              <v:imagedata r:id="rId61" o:title="" chromakey="white"/>
            </v:shape>
          </w:pict>
        </w:r>
      </w:del>
    </w:p>
    <w:p w:rsidR="0009147F" w:rsidRPr="00261E90" w:rsidDel="00366202" w:rsidRDefault="00AC29C2">
      <w:pPr>
        <w:jc w:val="center"/>
        <w:rPr>
          <w:del w:id="2671" w:author="Adam" w:date="2016-11-29T12:20:00Z"/>
        </w:rPr>
      </w:pPr>
      <w:del w:id="2672" w:author="Adam" w:date="2016-11-29T12:20:00Z">
        <w:r>
          <w:pict>
            <v:shape id="_x0000_i1044" type="#_x0000_t75" style="width:104.65pt;height:14.25pt" equationxml="&lt;">
              <v:imagedata r:id="rId62" o:title="" chromakey="white"/>
            </v:shape>
          </w:pict>
        </w:r>
      </w:del>
    </w:p>
    <w:p w:rsidR="0009147F" w:rsidDel="00366202" w:rsidRDefault="00AC29C2">
      <w:pPr>
        <w:jc w:val="center"/>
        <w:rPr>
          <w:del w:id="2673" w:author="Adam" w:date="2016-11-29T12:20:00Z"/>
        </w:rPr>
      </w:pPr>
      <w:del w:id="2674" w:author="Adam" w:date="2016-11-29T12:20:00Z">
        <w:r>
          <w:pict>
            <v:shape id="_x0000_i1045" type="#_x0000_t75" style="width:63.65pt;height:14.25pt" equationxml="&lt;">
              <v:imagedata r:id="rId63" o:title="" chromakey="white"/>
            </v:shape>
          </w:pict>
        </w:r>
      </w:del>
    </w:p>
    <w:p w:rsidR="0009147F" w:rsidDel="00366202" w:rsidRDefault="0009147F">
      <w:pPr>
        <w:spacing w:line="360" w:lineRule="auto"/>
        <w:ind w:firstLine="708"/>
        <w:jc w:val="center"/>
        <w:rPr>
          <w:del w:id="2675" w:author="Adam" w:date="2016-11-29T12:20:00Z"/>
        </w:rPr>
        <w:pPrChange w:id="2676" w:author="Adam" w:date="2016-11-29T12:28:00Z">
          <w:pPr>
            <w:spacing w:line="360" w:lineRule="auto"/>
            <w:ind w:firstLine="708"/>
            <w:jc w:val="both"/>
          </w:pPr>
        </w:pPrChange>
      </w:pPr>
      <w:del w:id="2677" w:author="Adam" w:date="2016-11-29T12:20:00Z">
        <w:r w:rsidRPr="00CB5B5F" w:rsidDel="00366202">
          <w:rPr>
            <w:rFonts w:ascii="Arial" w:hAnsi="Arial" w:cs="Arial"/>
          </w:rPr>
          <w:delText>Para uma tensão de 6V a corrente necessária para tirar a porta da inércia éde 180mA, consultando as curvas de corrente vs torque, e para manutenção do movimento</w:delText>
        </w:r>
        <w:r w:rsidDel="00366202">
          <w:delText>:</w:delText>
        </w:r>
      </w:del>
    </w:p>
    <w:p w:rsidR="0009147F" w:rsidRPr="002B1A42" w:rsidDel="00366202" w:rsidRDefault="00AC29C2">
      <w:pPr>
        <w:jc w:val="center"/>
        <w:rPr>
          <w:del w:id="2678" w:author="Adam" w:date="2016-11-29T12:20:00Z"/>
        </w:rPr>
      </w:pPr>
      <w:del w:id="2679" w:author="Adam" w:date="2016-11-29T12:20:00Z">
        <w:r>
          <w:pict>
            <v:shape id="_x0000_i1046" type="#_x0000_t75" style="width:159.9pt;height:23.45pt" equationxml="&lt;">
              <v:imagedata r:id="rId64" o:title="" chromakey="white"/>
            </v:shape>
          </w:pict>
        </w:r>
      </w:del>
    </w:p>
    <w:p w:rsidR="0009147F" w:rsidDel="00190E4A" w:rsidRDefault="0009147F">
      <w:pPr>
        <w:jc w:val="center"/>
        <w:rPr>
          <w:del w:id="2680" w:author="Adam" w:date="2016-11-29T12:29:00Z"/>
        </w:rPr>
        <w:pPrChange w:id="2681" w:author="Adam" w:date="2016-11-29T12:28:00Z">
          <w:pPr>
            <w:jc w:val="both"/>
          </w:pPr>
        </w:pPrChange>
      </w:pPr>
    </w:p>
    <w:p w:rsidR="0009147F" w:rsidRDefault="0009147F" w:rsidP="00190E4A">
      <w:pPr>
        <w:pStyle w:val="Ttulo3"/>
        <w:rPr>
          <w:ins w:id="2682" w:author="Adam" w:date="2016-11-29T12:29:00Z"/>
        </w:rPr>
      </w:pPr>
      <w:bookmarkStart w:id="2683" w:name="_Toc463899410"/>
    </w:p>
    <w:p w:rsidR="00190E4A" w:rsidRDefault="00190E4A" w:rsidP="00190E4A">
      <w:pPr>
        <w:pStyle w:val="Ttulo3"/>
        <w:rPr>
          <w:ins w:id="2684" w:author="Adam" w:date="2016-11-29T12:29:00Z"/>
        </w:rPr>
      </w:pPr>
      <w:ins w:id="2685" w:author="Adam" w:date="2016-11-29T12:29:00Z">
        <w:r w:rsidRPr="008D32FF">
          <w:t>3.1.</w:t>
        </w:r>
        <w:r>
          <w:t>5</w:t>
        </w:r>
        <w:r w:rsidRPr="008D32FF">
          <w:tab/>
        </w:r>
        <w:r>
          <w:t>Regulador de tensão</w:t>
        </w:r>
      </w:ins>
    </w:p>
    <w:p w:rsidR="00190E4A" w:rsidRPr="00AC29C2" w:rsidRDefault="00190E4A">
      <w:pPr>
        <w:rPr>
          <w:ins w:id="2686" w:author="Adam" w:date="2016-11-29T12:29:00Z"/>
        </w:rPr>
        <w:pPrChange w:id="2687" w:author="Adam" w:date="2016-11-29T12:29:00Z">
          <w:pPr>
            <w:pStyle w:val="Ttulo3"/>
          </w:pPr>
        </w:pPrChange>
      </w:pPr>
    </w:p>
    <w:p w:rsidR="00190E4A" w:rsidRPr="00190E4A" w:rsidRDefault="00190E4A" w:rsidP="00190E4A">
      <w:pPr>
        <w:jc w:val="both"/>
        <w:rPr>
          <w:ins w:id="2688" w:author="Adam" w:date="2016-11-29T12:30:00Z"/>
          <w:rFonts w:ascii="Arial" w:hAnsi="Arial" w:cs="Arial"/>
          <w:sz w:val="24"/>
          <w:szCs w:val="24"/>
          <w:rPrChange w:id="2689" w:author="Adam" w:date="2016-11-29T12:32:00Z">
            <w:rPr>
              <w:ins w:id="2690" w:author="Adam" w:date="2016-11-29T12:30:00Z"/>
            </w:rPr>
          </w:rPrChange>
        </w:rPr>
      </w:pPr>
      <w:ins w:id="2691" w:author="Adam" w:date="2016-11-29T12:30:00Z">
        <w:r w:rsidRPr="00190E4A">
          <w:rPr>
            <w:rFonts w:ascii="Arial" w:hAnsi="Arial" w:cs="Arial"/>
            <w:sz w:val="24"/>
            <w:szCs w:val="24"/>
            <w:rPrChange w:id="2692" w:author="Adam" w:date="2016-11-29T12:32:00Z">
              <w:rPr/>
            </w:rPrChange>
          </w:rPr>
          <w:t>Para correto funcionamento das portas, como velocidade de abertura e fechamento, poder-se-á modificar o valor de tensão de alimentação de cada motor individualmente. Este ajuste é feito de forma manual alterando-se os valores dos trimpots do circuito regulador.</w:t>
        </w:r>
      </w:ins>
    </w:p>
    <w:p w:rsidR="00190E4A" w:rsidRDefault="00190E4A">
      <w:pPr>
        <w:keepNext/>
        <w:jc w:val="center"/>
        <w:rPr>
          <w:ins w:id="2693" w:author="Adam" w:date="2016-11-29T12:32:00Z"/>
        </w:rPr>
        <w:pPrChange w:id="2694" w:author="Adam" w:date="2016-11-29T12:32:00Z">
          <w:pPr>
            <w:jc w:val="center"/>
          </w:pPr>
        </w:pPrChange>
      </w:pPr>
      <w:ins w:id="2695" w:author="Adam" w:date="2016-11-29T12:30:00Z">
        <w:r w:rsidRPr="00E820E5">
          <w:rPr>
            <w:noProof/>
            <w:lang w:eastAsia="pt-BR"/>
          </w:rPr>
          <w:lastRenderedPageBreak/>
          <w:drawing>
            <wp:inline distT="0" distB="0" distL="0" distR="0" wp14:anchorId="306F16A4" wp14:editId="30C45278">
              <wp:extent cx="4229084" cy="2060833"/>
              <wp:effectExtent l="0" t="0" r="63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7528" cy="2069821"/>
                      </a:xfrm>
                      <a:prstGeom prst="rect">
                        <a:avLst/>
                      </a:prstGeom>
                    </pic:spPr>
                  </pic:pic>
                </a:graphicData>
              </a:graphic>
            </wp:inline>
          </w:drawing>
        </w:r>
      </w:ins>
    </w:p>
    <w:p w:rsidR="00190E4A" w:rsidRDefault="00190E4A">
      <w:pPr>
        <w:pStyle w:val="Legenda"/>
        <w:rPr>
          <w:ins w:id="2696" w:author="Adam" w:date="2016-11-29T12:32:00Z"/>
        </w:rPr>
        <w:pPrChange w:id="2697" w:author="Adam" w:date="2016-11-29T12:32:00Z">
          <w:pPr>
            <w:pStyle w:val="Ttulo3"/>
          </w:pPr>
        </w:pPrChange>
      </w:pPr>
      <w:ins w:id="2698" w:author="Adam" w:date="2016-11-29T12:32:00Z">
        <w:r>
          <w:t xml:space="preserve">Figura </w:t>
        </w:r>
        <w:r>
          <w:fldChar w:fldCharType="begin"/>
        </w:r>
        <w:r>
          <w:instrText xml:space="preserve"> SEQ Figura \* ARABIC </w:instrText>
        </w:r>
      </w:ins>
      <w:r>
        <w:fldChar w:fldCharType="separate"/>
      </w:r>
      <w:ins w:id="2699" w:author="Adam" w:date="2016-11-29T13:06:00Z">
        <w:r w:rsidR="00AC29C2">
          <w:rPr>
            <w:noProof/>
          </w:rPr>
          <w:t>19</w:t>
        </w:r>
      </w:ins>
      <w:ins w:id="2700" w:author="Adam" w:date="2016-11-29T12:32:00Z">
        <w:r>
          <w:fldChar w:fldCharType="end"/>
        </w:r>
        <w:r>
          <w:t xml:space="preserve"> - Reguladores de tensão dos motores das portas da cabine </w:t>
        </w:r>
      </w:ins>
    </w:p>
    <w:p w:rsidR="00190E4A" w:rsidRDefault="00190E4A">
      <w:pPr>
        <w:pStyle w:val="Legenda"/>
        <w:rPr>
          <w:ins w:id="2701" w:author="Adam" w:date="2016-11-29T12:32:00Z"/>
        </w:rPr>
        <w:pPrChange w:id="2702" w:author="Adam" w:date="2016-11-29T12:32:00Z">
          <w:pPr>
            <w:pStyle w:val="Ttulo3"/>
          </w:pPr>
        </w:pPrChange>
      </w:pPr>
      <w:ins w:id="2703" w:author="Adam" w:date="2016-11-29T12:32:00Z">
        <w:r>
          <w:t>Fonte (autor)</w:t>
        </w:r>
      </w:ins>
    </w:p>
    <w:p w:rsidR="00F50ACA" w:rsidRPr="00F50ACA" w:rsidRDefault="00F50ACA" w:rsidP="00F50ACA">
      <w:pPr>
        <w:jc w:val="both"/>
        <w:rPr>
          <w:ins w:id="2704" w:author="Adam" w:date="2016-11-29T12:33:00Z"/>
          <w:rFonts w:ascii="Arial" w:hAnsi="Arial" w:cs="Arial"/>
          <w:sz w:val="24"/>
          <w:szCs w:val="24"/>
          <w:rPrChange w:id="2705" w:author="Adam" w:date="2016-11-29T12:33:00Z">
            <w:rPr>
              <w:ins w:id="2706" w:author="Adam" w:date="2016-11-29T12:33:00Z"/>
            </w:rPr>
          </w:rPrChange>
        </w:rPr>
      </w:pPr>
      <w:ins w:id="2707" w:author="Adam" w:date="2016-11-29T12:33:00Z">
        <w:r w:rsidRPr="00F50ACA">
          <w:rPr>
            <w:rFonts w:ascii="Arial" w:hAnsi="Arial" w:cs="Arial"/>
            <w:sz w:val="24"/>
            <w:szCs w:val="24"/>
            <w:rPrChange w:id="2708" w:author="Adam" w:date="2016-11-29T12:33:00Z">
              <w:rPr/>
            </w:rPrChange>
          </w:rPr>
          <w:t xml:space="preserve">Uma tensão de 12 volts contínuos chega nas portas de entrada (E1, E2, E3 ou E4) que estiverem acionadas pelo driver. A tensão nesta porta é diretamente ligada aos níveis lógicos das saídas digitais do Arduino. Se o Arduino está escrevendo “1” na porta, então a tensão na porta do regulador estará em 12V, caso o Arduino escreva “0” a tensão é 0V. </w:t>
        </w:r>
      </w:ins>
    </w:p>
    <w:p w:rsidR="00F50ACA" w:rsidRPr="00F50ACA" w:rsidRDefault="00F50ACA" w:rsidP="00F50ACA">
      <w:pPr>
        <w:jc w:val="both"/>
        <w:rPr>
          <w:ins w:id="2709" w:author="Adam" w:date="2016-11-29T12:33:00Z"/>
          <w:rFonts w:ascii="Arial" w:hAnsi="Arial" w:cs="Arial"/>
          <w:sz w:val="24"/>
          <w:szCs w:val="24"/>
          <w:rPrChange w:id="2710" w:author="Adam" w:date="2016-11-29T12:33:00Z">
            <w:rPr>
              <w:ins w:id="2711" w:author="Adam" w:date="2016-11-29T12:33:00Z"/>
            </w:rPr>
          </w:rPrChange>
        </w:rPr>
      </w:pPr>
      <w:ins w:id="2712" w:author="Adam" w:date="2016-11-29T12:33:00Z">
        <w:r w:rsidRPr="00F50ACA">
          <w:rPr>
            <w:rFonts w:ascii="Arial" w:hAnsi="Arial" w:cs="Arial"/>
            <w:sz w:val="24"/>
            <w:szCs w:val="24"/>
            <w:rPrChange w:id="2713" w:author="Adam" w:date="2016-11-29T12:33:00Z">
              <w:rPr/>
            </w:rPrChange>
          </w:rPr>
          <w:t>Cada porta possui internamente um regulador, que faz a sua saída proporcional (S1, S2, S3 ou S4) de 1,25 a 12V. Esta regulagem é feita através de um trimpot para cada regulador. Este ajuste é manual, portanto não sofre alteração dinamicamente pelo controlador. O fato de se ter um regulador para cada sentido de cada motor traz vantagens para um ajuste mais preciso quando o comportamento da porta não é simétrico em ambos os sentidos. Outras duas observações importantes são que o regulador LM317 (assim como o LM317 e o LM350 dentre outros) tem saída mínima de 1,25V, e a ponte-H não pode ter a alimentação do motor abaixo de 4,5V.</w:t>
        </w:r>
      </w:ins>
    </w:p>
    <w:p w:rsidR="00F50ACA" w:rsidRPr="00AC29C2" w:rsidRDefault="00F50ACA">
      <w:pPr>
        <w:jc w:val="center"/>
        <w:pPrChange w:id="2714" w:author="Adam" w:date="2016-11-29T12:30:00Z">
          <w:pPr>
            <w:pStyle w:val="Ttulo3"/>
          </w:pPr>
        </w:pPrChange>
      </w:pPr>
    </w:p>
    <w:p w:rsidR="0009147F" w:rsidRDefault="0009147F" w:rsidP="00190E4A">
      <w:pPr>
        <w:pStyle w:val="Ttulo3"/>
      </w:pPr>
      <w:bookmarkStart w:id="2715" w:name="_Toc466010577"/>
      <w:bookmarkStart w:id="2716" w:name="_Toc466021427"/>
      <w:bookmarkStart w:id="2717" w:name="_Toc468184202"/>
      <w:r w:rsidRPr="008D32FF">
        <w:t>3.1.</w:t>
      </w:r>
      <w:ins w:id="2718" w:author="Adam" w:date="2016-11-29T12:29:00Z">
        <w:r w:rsidR="00190E4A">
          <w:t>6</w:t>
        </w:r>
      </w:ins>
      <w:del w:id="2719" w:author="Adam" w:date="2016-11-29T12:27:00Z">
        <w:r w:rsidRPr="008D32FF" w:rsidDel="00190E4A">
          <w:delText>4</w:delText>
        </w:r>
      </w:del>
      <w:r w:rsidRPr="008D32FF">
        <w:tab/>
        <w:t>Sistema de Segurança</w:t>
      </w:r>
      <w:bookmarkEnd w:id="2683"/>
      <w:bookmarkEnd w:id="2715"/>
      <w:bookmarkEnd w:id="2716"/>
      <w:bookmarkEnd w:id="2717"/>
    </w:p>
    <w:p w:rsidR="004050F2" w:rsidRPr="004050F2" w:rsidRDefault="004050F2" w:rsidP="004050F2">
      <w:pPr>
        <w:jc w:val="both"/>
        <w:rPr>
          <w:ins w:id="2720" w:author="Adam" w:date="2016-11-29T12:24:00Z"/>
          <w:rFonts w:ascii="Arial" w:hAnsi="Arial" w:cs="Arial"/>
          <w:sz w:val="24"/>
          <w:szCs w:val="24"/>
          <w:rPrChange w:id="2721" w:author="Adam" w:date="2016-11-29T12:25:00Z">
            <w:rPr>
              <w:ins w:id="2722" w:author="Adam" w:date="2016-11-29T12:24:00Z"/>
            </w:rPr>
          </w:rPrChange>
        </w:rPr>
      </w:pPr>
      <w:ins w:id="2723" w:author="Adam" w:date="2016-11-29T12:24:00Z">
        <w:r w:rsidRPr="004050F2">
          <w:rPr>
            <w:rFonts w:ascii="Arial" w:hAnsi="Arial" w:cs="Arial"/>
            <w:sz w:val="24"/>
            <w:szCs w:val="24"/>
            <w:rPrChange w:id="2724" w:author="Adam" w:date="2016-11-29T12:25:00Z">
              <w:rPr/>
            </w:rPrChange>
          </w:rPr>
          <w:t xml:space="preserve">Os motores têm dois tipos de segurança, um eletrônico, onde o driver de controle dos mesmos é capaz de se desligar em caso de sobrecarga dos motores. Os drivers por sua vez contam com a proteção da fonte de alimentação. </w:t>
        </w:r>
      </w:ins>
    </w:p>
    <w:p w:rsidR="004050F2" w:rsidRPr="004050F2" w:rsidRDefault="004050F2" w:rsidP="004050F2">
      <w:pPr>
        <w:jc w:val="both"/>
        <w:rPr>
          <w:ins w:id="2725" w:author="Adam" w:date="2016-11-29T12:24:00Z"/>
          <w:rFonts w:ascii="Arial" w:hAnsi="Arial" w:cs="Arial"/>
          <w:sz w:val="24"/>
          <w:szCs w:val="24"/>
          <w:rPrChange w:id="2726" w:author="Adam" w:date="2016-11-29T12:25:00Z">
            <w:rPr>
              <w:ins w:id="2727" w:author="Adam" w:date="2016-11-29T12:24:00Z"/>
            </w:rPr>
          </w:rPrChange>
        </w:rPr>
      </w:pPr>
      <w:ins w:id="2728" w:author="Adam" w:date="2016-11-29T12:24:00Z">
        <w:r w:rsidRPr="004050F2">
          <w:rPr>
            <w:rFonts w:ascii="Arial" w:hAnsi="Arial" w:cs="Arial"/>
            <w:sz w:val="24"/>
            <w:szCs w:val="24"/>
            <w:rPrChange w:id="2729" w:author="Adam" w:date="2016-11-29T12:25:00Z">
              <w:rPr/>
            </w:rPrChange>
          </w:rPr>
          <w:t>Outra segurança para o motor e o sistema é a lógica de intertravamento, que não permite o acionamento dos mesmos quando as portas já estiverem alcançado seus limites.</w:t>
        </w:r>
      </w:ins>
    </w:p>
    <w:p w:rsidR="0009147F" w:rsidDel="001776EA" w:rsidRDefault="0009147F" w:rsidP="0047640A">
      <w:pPr>
        <w:ind w:firstLine="708"/>
        <w:rPr>
          <w:del w:id="2730" w:author="Adam" w:date="2016-11-29T12:24:00Z"/>
          <w:lang w:eastAsia="pt-BR"/>
        </w:rPr>
      </w:pPr>
    </w:p>
    <w:p w:rsidR="001776EA" w:rsidRDefault="001776EA" w:rsidP="00793C82">
      <w:pPr>
        <w:rPr>
          <w:ins w:id="2731" w:author="Adam" w:date="2016-11-29T12:47:00Z"/>
          <w:lang w:eastAsia="pt-BR"/>
        </w:rPr>
      </w:pPr>
    </w:p>
    <w:p w:rsidR="0009147F" w:rsidDel="001776EA" w:rsidRDefault="0009147F" w:rsidP="0047640A">
      <w:pPr>
        <w:ind w:firstLine="708"/>
        <w:rPr>
          <w:del w:id="2732" w:author="Adam" w:date="2016-11-29T12:24:00Z"/>
          <w:lang w:eastAsia="pt-BR"/>
        </w:rPr>
      </w:pPr>
    </w:p>
    <w:p w:rsidR="001776EA" w:rsidRPr="008D32FF" w:rsidRDefault="001776EA" w:rsidP="0047640A">
      <w:pPr>
        <w:rPr>
          <w:ins w:id="2733" w:author="Adam" w:date="2016-11-29T12:47:00Z"/>
          <w:lang w:eastAsia="pt-BR"/>
        </w:rPr>
      </w:pPr>
    </w:p>
    <w:p w:rsidR="0009147F" w:rsidDel="004050F2" w:rsidRDefault="0009147F" w:rsidP="0047640A">
      <w:pPr>
        <w:ind w:firstLine="708"/>
        <w:rPr>
          <w:del w:id="2734" w:author="Adam" w:date="2016-11-29T12:24:00Z"/>
          <w:rFonts w:ascii="Arial" w:hAnsi="Arial" w:cs="Arial"/>
          <w:lang w:eastAsia="pt-BR"/>
        </w:rPr>
      </w:pPr>
      <w:del w:id="2735" w:author="Adam" w:date="2016-11-29T12:24:00Z">
        <w:r w:rsidRPr="008D32FF" w:rsidDel="004050F2">
          <w:rPr>
            <w:rFonts w:ascii="Arial" w:hAnsi="Arial" w:cs="Arial"/>
            <w:lang w:eastAsia="pt-BR"/>
          </w:rPr>
          <w:delText>Em construção</w:delText>
        </w:r>
      </w:del>
    </w:p>
    <w:p w:rsidR="0009147F" w:rsidRPr="008D32FF" w:rsidRDefault="0009147F" w:rsidP="0047640A">
      <w:pPr>
        <w:ind w:firstLine="708"/>
        <w:rPr>
          <w:lang w:eastAsia="pt-BR"/>
        </w:rPr>
      </w:pPr>
    </w:p>
    <w:p w:rsidR="0009147F" w:rsidRDefault="0009147F" w:rsidP="00F50ACA">
      <w:pPr>
        <w:pStyle w:val="Ttulo2"/>
        <w:rPr>
          <w:ins w:id="2736" w:author="Adam" w:date="2016-11-29T12:53:00Z"/>
        </w:rPr>
      </w:pPr>
      <w:bookmarkStart w:id="2737" w:name="_Toc463899411"/>
      <w:bookmarkStart w:id="2738" w:name="_Toc466010578"/>
      <w:bookmarkStart w:id="2739" w:name="_Toc466021428"/>
      <w:bookmarkStart w:id="2740" w:name="_Toc468184203"/>
      <w:r w:rsidRPr="008D32FF">
        <w:lastRenderedPageBreak/>
        <w:t>3.2</w:t>
      </w:r>
      <w:r w:rsidRPr="008D32FF">
        <w:tab/>
        <w:t>Automação</w:t>
      </w:r>
      <w:bookmarkEnd w:id="2737"/>
      <w:bookmarkEnd w:id="2738"/>
      <w:bookmarkEnd w:id="2739"/>
      <w:bookmarkEnd w:id="2740"/>
    </w:p>
    <w:p w:rsidR="00E765EA" w:rsidRDefault="00AC29C2">
      <w:pPr>
        <w:rPr>
          <w:ins w:id="2741" w:author="Adam" w:date="2016-11-29T13:08:00Z"/>
        </w:rPr>
        <w:pPrChange w:id="2742" w:author="Adam" w:date="2016-11-29T12:53:00Z">
          <w:pPr>
            <w:pStyle w:val="Ttulo2"/>
          </w:pPr>
        </w:pPrChange>
      </w:pPr>
      <w:ins w:id="2743" w:author="Adam" w:date="2016-11-29T13:07:00Z">
        <w:r w:rsidRPr="00AC29C2">
          <w:rPr>
            <w:highlight w:val="yellow"/>
            <w:rPrChange w:id="2744" w:author="Adam" w:date="2016-11-29T13:08:00Z">
              <w:rPr/>
            </w:rPrChange>
          </w:rPr>
          <w:t>ESPLANAR GENERICAMENTE EM BLOCOS OS SISTEMAS</w:t>
        </w:r>
      </w:ins>
      <w:ins w:id="2745" w:author="Adam" w:date="2016-11-29T13:08:00Z">
        <w:r w:rsidRPr="00AC29C2">
          <w:rPr>
            <w:highlight w:val="yellow"/>
            <w:rPrChange w:id="2746" w:author="Adam" w:date="2016-11-29T13:08:00Z">
              <w:rPr/>
            </w:rPrChange>
          </w:rPr>
          <w:t xml:space="preserve"> LÓGICOS</w:t>
        </w:r>
      </w:ins>
    </w:p>
    <w:p w:rsidR="00AC29C2" w:rsidRDefault="00AC29C2">
      <w:pPr>
        <w:rPr>
          <w:ins w:id="2747" w:author="Adam" w:date="2016-11-29T13:08:00Z"/>
        </w:rPr>
        <w:pPrChange w:id="2748" w:author="Adam" w:date="2016-11-29T12:53:00Z">
          <w:pPr>
            <w:pStyle w:val="Ttulo2"/>
          </w:pPr>
        </w:pPrChange>
      </w:pPr>
      <w:ins w:id="2749" w:author="Adam" w:date="2016-11-29T13:08:00Z">
        <w:r w:rsidRPr="00AC29C2">
          <w:rPr>
            <w:highlight w:val="yellow"/>
            <w:rPrChange w:id="2750" w:author="Adam" w:date="2016-11-29T13:08:00Z">
              <w:rPr/>
            </w:rPrChange>
          </w:rPr>
          <w:t>ESPLANAR A INTERFACE I/O</w:t>
        </w:r>
      </w:ins>
    </w:p>
    <w:p w:rsidR="00AC29C2" w:rsidRPr="00AC29C2" w:rsidRDefault="00AC29C2">
      <w:pPr>
        <w:rPr>
          <w:ins w:id="2751" w:author="Adam" w:date="2016-11-29T12:50:00Z"/>
        </w:rPr>
        <w:pPrChange w:id="2752" w:author="Adam" w:date="2016-11-29T12:53:00Z">
          <w:pPr>
            <w:pStyle w:val="Ttulo2"/>
          </w:pPr>
        </w:pPrChange>
      </w:pPr>
      <w:ins w:id="2753" w:author="Adam" w:date="2016-11-29T13:08:00Z">
        <w:r w:rsidRPr="00AC29C2">
          <w:rPr>
            <w:highlight w:val="yellow"/>
            <w:rPrChange w:id="2754" w:author="Adam" w:date="2016-11-29T13:08:00Z">
              <w:rPr/>
            </w:rPrChange>
          </w:rPr>
          <w:t>DESCREVER AS INTERAÇÕES COM AS TECNOLOGIAS ASSISTIVAS</w:t>
        </w:r>
      </w:ins>
    </w:p>
    <w:p w:rsidR="001776EA" w:rsidRPr="00AC29C2" w:rsidDel="00AC29C2" w:rsidRDefault="001776EA">
      <w:pPr>
        <w:pStyle w:val="Legenda"/>
        <w:rPr>
          <w:del w:id="2755" w:author="Adam" w:date="2016-11-29T13:07:00Z"/>
        </w:rPr>
        <w:pPrChange w:id="2756" w:author="Adam" w:date="2016-11-29T12:52:00Z">
          <w:pPr>
            <w:pStyle w:val="Ttulo2"/>
          </w:pPr>
        </w:pPrChange>
      </w:pPr>
    </w:p>
    <w:p w:rsidR="0009147F" w:rsidDel="00AC29C2" w:rsidRDefault="0009147F">
      <w:pPr>
        <w:pStyle w:val="Legenda"/>
        <w:rPr>
          <w:del w:id="2757" w:author="Adam" w:date="2016-11-29T13:08:00Z"/>
          <w:lang w:eastAsia="pt-BR"/>
        </w:rPr>
        <w:pPrChange w:id="2758" w:author="Adam" w:date="2016-11-29T12:48:00Z">
          <w:pPr/>
        </w:pPrChange>
      </w:pPr>
    </w:p>
    <w:p w:rsidR="0009147F" w:rsidRPr="008D32FF" w:rsidDel="001776EA" w:rsidRDefault="0009147F" w:rsidP="0047640A">
      <w:pPr>
        <w:ind w:firstLine="708"/>
        <w:rPr>
          <w:del w:id="2759" w:author="Adam" w:date="2016-11-29T12:49:00Z"/>
          <w:lang w:eastAsia="pt-BR"/>
        </w:rPr>
      </w:pPr>
      <w:del w:id="2760" w:author="Adam" w:date="2016-11-29T12:49:00Z">
        <w:r w:rsidRPr="008D32FF" w:rsidDel="001776EA">
          <w:rPr>
            <w:rFonts w:ascii="Arial" w:hAnsi="Arial" w:cs="Arial"/>
            <w:lang w:eastAsia="pt-BR"/>
          </w:rPr>
          <w:delText>Em construção</w:delText>
        </w:r>
      </w:del>
    </w:p>
    <w:p w:rsidR="0009147F" w:rsidRPr="008D32FF" w:rsidDel="00F50ACA" w:rsidRDefault="0009147F" w:rsidP="0047640A">
      <w:pPr>
        <w:rPr>
          <w:del w:id="2761" w:author="Adam" w:date="2016-11-29T12:38:00Z"/>
          <w:lang w:eastAsia="pt-BR"/>
        </w:rPr>
      </w:pPr>
    </w:p>
    <w:p w:rsidR="0009147F" w:rsidDel="00F50ACA" w:rsidRDefault="0009147F" w:rsidP="00190E4A">
      <w:pPr>
        <w:pStyle w:val="Ttulo3"/>
        <w:rPr>
          <w:del w:id="2762" w:author="Adam" w:date="2016-11-29T12:38:00Z"/>
        </w:rPr>
      </w:pPr>
      <w:bookmarkStart w:id="2763" w:name="_Toc463899412"/>
    </w:p>
    <w:p w:rsidR="0009147F" w:rsidDel="00F50ACA" w:rsidRDefault="0009147F" w:rsidP="003F1A9E">
      <w:pPr>
        <w:rPr>
          <w:del w:id="2764" w:author="Adam" w:date="2016-11-29T12:38:00Z"/>
          <w:lang w:eastAsia="pt-BR"/>
        </w:rPr>
      </w:pPr>
    </w:p>
    <w:p w:rsidR="0009147F" w:rsidDel="00F50ACA" w:rsidRDefault="0009147F" w:rsidP="003F1A9E">
      <w:pPr>
        <w:rPr>
          <w:del w:id="2765" w:author="Adam" w:date="2016-11-29T12:38:00Z"/>
          <w:lang w:eastAsia="pt-BR"/>
        </w:rPr>
      </w:pPr>
    </w:p>
    <w:p w:rsidR="0009147F" w:rsidDel="00F50ACA" w:rsidRDefault="0009147F" w:rsidP="003F1A9E">
      <w:pPr>
        <w:rPr>
          <w:del w:id="2766" w:author="Adam" w:date="2016-11-29T12:38:00Z"/>
          <w:lang w:eastAsia="pt-BR"/>
        </w:rPr>
      </w:pPr>
    </w:p>
    <w:p w:rsidR="0009147F" w:rsidDel="00F50ACA" w:rsidRDefault="0009147F" w:rsidP="003F1A9E">
      <w:pPr>
        <w:rPr>
          <w:del w:id="2767" w:author="Adam" w:date="2016-11-29T12:38:00Z"/>
          <w:lang w:eastAsia="pt-BR"/>
        </w:rPr>
      </w:pPr>
    </w:p>
    <w:p w:rsidR="0009147F" w:rsidDel="00F50ACA" w:rsidRDefault="0009147F" w:rsidP="003F1A9E">
      <w:pPr>
        <w:rPr>
          <w:del w:id="2768" w:author="Adam" w:date="2016-11-29T12:38:00Z"/>
          <w:lang w:eastAsia="pt-BR"/>
        </w:rPr>
      </w:pPr>
    </w:p>
    <w:p w:rsidR="0009147F" w:rsidRPr="003F1A9E" w:rsidDel="00F50ACA" w:rsidRDefault="0009147F" w:rsidP="003F1A9E">
      <w:pPr>
        <w:rPr>
          <w:del w:id="2769" w:author="Adam" w:date="2016-11-29T12:38:00Z"/>
          <w:lang w:eastAsia="pt-BR"/>
        </w:rPr>
      </w:pPr>
    </w:p>
    <w:p w:rsidR="0009147F" w:rsidRPr="008D32FF" w:rsidRDefault="0009147F" w:rsidP="00190E4A">
      <w:pPr>
        <w:pStyle w:val="Ttulo3"/>
      </w:pPr>
      <w:bookmarkStart w:id="2770" w:name="_Toc466010579"/>
      <w:bookmarkStart w:id="2771" w:name="_Toc466021429"/>
      <w:bookmarkStart w:id="2772" w:name="_Toc468184204"/>
      <w:r w:rsidRPr="008D32FF">
        <w:t>3.2.1</w:t>
      </w:r>
      <w:r w:rsidRPr="008D32FF">
        <w:tab/>
        <w:t>Sensores</w:t>
      </w:r>
      <w:bookmarkEnd w:id="2763"/>
      <w:bookmarkEnd w:id="2770"/>
      <w:bookmarkEnd w:id="2771"/>
      <w:bookmarkEnd w:id="2772"/>
    </w:p>
    <w:p w:rsidR="0009147F" w:rsidRDefault="0009147F" w:rsidP="0047640A">
      <w:pPr>
        <w:rPr>
          <w:lang w:eastAsia="pt-BR"/>
        </w:rPr>
      </w:pPr>
    </w:p>
    <w:p w:rsidR="0009147F" w:rsidRDefault="0009147F" w:rsidP="00F50ACA">
      <w:pPr>
        <w:pStyle w:val="Ttulo2"/>
      </w:pPr>
      <w:bookmarkStart w:id="2773" w:name="_Toc466010580"/>
      <w:bookmarkStart w:id="2774" w:name="_Toc466021430"/>
      <w:bookmarkStart w:id="2775" w:name="_Toc468184205"/>
      <w:r>
        <w:t xml:space="preserve">3.2.1.1 </w:t>
      </w:r>
      <w:r w:rsidRPr="00AB4D58">
        <w:t>Descrição</w:t>
      </w:r>
      <w:bookmarkEnd w:id="2773"/>
      <w:bookmarkEnd w:id="2774"/>
      <w:bookmarkEnd w:id="2775"/>
    </w:p>
    <w:p w:rsidR="0009147F" w:rsidRPr="00AB4D58" w:rsidRDefault="0009147F" w:rsidP="00850657"/>
    <w:p w:rsidR="0009147F" w:rsidRDefault="0009147F" w:rsidP="00850657">
      <w:pPr>
        <w:spacing w:line="360" w:lineRule="auto"/>
        <w:ind w:firstLine="708"/>
        <w:jc w:val="both"/>
        <w:rPr>
          <w:rFonts w:ascii="Arial" w:hAnsi="Arial" w:cs="Arial"/>
          <w:sz w:val="24"/>
          <w:szCs w:val="24"/>
        </w:rPr>
      </w:pPr>
      <w:r w:rsidRPr="00AB4D58">
        <w:rPr>
          <w:rFonts w:ascii="Arial" w:hAnsi="Arial" w:cs="Arial"/>
          <w:sz w:val="24"/>
          <w:szCs w:val="24"/>
        </w:rPr>
        <w:t xml:space="preserve">Os sensores </w:t>
      </w:r>
      <w:del w:id="2776" w:author="Adam" w:date="2016-11-29T12:39:00Z">
        <w:r w:rsidRPr="00AB4D58" w:rsidDel="0077729B">
          <w:rPr>
            <w:rFonts w:ascii="Arial" w:hAnsi="Arial" w:cs="Arial"/>
            <w:sz w:val="24"/>
            <w:szCs w:val="24"/>
          </w:rPr>
          <w:delText>são mecânicos</w:delText>
        </w:r>
      </w:del>
      <w:ins w:id="2777" w:author="Adam" w:date="2016-11-29T12:39:00Z">
        <w:r w:rsidR="0077729B">
          <w:rPr>
            <w:rFonts w:ascii="Arial" w:hAnsi="Arial" w:cs="Arial"/>
            <w:sz w:val="24"/>
            <w:szCs w:val="24"/>
          </w:rPr>
          <w:t>utilizados foram do</w:t>
        </w:r>
      </w:ins>
      <w:del w:id="2778" w:author="Adam" w:date="2016-11-29T12:39:00Z">
        <w:r w:rsidRPr="00AB4D58" w:rsidDel="0077729B">
          <w:rPr>
            <w:rFonts w:ascii="Arial" w:hAnsi="Arial" w:cs="Arial"/>
            <w:sz w:val="24"/>
            <w:szCs w:val="24"/>
          </w:rPr>
          <w:delText xml:space="preserve"> do</w:delText>
        </w:r>
      </w:del>
      <w:r w:rsidRPr="00AB4D58">
        <w:rPr>
          <w:rFonts w:ascii="Arial" w:hAnsi="Arial" w:cs="Arial"/>
          <w:sz w:val="24"/>
          <w:szCs w:val="24"/>
        </w:rPr>
        <w:t xml:space="preserve"> tipo micro-switch</w:t>
      </w:r>
      <w:ins w:id="2779" w:author="Adam" w:date="2016-11-29T12:39:00Z">
        <w:r w:rsidR="0077729B">
          <w:rPr>
            <w:rFonts w:ascii="Arial" w:hAnsi="Arial" w:cs="Arial"/>
            <w:sz w:val="24"/>
            <w:szCs w:val="24"/>
          </w:rPr>
          <w:t xml:space="preserve"> de dois polos com um terminal comum</w:t>
        </w:r>
      </w:ins>
      <w:r>
        <w:rPr>
          <w:rFonts w:ascii="Arial" w:hAnsi="Arial" w:cs="Arial"/>
          <w:sz w:val="24"/>
          <w:szCs w:val="24"/>
        </w:rPr>
        <w:t xml:space="preserve">, </w:t>
      </w:r>
      <w:ins w:id="2780" w:author="Adam" w:date="2016-11-29T12:39:00Z">
        <w:r w:rsidR="0077729B">
          <w:rPr>
            <w:rFonts w:ascii="Arial" w:hAnsi="Arial" w:cs="Arial"/>
            <w:sz w:val="24"/>
            <w:szCs w:val="24"/>
          </w:rPr>
          <w:t xml:space="preserve">mostrada na </w:t>
        </w:r>
      </w:ins>
      <w:ins w:id="2781" w:author="Adam" w:date="2016-11-29T12:40:00Z">
        <w:r w:rsidR="0077729B">
          <w:rPr>
            <w:rFonts w:ascii="Arial" w:hAnsi="Arial" w:cs="Arial"/>
            <w:sz w:val="24"/>
            <w:szCs w:val="24"/>
          </w:rPr>
          <w:fldChar w:fldCharType="begin"/>
        </w:r>
        <w:r w:rsidR="0077729B">
          <w:rPr>
            <w:rFonts w:ascii="Arial" w:hAnsi="Arial" w:cs="Arial"/>
            <w:sz w:val="24"/>
            <w:szCs w:val="24"/>
          </w:rPr>
          <w:instrText xml:space="preserve"> REF _Ref468186550 \h </w:instrText>
        </w:r>
      </w:ins>
      <w:r w:rsidR="0077729B">
        <w:rPr>
          <w:rFonts w:ascii="Arial" w:hAnsi="Arial" w:cs="Arial"/>
          <w:sz w:val="24"/>
          <w:szCs w:val="24"/>
        </w:rPr>
        <w:instrText xml:space="preserve"> \* MERGEFORMAT </w:instrText>
      </w:r>
      <w:r w:rsidR="0077729B">
        <w:rPr>
          <w:rFonts w:ascii="Arial" w:hAnsi="Arial" w:cs="Arial"/>
          <w:sz w:val="24"/>
          <w:szCs w:val="24"/>
        </w:rPr>
      </w:r>
      <w:r w:rsidR="0077729B">
        <w:rPr>
          <w:rFonts w:ascii="Arial" w:hAnsi="Arial" w:cs="Arial"/>
          <w:sz w:val="24"/>
          <w:szCs w:val="24"/>
        </w:rPr>
        <w:fldChar w:fldCharType="separate"/>
      </w:r>
      <w:ins w:id="2782" w:author="Adam" w:date="2016-11-29T13:06:00Z">
        <w:r w:rsidR="00AC29C2" w:rsidRPr="00AC29C2">
          <w:rPr>
            <w:rFonts w:ascii="Arial" w:hAnsi="Arial" w:cs="Arial"/>
            <w:sz w:val="24"/>
            <w:szCs w:val="24"/>
            <w:rPrChange w:id="2783" w:author="Adam" w:date="2016-11-29T13:06:00Z">
              <w:rPr/>
            </w:rPrChange>
          </w:rPr>
          <w:t xml:space="preserve">Figura </w:t>
        </w:r>
        <w:r w:rsidR="00AC29C2" w:rsidRPr="00AC29C2">
          <w:rPr>
            <w:rFonts w:ascii="Arial" w:hAnsi="Arial" w:cs="Arial"/>
            <w:sz w:val="24"/>
            <w:szCs w:val="24"/>
            <w:rPrChange w:id="2784" w:author="Adam" w:date="2016-11-29T13:06:00Z">
              <w:rPr>
                <w:noProof/>
              </w:rPr>
            </w:rPrChange>
          </w:rPr>
          <w:t>22</w:t>
        </w:r>
      </w:ins>
      <w:ins w:id="2785" w:author="Adam" w:date="2016-11-29T12:40:00Z">
        <w:r w:rsidR="0077729B">
          <w:rPr>
            <w:rFonts w:ascii="Arial" w:hAnsi="Arial" w:cs="Arial"/>
            <w:sz w:val="24"/>
            <w:szCs w:val="24"/>
          </w:rPr>
          <w:fldChar w:fldCharType="end"/>
        </w:r>
      </w:ins>
      <w:del w:id="2786" w:author="Adam" w:date="2016-11-29T12:39:00Z">
        <w:r w:rsidDel="0077729B">
          <w:rPr>
            <w:rFonts w:ascii="Arial" w:hAnsi="Arial" w:cs="Arial"/>
            <w:sz w:val="24"/>
            <w:szCs w:val="24"/>
          </w:rPr>
          <w:delText>conforme figura 19</w:delText>
        </w:r>
      </w:del>
      <w:r w:rsidRPr="00AB4D58">
        <w:rPr>
          <w:rFonts w:ascii="Arial" w:hAnsi="Arial" w:cs="Arial"/>
          <w:sz w:val="24"/>
          <w:szCs w:val="24"/>
        </w:rPr>
        <w:t>. São dois em cada porta</w:t>
      </w:r>
      <w:ins w:id="2787" w:author="Adam" w:date="2016-11-29T12:40:00Z">
        <w:r w:rsidR="0077729B">
          <w:rPr>
            <w:rFonts w:ascii="Arial" w:hAnsi="Arial" w:cs="Arial"/>
            <w:sz w:val="24"/>
            <w:szCs w:val="24"/>
          </w:rPr>
          <w:t xml:space="preserve"> situando-se na parte superior do suporte</w:t>
        </w:r>
      </w:ins>
      <w:r w:rsidRPr="00AB4D58">
        <w:rPr>
          <w:rFonts w:ascii="Arial" w:hAnsi="Arial" w:cs="Arial"/>
          <w:sz w:val="24"/>
          <w:szCs w:val="24"/>
        </w:rPr>
        <w:t>, sendo um no extremo externo do eixo de movimento horizontal, indicando porta totalmente aberta e um no extremo interno do eixo de movimentação, indicando porta totalmente fechada. Os sensores possuem três pinos, um comum (C), um normalmente aberto (NO) e um normalmente fechado (NC).</w:t>
      </w:r>
    </w:p>
    <w:p w:rsidR="007F3512" w:rsidRDefault="0009147F" w:rsidP="007F3512">
      <w:pPr>
        <w:keepNext/>
        <w:jc w:val="center"/>
        <w:rPr>
          <w:ins w:id="2788" w:author="Adam" w:date="2016-11-29T10:36:00Z"/>
        </w:rPr>
      </w:pPr>
      <w:r>
        <w:t>‘</w:t>
      </w:r>
      <w:r w:rsidR="00EC6740">
        <w:rPr>
          <w:noProof/>
          <w:lang w:eastAsia="pt-BR"/>
        </w:rPr>
        <w:drawing>
          <wp:inline distT="0" distB="0" distL="0" distR="0" wp14:anchorId="16637C4D" wp14:editId="01A446E8">
            <wp:extent cx="1336040" cy="126428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36040" cy="1264285"/>
                    </a:xfrm>
                    <a:prstGeom prst="rect">
                      <a:avLst/>
                    </a:prstGeom>
                    <a:noFill/>
                    <a:ln>
                      <a:noFill/>
                    </a:ln>
                  </pic:spPr>
                </pic:pic>
              </a:graphicData>
            </a:graphic>
          </wp:inline>
        </w:drawing>
      </w:r>
    </w:p>
    <w:p w:rsidR="0009147F" w:rsidDel="00031773" w:rsidRDefault="007F3512">
      <w:pPr>
        <w:pStyle w:val="Legenda"/>
        <w:rPr>
          <w:del w:id="2789" w:author="Adam" w:date="2016-11-29T10:05:00Z"/>
        </w:rPr>
        <w:pPrChange w:id="2790" w:author="Adam" w:date="2016-11-29T12:31:00Z">
          <w:pPr>
            <w:keepNext/>
            <w:jc w:val="center"/>
          </w:pPr>
        </w:pPrChange>
      </w:pPr>
      <w:bookmarkStart w:id="2791" w:name="_Ref468186550"/>
      <w:bookmarkStart w:id="2792" w:name="_Toc468179869"/>
      <w:ins w:id="2793" w:author="Adam" w:date="2016-11-29T10:36:00Z">
        <w:r>
          <w:t xml:space="preserve">Figura </w:t>
        </w:r>
        <w:r>
          <w:fldChar w:fldCharType="begin"/>
        </w:r>
        <w:r>
          <w:instrText xml:space="preserve"> SEQ Figura \* ARABIC </w:instrText>
        </w:r>
      </w:ins>
      <w:r>
        <w:fldChar w:fldCharType="separate"/>
      </w:r>
      <w:ins w:id="2794" w:author="Adam" w:date="2016-11-29T13:06:00Z">
        <w:r w:rsidR="00AC29C2">
          <w:rPr>
            <w:noProof/>
          </w:rPr>
          <w:t>22</w:t>
        </w:r>
      </w:ins>
      <w:ins w:id="2795" w:author="Adam" w:date="2016-11-29T10:36:00Z">
        <w:r>
          <w:fldChar w:fldCharType="end"/>
        </w:r>
        <w:bookmarkEnd w:id="2791"/>
        <w:r>
          <w:t xml:space="preserve"> - Chave fim-de-curso</w:t>
        </w:r>
      </w:ins>
      <w:bookmarkEnd w:id="2792"/>
    </w:p>
    <w:p w:rsidR="0009147F" w:rsidRPr="00876A6D" w:rsidDel="007F3512" w:rsidRDefault="0009147F">
      <w:pPr>
        <w:pStyle w:val="Legenda"/>
        <w:rPr>
          <w:del w:id="2796" w:author="Adam" w:date="2016-11-29T10:36:00Z"/>
        </w:rPr>
        <w:pPrChange w:id="2797" w:author="Adam" w:date="2016-11-29T12:31:00Z">
          <w:pPr>
            <w:pStyle w:val="SemEspaamento"/>
            <w:jc w:val="center"/>
          </w:pPr>
        </w:pPrChange>
      </w:pPr>
      <w:del w:id="2798" w:author="Adam" w:date="2016-11-29T10:05:00Z">
        <w:r w:rsidRPr="00876A6D" w:rsidDel="00031773">
          <w:delText xml:space="preserve">Figura </w:delText>
        </w:r>
        <w:r w:rsidDel="00031773">
          <w:delText>19</w:delText>
        </w:r>
        <w:r w:rsidRPr="00876A6D" w:rsidDel="00031773">
          <w:delText xml:space="preserve"> -</w:delText>
        </w:r>
      </w:del>
      <w:del w:id="2799" w:author="Adam" w:date="2016-11-29T10:36:00Z">
        <w:r w:rsidRPr="00876A6D" w:rsidDel="007F3512">
          <w:delText xml:space="preserve"> Micro-switch</w:delText>
        </w:r>
      </w:del>
    </w:p>
    <w:p w:rsidR="007F3512" w:rsidRDefault="007F3512">
      <w:pPr>
        <w:pStyle w:val="Legenda"/>
        <w:rPr>
          <w:ins w:id="2800" w:author="Adam" w:date="2016-11-29T10:36:00Z"/>
        </w:rPr>
        <w:pPrChange w:id="2801" w:author="Adam" w:date="2016-11-29T12:31:00Z">
          <w:pPr>
            <w:pStyle w:val="SemEspaamento"/>
            <w:jc w:val="center"/>
          </w:pPr>
        </w:pPrChange>
      </w:pPr>
      <w:ins w:id="2802" w:author="Adam" w:date="2016-11-29T10:36:00Z">
        <w:r>
          <w:t xml:space="preserve"> </w:t>
        </w:r>
      </w:ins>
    </w:p>
    <w:p w:rsidR="0009147F" w:rsidRPr="00876A6D" w:rsidRDefault="0009147F">
      <w:pPr>
        <w:pStyle w:val="Legenda"/>
        <w:pPrChange w:id="2803" w:author="Adam" w:date="2016-11-29T12:31:00Z">
          <w:pPr>
            <w:pStyle w:val="SemEspaamento"/>
            <w:jc w:val="center"/>
          </w:pPr>
        </w:pPrChange>
      </w:pPr>
      <w:r w:rsidRPr="00876A6D">
        <w:t>(fonte: do autor)</w:t>
      </w:r>
    </w:p>
    <w:p w:rsidR="0009147F" w:rsidRPr="00876A6D" w:rsidRDefault="0009147F" w:rsidP="00850657"/>
    <w:p w:rsidR="0009147F" w:rsidRDefault="0009147F" w:rsidP="00F50ACA">
      <w:pPr>
        <w:pStyle w:val="Ttulo2"/>
      </w:pPr>
      <w:bookmarkStart w:id="2804" w:name="_Toc466010581"/>
      <w:bookmarkStart w:id="2805" w:name="_Toc466021431"/>
      <w:bookmarkStart w:id="2806" w:name="_Toc468184206"/>
      <w:r>
        <w:t xml:space="preserve">3.2.1.2 </w:t>
      </w:r>
      <w:r w:rsidRPr="00AB4D58">
        <w:t>Segurança</w:t>
      </w:r>
      <w:bookmarkEnd w:id="2804"/>
      <w:bookmarkEnd w:id="2805"/>
      <w:bookmarkEnd w:id="2806"/>
    </w:p>
    <w:p w:rsidR="0009147F" w:rsidRPr="00AB4D58" w:rsidRDefault="0009147F" w:rsidP="00850657"/>
    <w:p w:rsidR="0009147F" w:rsidRDefault="0009147F" w:rsidP="00850657">
      <w:pPr>
        <w:spacing w:line="360" w:lineRule="auto"/>
        <w:ind w:firstLine="708"/>
        <w:jc w:val="both"/>
        <w:rPr>
          <w:rFonts w:ascii="Arial" w:hAnsi="Arial" w:cs="Arial"/>
          <w:sz w:val="24"/>
          <w:szCs w:val="24"/>
        </w:rPr>
      </w:pPr>
      <w:r w:rsidRPr="00AB4D58">
        <w:rPr>
          <w:rFonts w:ascii="Arial" w:hAnsi="Arial" w:cs="Arial"/>
          <w:sz w:val="24"/>
          <w:szCs w:val="24"/>
        </w:rPr>
        <w:t>Por segurança os sensores de fim de curso são usados como normalmente fechado, pois eles são chaves de permissividade para a movimentação da cabine e para o acionamento dos motores de movimentação das portas, então caso um cabo de conexão do sensor se rompa, o circuito se abrirá e indicará acionamento do sensor.</w:t>
      </w:r>
    </w:p>
    <w:p w:rsidR="0009147F" w:rsidRPr="00AB4D58" w:rsidRDefault="0009147F" w:rsidP="00850657">
      <w:pPr>
        <w:spacing w:line="360" w:lineRule="auto"/>
        <w:ind w:firstLine="708"/>
        <w:jc w:val="both"/>
        <w:rPr>
          <w:rFonts w:ascii="Arial" w:hAnsi="Arial" w:cs="Arial"/>
          <w:sz w:val="24"/>
          <w:szCs w:val="24"/>
        </w:rPr>
      </w:pPr>
    </w:p>
    <w:p w:rsidR="0009147F" w:rsidRDefault="0009147F" w:rsidP="00F50ACA">
      <w:pPr>
        <w:pStyle w:val="Ttulo2"/>
      </w:pPr>
      <w:bookmarkStart w:id="2807" w:name="_Toc466010582"/>
      <w:bookmarkStart w:id="2808" w:name="_Toc466021432"/>
      <w:bookmarkStart w:id="2809" w:name="_Toc468184207"/>
      <w:r>
        <w:lastRenderedPageBreak/>
        <w:t xml:space="preserve">3.2.1.3 </w:t>
      </w:r>
      <w:r w:rsidRPr="00AB4D58">
        <w:t>Funcionamento</w:t>
      </w:r>
      <w:bookmarkEnd w:id="2807"/>
      <w:bookmarkEnd w:id="2808"/>
      <w:bookmarkEnd w:id="2809"/>
    </w:p>
    <w:p w:rsidR="0009147F" w:rsidRPr="00AB4D58" w:rsidRDefault="0009147F" w:rsidP="00850657"/>
    <w:p w:rsidR="0009147F" w:rsidRPr="00AB4D58" w:rsidRDefault="0009147F" w:rsidP="00850657">
      <w:pPr>
        <w:spacing w:line="360" w:lineRule="auto"/>
        <w:ind w:firstLine="708"/>
        <w:jc w:val="both"/>
        <w:rPr>
          <w:rFonts w:ascii="Arial" w:hAnsi="Arial" w:cs="Arial"/>
          <w:sz w:val="24"/>
          <w:szCs w:val="24"/>
        </w:rPr>
      </w:pPr>
      <w:r w:rsidRPr="00AB4D58">
        <w:rPr>
          <w:rFonts w:ascii="Arial" w:hAnsi="Arial" w:cs="Arial"/>
          <w:sz w:val="24"/>
          <w:szCs w:val="24"/>
        </w:rPr>
        <w:t xml:space="preserve">Os sensores externos, ao serem acionados, irão solicitar aos motores de abertura sua parada, via controlador. Os sensores internos ao serem acionados irão solicitar aos motores de fechamento sua parada, além de dar permissividade para o movimento vertical da cabine. </w:t>
      </w:r>
    </w:p>
    <w:p w:rsidR="0009147F" w:rsidRDefault="0009147F" w:rsidP="00850657">
      <w:pPr>
        <w:spacing w:line="360" w:lineRule="auto"/>
        <w:ind w:firstLine="708"/>
        <w:jc w:val="both"/>
        <w:rPr>
          <w:rFonts w:ascii="Arial" w:hAnsi="Arial" w:cs="Arial"/>
          <w:sz w:val="24"/>
          <w:szCs w:val="24"/>
        </w:rPr>
      </w:pPr>
      <w:r w:rsidRPr="00AB4D58">
        <w:rPr>
          <w:rFonts w:ascii="Arial" w:hAnsi="Arial" w:cs="Arial"/>
          <w:sz w:val="24"/>
          <w:szCs w:val="24"/>
        </w:rPr>
        <w:t xml:space="preserve">O circuito </w:t>
      </w:r>
      <w:r>
        <w:rPr>
          <w:rFonts w:ascii="Arial" w:hAnsi="Arial" w:cs="Arial"/>
          <w:sz w:val="24"/>
          <w:szCs w:val="24"/>
        </w:rPr>
        <w:t xml:space="preserve">da </w:t>
      </w:r>
      <w:del w:id="2810" w:author="Adam" w:date="2016-11-29T13:06:00Z">
        <w:r w:rsidDel="00AC29C2">
          <w:rPr>
            <w:rFonts w:ascii="Arial" w:hAnsi="Arial" w:cs="Arial"/>
            <w:sz w:val="24"/>
            <w:szCs w:val="24"/>
          </w:rPr>
          <w:delText>Figura 20</w:delText>
        </w:r>
        <w:r w:rsidRPr="00AB4D58" w:rsidDel="00AC29C2">
          <w:rPr>
            <w:rFonts w:ascii="Arial" w:hAnsi="Arial" w:cs="Arial"/>
            <w:sz w:val="24"/>
            <w:szCs w:val="24"/>
          </w:rPr>
          <w:delText xml:space="preserve"> </w:delText>
        </w:r>
      </w:del>
      <w:ins w:id="2811" w:author="Adam" w:date="2016-11-29T13:06:00Z">
        <w:r w:rsidR="00AC29C2">
          <w:rPr>
            <w:rFonts w:ascii="Arial" w:hAnsi="Arial" w:cs="Arial"/>
            <w:sz w:val="24"/>
            <w:szCs w:val="24"/>
          </w:rPr>
          <w:fldChar w:fldCharType="begin"/>
        </w:r>
        <w:r w:rsidR="00AC29C2">
          <w:rPr>
            <w:rFonts w:ascii="Arial" w:hAnsi="Arial" w:cs="Arial"/>
            <w:sz w:val="24"/>
            <w:szCs w:val="24"/>
          </w:rPr>
          <w:instrText xml:space="preserve"> REF _Ref468187723 \h </w:instrText>
        </w:r>
        <w:r w:rsidR="00AC29C2">
          <w:rPr>
            <w:rFonts w:ascii="Arial" w:hAnsi="Arial" w:cs="Arial"/>
            <w:sz w:val="24"/>
            <w:szCs w:val="24"/>
          </w:rPr>
        </w:r>
      </w:ins>
      <w:r w:rsidR="00AC29C2">
        <w:rPr>
          <w:rFonts w:ascii="Arial" w:hAnsi="Arial" w:cs="Arial"/>
          <w:sz w:val="24"/>
          <w:szCs w:val="24"/>
        </w:rPr>
        <w:instrText xml:space="preserve"> \* MERGEFORMAT </w:instrText>
      </w:r>
      <w:r w:rsidR="00AC29C2">
        <w:rPr>
          <w:rFonts w:ascii="Arial" w:hAnsi="Arial" w:cs="Arial"/>
          <w:sz w:val="24"/>
          <w:szCs w:val="24"/>
        </w:rPr>
        <w:fldChar w:fldCharType="separate"/>
      </w:r>
      <w:ins w:id="2812" w:author="Adam" w:date="2016-11-29T13:06:00Z">
        <w:r w:rsidR="00AC29C2" w:rsidRPr="00AC29C2">
          <w:rPr>
            <w:rFonts w:ascii="Arial" w:hAnsi="Arial" w:cs="Arial"/>
            <w:sz w:val="24"/>
            <w:szCs w:val="24"/>
            <w:rPrChange w:id="2813" w:author="Adam" w:date="2016-11-29T13:06:00Z">
              <w:rPr/>
            </w:rPrChange>
          </w:rPr>
          <w:t xml:space="preserve">Figura </w:t>
        </w:r>
        <w:r w:rsidR="00AC29C2" w:rsidRPr="00AC29C2">
          <w:rPr>
            <w:rFonts w:ascii="Arial" w:hAnsi="Arial" w:cs="Arial"/>
            <w:sz w:val="24"/>
            <w:szCs w:val="24"/>
            <w:rPrChange w:id="2814" w:author="Adam" w:date="2016-11-29T13:06:00Z">
              <w:rPr>
                <w:noProof/>
              </w:rPr>
            </w:rPrChange>
          </w:rPr>
          <w:t>24</w:t>
        </w:r>
        <w:r w:rsidR="00AC29C2">
          <w:rPr>
            <w:rFonts w:ascii="Arial" w:hAnsi="Arial" w:cs="Arial"/>
            <w:sz w:val="24"/>
            <w:szCs w:val="24"/>
          </w:rPr>
          <w:fldChar w:fldCharType="end"/>
        </w:r>
        <w:r w:rsidR="00AC29C2">
          <w:rPr>
            <w:rFonts w:ascii="Arial" w:hAnsi="Arial" w:cs="Arial"/>
            <w:sz w:val="24"/>
            <w:szCs w:val="24"/>
          </w:rPr>
          <w:t xml:space="preserve"> </w:t>
        </w:r>
      </w:ins>
      <w:r w:rsidRPr="00AB4D58">
        <w:rPr>
          <w:rFonts w:ascii="Arial" w:hAnsi="Arial" w:cs="Arial"/>
          <w:sz w:val="24"/>
          <w:szCs w:val="24"/>
        </w:rPr>
        <w:t>é o esquema de ligação genérico de ligação dos sensores. Ele retrata o instante de não-acionamento, ou seja, de repouso do sensor, onde as portas não estão nem completamente abertas nem completamente fechadas.</w:t>
      </w:r>
    </w:p>
    <w:p w:rsidR="007F3512" w:rsidRDefault="00EC6740" w:rsidP="007F3512">
      <w:pPr>
        <w:keepNext/>
        <w:jc w:val="center"/>
        <w:rPr>
          <w:ins w:id="2815" w:author="Adam" w:date="2016-11-29T10:37:00Z"/>
        </w:rPr>
      </w:pPr>
      <w:del w:id="2816" w:author="Adam" w:date="2016-11-29T12:41:00Z">
        <w:r w:rsidDel="0077729B">
          <w:rPr>
            <w:noProof/>
            <w:lang w:eastAsia="pt-BR"/>
          </w:rPr>
          <w:drawing>
            <wp:inline distT="0" distB="0" distL="0" distR="0" wp14:anchorId="0BED8E1B" wp14:editId="33714D7E">
              <wp:extent cx="5351145" cy="3148965"/>
              <wp:effectExtent l="0" t="0" r="190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51145" cy="3148965"/>
                      </a:xfrm>
                      <a:prstGeom prst="rect">
                        <a:avLst/>
                      </a:prstGeom>
                      <a:noFill/>
                      <a:ln>
                        <a:noFill/>
                      </a:ln>
                    </pic:spPr>
                  </pic:pic>
                </a:graphicData>
              </a:graphic>
            </wp:inline>
          </w:drawing>
        </w:r>
      </w:del>
      <w:ins w:id="2817" w:author="Adam" w:date="2016-11-29T12:46:00Z">
        <w:r w:rsidR="001776EA" w:rsidRPr="001776EA">
          <w:rPr>
            <w:noProof/>
            <w:lang w:eastAsia="pt-BR"/>
          </w:rPr>
          <w:drawing>
            <wp:inline distT="0" distB="0" distL="0" distR="0" wp14:anchorId="02F8BDC5" wp14:editId="432F91AB">
              <wp:extent cx="5760720" cy="245046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450465"/>
                      </a:xfrm>
                      <a:prstGeom prst="rect">
                        <a:avLst/>
                      </a:prstGeom>
                    </pic:spPr>
                  </pic:pic>
                </a:graphicData>
              </a:graphic>
            </wp:inline>
          </w:drawing>
        </w:r>
      </w:ins>
    </w:p>
    <w:p w:rsidR="0009147F" w:rsidDel="00031773" w:rsidRDefault="007F3512">
      <w:pPr>
        <w:pStyle w:val="Legenda"/>
        <w:rPr>
          <w:del w:id="2818" w:author="Adam" w:date="2016-11-29T10:05:00Z"/>
        </w:rPr>
        <w:pPrChange w:id="2819" w:author="Adam" w:date="2016-11-29T12:31:00Z">
          <w:pPr>
            <w:keepNext/>
            <w:jc w:val="center"/>
          </w:pPr>
        </w:pPrChange>
      </w:pPr>
      <w:bookmarkStart w:id="2820" w:name="_Toc468179870"/>
      <w:ins w:id="2821" w:author="Adam" w:date="2016-11-29T10:37:00Z">
        <w:r>
          <w:t xml:space="preserve">Figura </w:t>
        </w:r>
        <w:r>
          <w:fldChar w:fldCharType="begin"/>
        </w:r>
        <w:r>
          <w:instrText xml:space="preserve"> SEQ Figura \* ARABIC </w:instrText>
        </w:r>
      </w:ins>
      <w:r>
        <w:fldChar w:fldCharType="separate"/>
      </w:r>
      <w:ins w:id="2822" w:author="Adam" w:date="2016-11-29T13:06:00Z">
        <w:r w:rsidR="00AC29C2">
          <w:rPr>
            <w:noProof/>
          </w:rPr>
          <w:t>23</w:t>
        </w:r>
      </w:ins>
      <w:ins w:id="2823" w:author="Adam" w:date="2016-11-29T10:37:00Z">
        <w:r>
          <w:fldChar w:fldCharType="end"/>
        </w:r>
        <w:r>
          <w:t xml:space="preserve"> - </w:t>
        </w:r>
        <w:r w:rsidRPr="00246EC7">
          <w:t>Diagrama de ligação dos sensores de posição das portas da cabine</w:t>
        </w:r>
      </w:ins>
      <w:bookmarkEnd w:id="2820"/>
    </w:p>
    <w:p w:rsidR="0009147F" w:rsidRPr="00876A6D" w:rsidDel="00031773" w:rsidRDefault="0009147F">
      <w:pPr>
        <w:pStyle w:val="Legenda"/>
        <w:rPr>
          <w:del w:id="2824" w:author="Adam" w:date="2016-11-29T10:06:00Z"/>
        </w:rPr>
        <w:pPrChange w:id="2825" w:author="Adam" w:date="2016-11-29T12:31:00Z">
          <w:pPr>
            <w:pStyle w:val="SemEspaamento"/>
            <w:jc w:val="center"/>
          </w:pPr>
        </w:pPrChange>
      </w:pPr>
      <w:del w:id="2826" w:author="Adam" w:date="2016-11-29T10:05:00Z">
        <w:r w:rsidRPr="00876A6D" w:rsidDel="00031773">
          <w:delText xml:space="preserve">Figura </w:delText>
        </w:r>
        <w:r w:rsidDel="00031773">
          <w:delText>2</w:delText>
        </w:r>
      </w:del>
      <w:del w:id="2827" w:author="Adam" w:date="2016-11-29T10:06:00Z">
        <w:r w:rsidDel="00031773">
          <w:delText>0</w:delText>
        </w:r>
        <w:r w:rsidRPr="00876A6D" w:rsidDel="00031773">
          <w:delText xml:space="preserve"> -</w:delText>
        </w:r>
      </w:del>
      <w:del w:id="2828" w:author="Adam" w:date="2016-11-29T10:30:00Z">
        <w:r w:rsidRPr="00876A6D" w:rsidDel="00C30F18">
          <w:delText xml:space="preserve"> Diagrama de ligação dos sensores de posição das portas da cabine</w:delText>
        </w:r>
      </w:del>
    </w:p>
    <w:p w:rsidR="007F3512" w:rsidRDefault="007F3512">
      <w:pPr>
        <w:pStyle w:val="Legenda"/>
        <w:rPr>
          <w:ins w:id="2829" w:author="Adam" w:date="2016-11-29T10:37:00Z"/>
        </w:rPr>
        <w:pPrChange w:id="2830" w:author="Adam" w:date="2016-11-29T12:31:00Z">
          <w:pPr>
            <w:pStyle w:val="SemEspaamento"/>
            <w:jc w:val="center"/>
          </w:pPr>
        </w:pPrChange>
      </w:pPr>
      <w:ins w:id="2831" w:author="Adam" w:date="2016-11-29T10:37:00Z">
        <w:r>
          <w:t xml:space="preserve"> </w:t>
        </w:r>
      </w:ins>
    </w:p>
    <w:p w:rsidR="0009147F" w:rsidRPr="00876A6D" w:rsidRDefault="0009147F">
      <w:pPr>
        <w:pStyle w:val="Legenda"/>
        <w:pPrChange w:id="2832" w:author="Adam" w:date="2016-11-29T12:31:00Z">
          <w:pPr>
            <w:pStyle w:val="SemEspaamento"/>
            <w:jc w:val="center"/>
          </w:pPr>
        </w:pPrChange>
      </w:pPr>
      <w:r w:rsidRPr="00876A6D">
        <w:t>(fonte: do autor)</w:t>
      </w:r>
    </w:p>
    <w:p w:rsidR="0009147F" w:rsidRPr="00876A6D" w:rsidRDefault="0009147F" w:rsidP="00850657"/>
    <w:p w:rsidR="0009147F" w:rsidRPr="00AB4D58" w:rsidRDefault="0009147F" w:rsidP="00850657">
      <w:pPr>
        <w:spacing w:line="360" w:lineRule="auto"/>
        <w:ind w:firstLine="708"/>
        <w:jc w:val="both"/>
        <w:rPr>
          <w:rFonts w:ascii="Arial" w:hAnsi="Arial" w:cs="Arial"/>
          <w:sz w:val="24"/>
          <w:szCs w:val="24"/>
        </w:rPr>
      </w:pPr>
    </w:p>
    <w:p w:rsidR="00AC29C2" w:rsidRDefault="00AC29C2" w:rsidP="00AC29C2">
      <w:pPr>
        <w:jc w:val="both"/>
        <w:rPr>
          <w:ins w:id="2833" w:author="Adam" w:date="2016-11-29T13:05:00Z"/>
          <w:rFonts w:ascii="Arial" w:hAnsi="Arial" w:cs="Arial"/>
          <w:sz w:val="24"/>
          <w:szCs w:val="24"/>
        </w:rPr>
      </w:pPr>
      <w:ins w:id="2834" w:author="Adam" w:date="2016-11-29T13:05:00Z">
        <w:r w:rsidRPr="00A27D82">
          <w:rPr>
            <w:rFonts w:ascii="Arial" w:hAnsi="Arial" w:cs="Arial"/>
            <w:sz w:val="24"/>
            <w:szCs w:val="24"/>
          </w:rPr>
          <w:t xml:space="preserve">Uma fonte de 5VDC alimenta o comum dos sensores. Em estado de repouso o sensor de porta totalmente aberta </w:t>
        </w:r>
        <w:r w:rsidRPr="00E765EA">
          <w:rPr>
            <w:rFonts w:ascii="Arial" w:hAnsi="Arial" w:cs="Arial"/>
            <w:sz w:val="24"/>
            <w:szCs w:val="24"/>
          </w:rPr>
          <w:t xml:space="preserve">mantém o estado </w:t>
        </w:r>
        <w:r>
          <w:rPr>
            <w:rFonts w:ascii="Arial" w:hAnsi="Arial" w:cs="Arial"/>
            <w:sz w:val="24"/>
            <w:szCs w:val="24"/>
          </w:rPr>
          <w:t>lógico em nível alto</w:t>
        </w:r>
        <w:r w:rsidRPr="00A27D82">
          <w:rPr>
            <w:rFonts w:ascii="Arial" w:hAnsi="Arial" w:cs="Arial"/>
            <w:sz w:val="24"/>
            <w:szCs w:val="24"/>
          </w:rPr>
          <w:t xml:space="preserve"> e o sensor de porta total</w:t>
        </w:r>
        <w:r w:rsidRPr="00E765EA">
          <w:rPr>
            <w:rFonts w:ascii="Arial" w:hAnsi="Arial" w:cs="Arial"/>
            <w:sz w:val="24"/>
            <w:szCs w:val="24"/>
          </w:rPr>
          <w:t xml:space="preserve">mente fechada mantém o estado </w:t>
        </w:r>
        <w:r>
          <w:rPr>
            <w:rFonts w:ascii="Arial" w:hAnsi="Arial" w:cs="Arial"/>
            <w:sz w:val="24"/>
            <w:szCs w:val="24"/>
          </w:rPr>
          <w:t>lógico em nível baixo</w:t>
        </w:r>
        <w:r w:rsidRPr="00E765EA">
          <w:rPr>
            <w:rFonts w:ascii="Arial" w:hAnsi="Arial" w:cs="Arial"/>
            <w:sz w:val="24"/>
            <w:szCs w:val="24"/>
          </w:rPr>
          <w:t xml:space="preserve"> n</w:t>
        </w:r>
        <w:r w:rsidRPr="00A27D82">
          <w:rPr>
            <w:rFonts w:ascii="Arial" w:hAnsi="Arial" w:cs="Arial"/>
            <w:sz w:val="24"/>
            <w:szCs w:val="24"/>
          </w:rPr>
          <w:t>a porta digital que é conectado à placa do Arduino. O led de acionamento se acende quando a porta estiver totalmente aberta ou quando não estiver totalmente fechada. Exi</w:t>
        </w:r>
        <w:r w:rsidRPr="00E765EA">
          <w:rPr>
            <w:rFonts w:ascii="Arial" w:hAnsi="Arial" w:cs="Arial"/>
            <w:sz w:val="24"/>
            <w:szCs w:val="24"/>
          </w:rPr>
          <w:t>stem quatro circuitos similares</w:t>
        </w:r>
        <w:r>
          <w:rPr>
            <w:rFonts w:ascii="Arial" w:hAnsi="Arial" w:cs="Arial"/>
            <w:sz w:val="24"/>
            <w:szCs w:val="24"/>
          </w:rPr>
          <w:t xml:space="preserve"> ao da </w:t>
        </w:r>
        <w:r>
          <w:rPr>
            <w:rFonts w:ascii="Arial" w:hAnsi="Arial" w:cs="Arial"/>
            <w:sz w:val="24"/>
            <w:szCs w:val="24"/>
          </w:rPr>
          <w:fldChar w:fldCharType="begin"/>
        </w:r>
        <w:r>
          <w:rPr>
            <w:rFonts w:ascii="Arial" w:hAnsi="Arial" w:cs="Arial"/>
            <w:sz w:val="24"/>
            <w:szCs w:val="24"/>
          </w:rPr>
          <w:instrText xml:space="preserve"> REF _Ref468187723 \h  \* MERGEFORMAT </w:instrText>
        </w:r>
        <w:r>
          <w:rPr>
            <w:rFonts w:ascii="Arial" w:hAnsi="Arial" w:cs="Arial"/>
            <w:sz w:val="24"/>
            <w:szCs w:val="24"/>
          </w:rPr>
        </w:r>
        <w:r>
          <w:rPr>
            <w:rFonts w:ascii="Arial" w:hAnsi="Arial" w:cs="Arial"/>
            <w:sz w:val="24"/>
            <w:szCs w:val="24"/>
          </w:rPr>
          <w:fldChar w:fldCharType="separate"/>
        </w:r>
      </w:ins>
      <w:ins w:id="2835" w:author="Adam" w:date="2016-11-29T13:06:00Z">
        <w:r w:rsidRPr="00AC29C2">
          <w:rPr>
            <w:rFonts w:ascii="Arial" w:hAnsi="Arial" w:cs="Arial"/>
            <w:sz w:val="24"/>
            <w:szCs w:val="24"/>
            <w:rPrChange w:id="2836" w:author="Adam" w:date="2016-11-29T13:06:00Z">
              <w:rPr/>
            </w:rPrChange>
          </w:rPr>
          <w:t xml:space="preserve">Figura </w:t>
        </w:r>
        <w:r w:rsidRPr="00AC29C2">
          <w:rPr>
            <w:rFonts w:ascii="Arial" w:hAnsi="Arial" w:cs="Arial"/>
            <w:sz w:val="24"/>
            <w:szCs w:val="24"/>
            <w:rPrChange w:id="2837" w:author="Adam" w:date="2016-11-29T13:06:00Z">
              <w:rPr>
                <w:noProof/>
              </w:rPr>
            </w:rPrChange>
          </w:rPr>
          <w:t>24</w:t>
        </w:r>
      </w:ins>
      <w:ins w:id="2838" w:author="Adam" w:date="2016-11-29T13:05:00Z">
        <w:r>
          <w:rPr>
            <w:rFonts w:ascii="Arial" w:hAnsi="Arial" w:cs="Arial"/>
            <w:sz w:val="24"/>
            <w:szCs w:val="24"/>
          </w:rPr>
          <w:fldChar w:fldCharType="end"/>
        </w:r>
        <w:r w:rsidRPr="00A27D82">
          <w:rPr>
            <w:rFonts w:ascii="Arial" w:hAnsi="Arial" w:cs="Arial"/>
            <w:sz w:val="24"/>
            <w:szCs w:val="24"/>
          </w:rPr>
          <w:t>, um para cada sensor.</w:t>
        </w:r>
      </w:ins>
    </w:p>
    <w:p w:rsidR="00AC29C2" w:rsidRDefault="00AC29C2" w:rsidP="00AC29C2">
      <w:pPr>
        <w:keepNext/>
        <w:jc w:val="center"/>
        <w:rPr>
          <w:ins w:id="2839" w:author="Adam" w:date="2016-11-29T13:05:00Z"/>
        </w:rPr>
      </w:pPr>
      <w:ins w:id="2840" w:author="Adam" w:date="2016-11-29T13:05:00Z">
        <w:r w:rsidRPr="00FB72EE">
          <w:rPr>
            <w:rFonts w:ascii="Arial" w:hAnsi="Arial" w:cs="Arial"/>
            <w:noProof/>
            <w:sz w:val="24"/>
            <w:szCs w:val="24"/>
            <w:lang w:eastAsia="pt-BR"/>
          </w:rPr>
          <w:lastRenderedPageBreak/>
          <w:drawing>
            <wp:inline distT="0" distB="0" distL="0" distR="0" wp14:anchorId="755EA276" wp14:editId="4A8B6D45">
              <wp:extent cx="3781953" cy="3019846"/>
              <wp:effectExtent l="0" t="0" r="952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1953" cy="3019846"/>
                      </a:xfrm>
                      <a:prstGeom prst="rect">
                        <a:avLst/>
                      </a:prstGeom>
                    </pic:spPr>
                  </pic:pic>
                </a:graphicData>
              </a:graphic>
            </wp:inline>
          </w:drawing>
        </w:r>
      </w:ins>
    </w:p>
    <w:p w:rsidR="00AC29C2" w:rsidRDefault="00AC29C2" w:rsidP="00AC29C2">
      <w:pPr>
        <w:pStyle w:val="Legenda"/>
        <w:rPr>
          <w:ins w:id="2841" w:author="Adam" w:date="2016-11-29T13:05:00Z"/>
        </w:rPr>
      </w:pPr>
      <w:bookmarkStart w:id="2842" w:name="_Ref468187723"/>
      <w:ins w:id="2843" w:author="Adam" w:date="2016-11-29T13:05:00Z">
        <w:r>
          <w:t xml:space="preserve">Figura </w:t>
        </w:r>
        <w:r>
          <w:fldChar w:fldCharType="begin"/>
        </w:r>
        <w:r>
          <w:instrText xml:space="preserve"> SEQ Figura \* ARABIC </w:instrText>
        </w:r>
        <w:r>
          <w:fldChar w:fldCharType="separate"/>
        </w:r>
      </w:ins>
      <w:ins w:id="2844" w:author="Adam" w:date="2016-11-29T13:06:00Z">
        <w:r>
          <w:rPr>
            <w:noProof/>
          </w:rPr>
          <w:t>24</w:t>
        </w:r>
      </w:ins>
      <w:ins w:id="2845" w:author="Adam" w:date="2016-11-29T13:05:00Z">
        <w:r>
          <w:fldChar w:fldCharType="end"/>
        </w:r>
        <w:bookmarkEnd w:id="2842"/>
        <w:r>
          <w:t xml:space="preserve"> - Circuito de pull-down dos sensores de fim-de-curso </w:t>
        </w:r>
      </w:ins>
    </w:p>
    <w:p w:rsidR="00AC29C2" w:rsidRPr="00A27D82" w:rsidRDefault="00AC29C2" w:rsidP="00AC29C2">
      <w:pPr>
        <w:pStyle w:val="Legenda"/>
        <w:rPr>
          <w:ins w:id="2846" w:author="Adam" w:date="2016-11-29T13:05:00Z"/>
          <w:sz w:val="24"/>
          <w:szCs w:val="24"/>
        </w:rPr>
      </w:pPr>
      <w:proofErr w:type="gramStart"/>
      <w:ins w:id="2847" w:author="Adam" w:date="2016-11-29T13:05:00Z">
        <w:r>
          <w:t>fonte</w:t>
        </w:r>
        <w:proofErr w:type="gramEnd"/>
        <w:r>
          <w:t xml:space="preserve"> (autor)</w:t>
        </w:r>
      </w:ins>
    </w:p>
    <w:p w:rsidR="00AC29C2" w:rsidRPr="00A27D82" w:rsidRDefault="00AC29C2" w:rsidP="00AC29C2">
      <w:pPr>
        <w:jc w:val="both"/>
        <w:rPr>
          <w:ins w:id="2848" w:author="Adam" w:date="2016-11-29T13:05:00Z"/>
        </w:rPr>
      </w:pPr>
      <w:ins w:id="2849" w:author="Adam" w:date="2016-11-29T13:05:00Z">
        <w:r w:rsidRPr="00A27D82">
          <w:rPr>
            <w:rFonts w:ascii="Arial" w:hAnsi="Arial" w:cs="Arial"/>
            <w:sz w:val="24"/>
            <w:szCs w:val="24"/>
          </w:rPr>
          <w:t>Apesar de o Arduino possuir resistores de pull-</w:t>
        </w:r>
        <w:r>
          <w:rPr>
            <w:rFonts w:ascii="Arial" w:hAnsi="Arial" w:cs="Arial"/>
            <w:sz w:val="24"/>
            <w:szCs w:val="24"/>
          </w:rPr>
          <w:t>down</w:t>
        </w:r>
        <w:r w:rsidRPr="00A27D82">
          <w:rPr>
            <w:rFonts w:ascii="Arial" w:hAnsi="Arial" w:cs="Arial"/>
            <w:sz w:val="24"/>
            <w:szCs w:val="24"/>
          </w:rPr>
          <w:t xml:space="preserve"> </w:t>
        </w:r>
        <w:r>
          <w:rPr>
            <w:rFonts w:ascii="Arial" w:hAnsi="Arial" w:cs="Arial"/>
            <w:sz w:val="24"/>
            <w:szCs w:val="24"/>
          </w:rPr>
          <w:t>em</w:t>
        </w:r>
        <w:r w:rsidRPr="00A27D82">
          <w:rPr>
            <w:rFonts w:ascii="Arial" w:hAnsi="Arial" w:cs="Arial"/>
            <w:sz w:val="24"/>
            <w:szCs w:val="24"/>
          </w:rPr>
          <w:t xml:space="preserve"> suas portas, </w:t>
        </w:r>
        <w:r>
          <w:rPr>
            <w:rFonts w:ascii="Arial" w:hAnsi="Arial" w:cs="Arial"/>
            <w:sz w:val="24"/>
            <w:szCs w:val="24"/>
          </w:rPr>
          <w:t>normalmente lemos</w:t>
        </w:r>
        <w:r w:rsidRPr="00A27D82">
          <w:rPr>
            <w:rFonts w:ascii="Arial" w:hAnsi="Arial" w:cs="Arial"/>
            <w:sz w:val="24"/>
            <w:szCs w:val="24"/>
          </w:rPr>
          <w:t xml:space="preserve"> valores altos de tensão (cerca de 1,1V) </w:t>
        </w:r>
        <w:r w:rsidRPr="00E765EA">
          <w:rPr>
            <w:rFonts w:ascii="Arial" w:hAnsi="Arial" w:cs="Arial"/>
            <w:sz w:val="24"/>
            <w:szCs w:val="24"/>
          </w:rPr>
          <w:t>para o estado lógico de n</w:t>
        </w:r>
        <w:r>
          <w:rPr>
            <w:rFonts w:ascii="Arial" w:hAnsi="Arial" w:cs="Arial"/>
            <w:sz w:val="24"/>
            <w:szCs w:val="24"/>
          </w:rPr>
          <w:t>ível baixo</w:t>
        </w:r>
        <w:r w:rsidRPr="00A27D82">
          <w:rPr>
            <w:rFonts w:ascii="Arial" w:hAnsi="Arial" w:cs="Arial"/>
            <w:sz w:val="24"/>
            <w:szCs w:val="24"/>
          </w:rPr>
          <w:t xml:space="preserve"> no uso desta micro-switch</w:t>
        </w:r>
        <w:r>
          <w:rPr>
            <w:rFonts w:ascii="Arial" w:hAnsi="Arial" w:cs="Arial"/>
            <w:sz w:val="24"/>
            <w:szCs w:val="24"/>
          </w:rPr>
          <w:t>. O</w:t>
        </w:r>
        <w:r w:rsidRPr="00E765EA">
          <w:rPr>
            <w:rFonts w:ascii="Arial" w:hAnsi="Arial" w:cs="Arial"/>
            <w:sz w:val="24"/>
            <w:szCs w:val="24"/>
          </w:rPr>
          <w:t xml:space="preserve"> resistor</w:t>
        </w:r>
        <w:proofErr w:type="gramStart"/>
        <w:r w:rsidRPr="00E765EA">
          <w:rPr>
            <w:rFonts w:ascii="Arial" w:hAnsi="Arial" w:cs="Arial"/>
            <w:sz w:val="24"/>
            <w:szCs w:val="24"/>
          </w:rPr>
          <w:t xml:space="preserve"> </w:t>
        </w:r>
        <w:r w:rsidRPr="00A27D82">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2</m:t>
              </m:r>
            </m:sub>
          </m:sSub>
        </m:oMath>
        <w:r>
          <w:rPr>
            <w:rFonts w:ascii="Arial" w:hAnsi="Arial" w:cs="Arial"/>
            <w:sz w:val="24"/>
            <w:szCs w:val="24"/>
          </w:rPr>
          <w:t xml:space="preserve"> (</w:t>
        </w:r>
        <w:proofErr w:type="gramEnd"/>
        <w:r>
          <w:rPr>
            <w:rFonts w:ascii="Arial" w:hAnsi="Arial" w:cs="Arial"/>
            <w:sz w:val="24"/>
            <w:szCs w:val="24"/>
          </w:rPr>
          <w:fldChar w:fldCharType="begin"/>
        </w:r>
        <w:r>
          <w:rPr>
            <w:rFonts w:ascii="Arial" w:hAnsi="Arial" w:cs="Arial"/>
            <w:sz w:val="24"/>
            <w:szCs w:val="24"/>
          </w:rPr>
          <w:instrText xml:space="preserve"> REF _Ref468187723 \h  \* MERGEFORMAT </w:instrText>
        </w:r>
        <w:r>
          <w:rPr>
            <w:rFonts w:ascii="Arial" w:hAnsi="Arial" w:cs="Arial"/>
            <w:sz w:val="24"/>
            <w:szCs w:val="24"/>
          </w:rPr>
        </w:r>
        <w:r>
          <w:rPr>
            <w:rFonts w:ascii="Arial" w:hAnsi="Arial" w:cs="Arial"/>
            <w:sz w:val="24"/>
            <w:szCs w:val="24"/>
          </w:rPr>
          <w:fldChar w:fldCharType="separate"/>
        </w:r>
      </w:ins>
      <w:ins w:id="2850" w:author="Adam" w:date="2016-11-29T13:06:00Z">
        <w:r w:rsidRPr="00AC29C2">
          <w:rPr>
            <w:rFonts w:ascii="Arial" w:hAnsi="Arial" w:cs="Arial"/>
            <w:sz w:val="24"/>
            <w:szCs w:val="24"/>
            <w:rPrChange w:id="2851" w:author="Adam" w:date="2016-11-29T13:06:00Z">
              <w:rPr/>
            </w:rPrChange>
          </w:rPr>
          <w:t xml:space="preserve">Figura </w:t>
        </w:r>
        <w:r w:rsidRPr="00AC29C2">
          <w:rPr>
            <w:rFonts w:ascii="Arial" w:hAnsi="Arial" w:cs="Arial"/>
            <w:sz w:val="24"/>
            <w:szCs w:val="24"/>
            <w:rPrChange w:id="2852" w:author="Adam" w:date="2016-11-29T13:06:00Z">
              <w:rPr>
                <w:noProof/>
              </w:rPr>
            </w:rPrChange>
          </w:rPr>
          <w:t>24</w:t>
        </w:r>
      </w:ins>
      <w:ins w:id="2853" w:author="Adam" w:date="2016-11-29T13:05:00Z">
        <w:r>
          <w:rPr>
            <w:rFonts w:ascii="Arial" w:hAnsi="Arial" w:cs="Arial"/>
            <w:sz w:val="24"/>
            <w:szCs w:val="24"/>
          </w:rPr>
          <w:fldChar w:fldCharType="end"/>
        </w:r>
        <w:r>
          <w:rPr>
            <w:rFonts w:ascii="Arial" w:hAnsi="Arial" w:cs="Arial"/>
            <w:sz w:val="24"/>
            <w:szCs w:val="24"/>
          </w:rPr>
          <w:t xml:space="preserve">) </w:t>
        </w:r>
        <w:r w:rsidRPr="00FB72EE">
          <w:rPr>
            <w:rFonts w:ascii="Arial" w:hAnsi="Arial" w:cs="Arial"/>
            <w:sz w:val="24"/>
            <w:szCs w:val="24"/>
          </w:rPr>
          <w:t>faz uma redundância deste pull-</w:t>
        </w:r>
        <w:r>
          <w:rPr>
            <w:rFonts w:ascii="Arial" w:hAnsi="Arial" w:cs="Arial"/>
            <w:sz w:val="24"/>
            <w:szCs w:val="24"/>
          </w:rPr>
          <w:t xml:space="preserve">down </w:t>
        </w:r>
        <w:r w:rsidRPr="00A27D82">
          <w:rPr>
            <w:rFonts w:ascii="Arial" w:hAnsi="Arial" w:cs="Arial"/>
            <w:sz w:val="24"/>
            <w:szCs w:val="24"/>
          </w:rPr>
          <w:t>e força a porta digital receber 0V.</w:t>
        </w:r>
      </w:ins>
    </w:p>
    <w:p w:rsidR="0009147F" w:rsidDel="00AC29C2" w:rsidRDefault="0009147F" w:rsidP="00850657">
      <w:pPr>
        <w:spacing w:line="360" w:lineRule="auto"/>
        <w:ind w:firstLine="708"/>
        <w:jc w:val="both"/>
        <w:rPr>
          <w:del w:id="2854" w:author="Adam" w:date="2016-11-29T13:05:00Z"/>
          <w:rFonts w:ascii="Arial" w:hAnsi="Arial" w:cs="Arial"/>
          <w:sz w:val="24"/>
          <w:szCs w:val="24"/>
        </w:rPr>
      </w:pPr>
      <w:del w:id="2855" w:author="Adam" w:date="2016-11-29T13:05:00Z">
        <w:r w:rsidRPr="00AB4D58" w:rsidDel="00AC29C2">
          <w:rPr>
            <w:rFonts w:ascii="Arial" w:hAnsi="Arial" w:cs="Arial"/>
            <w:sz w:val="24"/>
            <w:szCs w:val="24"/>
          </w:rPr>
          <w:delText xml:space="preserve">Uma fonte de 5VDC alimenta o comum dos sensores. Em estado de repouso o sensor mantém o estado “HIGH” na porta que é conectado na placa do Arduino. O </w:delText>
        </w:r>
        <w:r w:rsidDel="00AC29C2">
          <w:rPr>
            <w:rFonts w:ascii="Arial" w:hAnsi="Arial" w:cs="Arial"/>
            <w:sz w:val="24"/>
            <w:szCs w:val="24"/>
          </w:rPr>
          <w:delText>L</w:delText>
        </w:r>
        <w:r w:rsidRPr="00AB4D58" w:rsidDel="00AC29C2">
          <w:rPr>
            <w:rFonts w:ascii="Arial" w:hAnsi="Arial" w:cs="Arial"/>
            <w:sz w:val="24"/>
            <w:szCs w:val="24"/>
          </w:rPr>
          <w:delText>ed de acionamento se mantém apagado. Quando a porta atinge um dos limites a c</w:delText>
        </w:r>
        <w:r w:rsidDel="00AC29C2">
          <w:rPr>
            <w:rFonts w:ascii="Arial" w:hAnsi="Arial" w:cs="Arial"/>
            <w:sz w:val="24"/>
            <w:szCs w:val="24"/>
          </w:rPr>
          <w:delText>have comuta, fazendo com que o L</w:delText>
        </w:r>
        <w:r w:rsidRPr="00AB4D58" w:rsidDel="00AC29C2">
          <w:rPr>
            <w:rFonts w:ascii="Arial" w:hAnsi="Arial" w:cs="Arial"/>
            <w:sz w:val="24"/>
            <w:szCs w:val="24"/>
          </w:rPr>
          <w:delText>ed se acenda. Apesar de o Arduino possuir resistores de pull-upna suas portas, experimentamos valores altos de tensão (cerca de 1,5V) para o estado lógico “LOW” no uso desta micro-switch</w:delText>
        </w:r>
        <w:r w:rsidDel="00AC29C2">
          <w:rPr>
            <w:rFonts w:ascii="Arial" w:hAnsi="Arial" w:cs="Arial"/>
            <w:sz w:val="24"/>
            <w:szCs w:val="24"/>
          </w:rPr>
          <w:delText xml:space="preserve">. O resistor R2, </w:delText>
        </w:r>
        <w:r w:rsidRPr="00AB4D58" w:rsidDel="00AC29C2">
          <w:rPr>
            <w:rFonts w:ascii="Arial" w:hAnsi="Arial" w:cs="Arial"/>
            <w:sz w:val="24"/>
            <w:szCs w:val="24"/>
          </w:rPr>
          <w:delText>portanto faz uma redundância deste pullup e força a porta digital receber 0V.</w:delText>
        </w:r>
      </w:del>
    </w:p>
    <w:p w:rsidR="0009147F" w:rsidRPr="008D32FF" w:rsidRDefault="0009147F" w:rsidP="00850657">
      <w:pPr>
        <w:spacing w:line="360" w:lineRule="auto"/>
        <w:ind w:firstLine="708"/>
        <w:jc w:val="both"/>
        <w:rPr>
          <w:rFonts w:ascii="Arial" w:hAnsi="Arial" w:cs="Arial"/>
          <w:sz w:val="24"/>
          <w:szCs w:val="24"/>
        </w:rPr>
      </w:pPr>
    </w:p>
    <w:p w:rsidR="0009147F" w:rsidRPr="008D32FF" w:rsidRDefault="0009147F" w:rsidP="00F50ACA">
      <w:pPr>
        <w:pStyle w:val="Ttulo2"/>
      </w:pPr>
      <w:bookmarkStart w:id="2856" w:name="_Toc466010583"/>
      <w:bookmarkStart w:id="2857" w:name="_Toc466021433"/>
      <w:bookmarkStart w:id="2858" w:name="_Toc468184208"/>
      <w:r w:rsidRPr="008D32FF">
        <w:t>3.2.1.4 Matriz de causa e efeito</w:t>
      </w:r>
      <w:bookmarkEnd w:id="2856"/>
      <w:bookmarkEnd w:id="2857"/>
      <w:bookmarkEnd w:id="2858"/>
    </w:p>
    <w:p w:rsidR="0009147F" w:rsidRDefault="0009147F" w:rsidP="00850657">
      <w:pPr>
        <w:spacing w:line="360" w:lineRule="auto"/>
        <w:ind w:firstLine="708"/>
        <w:jc w:val="both"/>
        <w:rPr>
          <w:rFonts w:ascii="Arial" w:hAnsi="Arial" w:cs="Arial"/>
          <w:sz w:val="24"/>
          <w:szCs w:val="24"/>
        </w:rPr>
      </w:pPr>
    </w:p>
    <w:p w:rsidR="0009147F" w:rsidRDefault="0009147F" w:rsidP="00850657">
      <w:pPr>
        <w:spacing w:line="360" w:lineRule="auto"/>
        <w:ind w:firstLine="708"/>
        <w:jc w:val="both"/>
        <w:rPr>
          <w:rFonts w:ascii="Arial" w:hAnsi="Arial" w:cs="Arial"/>
          <w:sz w:val="24"/>
          <w:szCs w:val="24"/>
        </w:rPr>
      </w:pPr>
      <w:r>
        <w:rPr>
          <w:rFonts w:ascii="Arial" w:hAnsi="Arial" w:cs="Arial"/>
          <w:sz w:val="24"/>
          <w:szCs w:val="24"/>
        </w:rPr>
        <w:t xml:space="preserve">A matriz, conforme Figura 21 </w:t>
      </w:r>
      <w:r w:rsidRPr="00AB4D58">
        <w:rPr>
          <w:rFonts w:ascii="Arial" w:hAnsi="Arial" w:cs="Arial"/>
          <w:sz w:val="24"/>
          <w:szCs w:val="24"/>
        </w:rPr>
        <w:t>resume os intertravamentos dos sensores. Na coluna da esquerda o causador e na linha superior o possível efeito.</w:t>
      </w:r>
    </w:p>
    <w:p w:rsidR="007F3512" w:rsidRDefault="00EC6740" w:rsidP="007F3512">
      <w:pPr>
        <w:pStyle w:val="SemEspaamento"/>
        <w:keepNext/>
        <w:rPr>
          <w:ins w:id="2859" w:author="Adam" w:date="2016-11-29T10:38:00Z"/>
        </w:rPr>
      </w:pPr>
      <w:r>
        <w:rPr>
          <w:noProof/>
          <w:lang w:eastAsia="pt-BR"/>
        </w:rPr>
        <w:drawing>
          <wp:inline distT="0" distB="0" distL="0" distR="0" wp14:anchorId="1CB6B0A5" wp14:editId="27A36390">
            <wp:extent cx="5391150" cy="217868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150" cy="2178685"/>
                    </a:xfrm>
                    <a:prstGeom prst="rect">
                      <a:avLst/>
                    </a:prstGeom>
                    <a:noFill/>
                    <a:ln>
                      <a:noFill/>
                    </a:ln>
                  </pic:spPr>
                </pic:pic>
              </a:graphicData>
            </a:graphic>
          </wp:inline>
        </w:drawing>
      </w:r>
    </w:p>
    <w:p w:rsidR="0009147F" w:rsidDel="007F3512" w:rsidRDefault="007F3512">
      <w:pPr>
        <w:pStyle w:val="Legenda"/>
        <w:rPr>
          <w:del w:id="2860" w:author="Adam" w:date="2016-11-29T10:06:00Z"/>
        </w:rPr>
        <w:pPrChange w:id="2861" w:author="Adam" w:date="2016-11-29T12:31:00Z">
          <w:pPr>
            <w:pStyle w:val="SemEspaamento"/>
            <w:jc w:val="center"/>
          </w:pPr>
        </w:pPrChange>
      </w:pPr>
      <w:bookmarkStart w:id="2862" w:name="_Toc468179871"/>
      <w:ins w:id="2863" w:author="Adam" w:date="2016-11-29T10:38:00Z">
        <w:r w:rsidRPr="007F3512">
          <w:t xml:space="preserve">Figura </w:t>
        </w:r>
        <w:r w:rsidRPr="007F3512">
          <w:fldChar w:fldCharType="begin"/>
        </w:r>
        <w:r w:rsidRPr="007F3512">
          <w:instrText xml:space="preserve"> SEQ Figura \* ARABIC </w:instrText>
        </w:r>
      </w:ins>
      <w:r w:rsidRPr="007F3512">
        <w:fldChar w:fldCharType="separate"/>
      </w:r>
      <w:ins w:id="2864" w:author="Adam" w:date="2016-11-29T13:06:00Z">
        <w:r w:rsidR="00AC29C2">
          <w:rPr>
            <w:noProof/>
          </w:rPr>
          <w:t>25</w:t>
        </w:r>
      </w:ins>
      <w:ins w:id="2865" w:author="Adam" w:date="2016-11-29T10:38:00Z">
        <w:r w:rsidRPr="007F3512">
          <w:fldChar w:fldCharType="end"/>
        </w:r>
        <w:r w:rsidRPr="007F3512">
          <w:t xml:space="preserve"> - Matriz de causa </w:t>
        </w:r>
      </w:ins>
      <m:oMath>
        <m:r>
          <w:ins w:id="2866" w:author="Adam" w:date="2016-11-29T10:39:00Z">
            <w:rPr>
              <w:rFonts w:ascii="Cambria Math" w:hAnsi="Cambria Math"/>
            </w:rPr>
            <m:t>×</m:t>
          </w:ins>
        </m:r>
      </m:oMath>
      <w:ins w:id="2867" w:author="Adam" w:date="2016-11-29T10:38:00Z">
        <w:r w:rsidRPr="007F3512">
          <w:t xml:space="preserve"> efeito</w:t>
        </w:r>
      </w:ins>
      <w:bookmarkEnd w:id="2862"/>
    </w:p>
    <w:p w:rsidR="007F3512" w:rsidRPr="007F3512" w:rsidRDefault="007F3512">
      <w:pPr>
        <w:pStyle w:val="Legenda"/>
        <w:rPr>
          <w:ins w:id="2868" w:author="Adam" w:date="2016-11-29T10:39:00Z"/>
        </w:rPr>
        <w:pPrChange w:id="2869" w:author="Adam" w:date="2016-11-29T12:31:00Z">
          <w:pPr>
            <w:pStyle w:val="SemEspaamento"/>
          </w:pPr>
        </w:pPrChange>
      </w:pPr>
    </w:p>
    <w:p w:rsidR="0009147F" w:rsidRPr="007F3512" w:rsidDel="00031773" w:rsidRDefault="0009147F">
      <w:pPr>
        <w:pStyle w:val="Legenda"/>
        <w:rPr>
          <w:del w:id="2870" w:author="Adam" w:date="2016-11-29T10:06:00Z"/>
        </w:rPr>
        <w:pPrChange w:id="2871" w:author="Adam" w:date="2016-11-29T12:31:00Z">
          <w:pPr>
            <w:pStyle w:val="SemEspaamento"/>
            <w:jc w:val="center"/>
          </w:pPr>
        </w:pPrChange>
      </w:pPr>
    </w:p>
    <w:p w:rsidR="0009147F" w:rsidRPr="007F3512" w:rsidDel="007F3512" w:rsidRDefault="0009147F">
      <w:pPr>
        <w:pStyle w:val="Legenda"/>
        <w:rPr>
          <w:del w:id="2872" w:author="Adam" w:date="2016-11-29T10:38:00Z"/>
        </w:rPr>
        <w:pPrChange w:id="2873" w:author="Adam" w:date="2016-11-29T12:31:00Z">
          <w:pPr>
            <w:pStyle w:val="SemEspaamento"/>
            <w:jc w:val="center"/>
          </w:pPr>
        </w:pPrChange>
      </w:pPr>
      <w:del w:id="2874" w:author="Adam" w:date="2016-11-29T10:06:00Z">
        <w:r w:rsidRPr="007F3512" w:rsidDel="00031773">
          <w:delText>Figura 21 -</w:delText>
        </w:r>
      </w:del>
      <w:del w:id="2875" w:author="Adam" w:date="2016-11-29T10:38:00Z">
        <w:r w:rsidRPr="007F3512" w:rsidDel="007F3512">
          <w:delText xml:space="preserve"> Matriz de causa X efeito</w:delText>
        </w:r>
      </w:del>
    </w:p>
    <w:p w:rsidR="0009147F" w:rsidRPr="007F3512" w:rsidRDefault="0009147F">
      <w:pPr>
        <w:pStyle w:val="Legenda"/>
        <w:pPrChange w:id="2876" w:author="Adam" w:date="2016-11-29T12:31:00Z">
          <w:pPr>
            <w:pStyle w:val="SemEspaamento"/>
            <w:jc w:val="center"/>
          </w:pPr>
        </w:pPrChange>
      </w:pPr>
      <w:r w:rsidRPr="007F3512">
        <w:t>(fonte: do autor)</w:t>
      </w:r>
    </w:p>
    <w:p w:rsidR="0009147F" w:rsidRPr="00876A6D" w:rsidRDefault="0009147F" w:rsidP="00850657"/>
    <w:p w:rsidR="0009147F" w:rsidRPr="00AB4D58" w:rsidRDefault="0009147F" w:rsidP="00850657">
      <w:pPr>
        <w:spacing w:line="360" w:lineRule="auto"/>
        <w:ind w:firstLine="708"/>
        <w:jc w:val="both"/>
        <w:rPr>
          <w:rFonts w:ascii="Arial" w:hAnsi="Arial" w:cs="Arial"/>
          <w:sz w:val="24"/>
          <w:szCs w:val="24"/>
        </w:rPr>
      </w:pPr>
      <w:r w:rsidRPr="00AB4D58">
        <w:rPr>
          <w:rFonts w:ascii="Arial" w:hAnsi="Arial" w:cs="Arial"/>
          <w:sz w:val="24"/>
          <w:szCs w:val="24"/>
        </w:rPr>
        <w:t>Na segunda linha temos como causa o acionamento do sensor externo esquerdo, e como causa apenas o intertravamento com o motor de acionamento de abertura da porta da esquerda.</w:t>
      </w:r>
    </w:p>
    <w:p w:rsidR="0009147F" w:rsidRPr="00AB4D58" w:rsidRDefault="0009147F" w:rsidP="00850657">
      <w:pPr>
        <w:spacing w:line="360" w:lineRule="auto"/>
        <w:ind w:firstLine="708"/>
        <w:jc w:val="both"/>
        <w:rPr>
          <w:rFonts w:ascii="Arial" w:hAnsi="Arial" w:cs="Arial"/>
          <w:sz w:val="24"/>
          <w:szCs w:val="24"/>
        </w:rPr>
      </w:pPr>
      <w:r w:rsidRPr="00AB4D58">
        <w:rPr>
          <w:rFonts w:ascii="Arial" w:hAnsi="Arial" w:cs="Arial"/>
          <w:sz w:val="24"/>
          <w:szCs w:val="24"/>
        </w:rPr>
        <w:t>Na terceira linha temos como causa o acionamento do sensor externo direito, e como causa apenas o intertravamento com o motor de acionamento de abertura da porta da direita.</w:t>
      </w:r>
    </w:p>
    <w:p w:rsidR="0009147F" w:rsidRPr="00AB4D58" w:rsidRDefault="0009147F" w:rsidP="00850657">
      <w:pPr>
        <w:spacing w:line="360" w:lineRule="auto"/>
        <w:ind w:firstLine="708"/>
        <w:jc w:val="both"/>
        <w:rPr>
          <w:rFonts w:ascii="Arial" w:hAnsi="Arial" w:cs="Arial"/>
          <w:sz w:val="24"/>
          <w:szCs w:val="24"/>
        </w:rPr>
      </w:pPr>
      <w:r w:rsidRPr="00AB4D58">
        <w:rPr>
          <w:rFonts w:ascii="Arial" w:hAnsi="Arial" w:cs="Arial"/>
          <w:sz w:val="24"/>
          <w:szCs w:val="24"/>
        </w:rPr>
        <w:t>Na quarta linha temos como causa o acionamento do sensor interno esquerda, e como causa o intertravamento com o motor de acionamento de fechamento da porta da esquerda. Outra causa é a lógica “E” que ele pode fazer com o sensor de fechamento da porta da direita.</w:t>
      </w:r>
    </w:p>
    <w:p w:rsidR="0009147F" w:rsidRPr="00AB4D58" w:rsidRDefault="0009147F" w:rsidP="00850657">
      <w:pPr>
        <w:spacing w:line="360" w:lineRule="auto"/>
        <w:ind w:firstLine="708"/>
        <w:jc w:val="both"/>
        <w:rPr>
          <w:rFonts w:ascii="Arial" w:hAnsi="Arial" w:cs="Arial"/>
          <w:sz w:val="24"/>
          <w:szCs w:val="24"/>
        </w:rPr>
      </w:pPr>
      <w:r w:rsidRPr="00AB4D58">
        <w:rPr>
          <w:rFonts w:ascii="Arial" w:hAnsi="Arial" w:cs="Arial"/>
          <w:sz w:val="24"/>
          <w:szCs w:val="24"/>
        </w:rPr>
        <w:t>Na quinta linha temos como causa o acionamento do sensor interno direito, e como causa o intertravamento com o motor de acionamento de fechamento da porta da direita. Outra causa é a lógica “E” que ele pode fazer com o sensor de fechamento da porta da esquerda. Esta lógica “E” é o permissivo para a cabine poder se deslocar. Caso um dos sensores esteja “ABERTO” a cabine será impedida de se deslocar.</w:t>
      </w:r>
    </w:p>
    <w:p w:rsidR="0009147F" w:rsidRPr="00AB4D58" w:rsidRDefault="0009147F" w:rsidP="00850657">
      <w:pPr>
        <w:spacing w:line="360" w:lineRule="auto"/>
        <w:ind w:firstLine="708"/>
        <w:jc w:val="both"/>
        <w:rPr>
          <w:rFonts w:ascii="Arial" w:hAnsi="Arial" w:cs="Arial"/>
          <w:sz w:val="24"/>
          <w:szCs w:val="24"/>
        </w:rPr>
      </w:pPr>
      <w:r w:rsidRPr="00AB4D58">
        <w:rPr>
          <w:rFonts w:ascii="Arial" w:hAnsi="Arial" w:cs="Arial"/>
          <w:sz w:val="24"/>
          <w:szCs w:val="24"/>
        </w:rPr>
        <w:t>Lembrar que o acionamento é em nível lógico “LOW”. Na lógica este sinal é normalizado.</w:t>
      </w:r>
    </w:p>
    <w:p w:rsidR="0009147F" w:rsidRDefault="0009147F" w:rsidP="00190E4A">
      <w:pPr>
        <w:pStyle w:val="Ttulo3"/>
      </w:pPr>
      <w:bookmarkStart w:id="2877" w:name="_Toc463899413"/>
    </w:p>
    <w:p w:rsidR="0009147F" w:rsidRPr="008D32FF" w:rsidRDefault="0009147F" w:rsidP="00190E4A">
      <w:pPr>
        <w:pStyle w:val="Ttulo3"/>
      </w:pPr>
      <w:bookmarkStart w:id="2878" w:name="_Toc466010584"/>
      <w:bookmarkStart w:id="2879" w:name="_Toc466021434"/>
      <w:bookmarkStart w:id="2880" w:name="_Toc468184209"/>
      <w:r w:rsidRPr="008D32FF">
        <w:t>3.2.2</w:t>
      </w:r>
      <w:r w:rsidRPr="008D32FF">
        <w:tab/>
        <w:t>Lógica de Atendimento de Chamada</w:t>
      </w:r>
      <w:bookmarkEnd w:id="2877"/>
      <w:bookmarkEnd w:id="2878"/>
      <w:bookmarkEnd w:id="2879"/>
      <w:bookmarkEnd w:id="2880"/>
    </w:p>
    <w:p w:rsidR="0009147F" w:rsidRDefault="0009147F" w:rsidP="0047640A">
      <w:pPr>
        <w:rPr>
          <w:lang w:eastAsia="pt-BR"/>
        </w:rPr>
      </w:pPr>
    </w:p>
    <w:p w:rsidR="00AC29C2" w:rsidRDefault="00AC29C2" w:rsidP="00AC29C2">
      <w:pPr>
        <w:keepNext/>
        <w:jc w:val="center"/>
        <w:rPr>
          <w:ins w:id="2881" w:author="Adam" w:date="2016-11-29T13:09:00Z"/>
        </w:rPr>
      </w:pPr>
      <w:ins w:id="2882" w:author="Adam" w:date="2016-11-29T13:09:00Z">
        <w:r w:rsidRPr="00AC29C2">
          <w:lastRenderedPageBreak/>
          <w:drawing>
            <wp:inline distT="0" distB="0" distL="0" distR="0" wp14:anchorId="25321925" wp14:editId="42DF01E7">
              <wp:extent cx="3439005" cy="4734586"/>
              <wp:effectExtent l="0" t="0" r="9525" b="889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39005" cy="4734586"/>
                      </a:xfrm>
                      <a:prstGeom prst="rect">
                        <a:avLst/>
                      </a:prstGeom>
                    </pic:spPr>
                  </pic:pic>
                </a:graphicData>
              </a:graphic>
            </wp:inline>
          </w:drawing>
        </w:r>
      </w:ins>
    </w:p>
    <w:p w:rsidR="00AC29C2" w:rsidRDefault="00AC29C2" w:rsidP="00AC29C2">
      <w:pPr>
        <w:pStyle w:val="Legenda"/>
        <w:rPr>
          <w:ins w:id="2883" w:author="Adam" w:date="2016-11-29T13:09:00Z"/>
        </w:rPr>
      </w:pPr>
      <w:ins w:id="2884" w:author="Adam" w:date="2016-11-29T13:09:00Z">
        <w:r>
          <w:t xml:space="preserve">Figura </w:t>
        </w:r>
        <w:r>
          <w:fldChar w:fldCharType="begin"/>
        </w:r>
        <w:r>
          <w:instrText xml:space="preserve"> SEQ Figura \* ARABIC </w:instrText>
        </w:r>
        <w:r>
          <w:fldChar w:fldCharType="separate"/>
        </w:r>
        <w:r>
          <w:rPr>
            <w:noProof/>
          </w:rPr>
          <w:t>21</w:t>
        </w:r>
        <w:r>
          <w:fldChar w:fldCharType="end"/>
        </w:r>
        <w:r>
          <w:t xml:space="preserve"> Fluxo</w:t>
        </w:r>
      </w:ins>
      <w:ins w:id="2885" w:author="Adam" w:date="2016-11-29T13:10:00Z">
        <w:r>
          <w:t>grama</w:t>
        </w:r>
      </w:ins>
      <w:ins w:id="2886" w:author="Adam" w:date="2016-11-29T13:09:00Z">
        <w:r>
          <w:t xml:space="preserve"> </w:t>
        </w:r>
      </w:ins>
      <w:ins w:id="2887" w:author="Adam" w:date="2016-11-29T13:10:00Z">
        <w:r>
          <w:t xml:space="preserve">da </w:t>
        </w:r>
      </w:ins>
      <w:ins w:id="2888" w:author="Adam" w:date="2016-11-29T13:09:00Z">
        <w:r>
          <w:t>lógica de controle das portas da cabine</w:t>
        </w:r>
      </w:ins>
    </w:p>
    <w:p w:rsidR="00AC29C2" w:rsidRDefault="00AC29C2" w:rsidP="00AC29C2">
      <w:pPr>
        <w:pStyle w:val="Legenda"/>
        <w:rPr>
          <w:ins w:id="2889" w:author="Adam" w:date="2016-11-29T13:09:00Z"/>
          <w:lang w:eastAsia="pt-BR"/>
        </w:rPr>
      </w:pPr>
      <w:ins w:id="2890" w:author="Adam" w:date="2016-11-29T13:09:00Z">
        <w:r>
          <w:t xml:space="preserve"> </w:t>
        </w:r>
        <w:proofErr w:type="gramStart"/>
        <w:r>
          <w:t>fonte( autor</w:t>
        </w:r>
        <w:proofErr w:type="gramEnd"/>
        <w:r>
          <w:t>)</w:t>
        </w:r>
      </w:ins>
    </w:p>
    <w:p w:rsidR="0009147F" w:rsidRPr="0047640A" w:rsidDel="00AC29C2" w:rsidRDefault="0009147F" w:rsidP="0047640A">
      <w:pPr>
        <w:ind w:firstLine="708"/>
        <w:rPr>
          <w:del w:id="2891" w:author="Adam" w:date="2016-11-29T13:09:00Z"/>
          <w:lang w:eastAsia="pt-BR"/>
        </w:rPr>
      </w:pPr>
      <w:del w:id="2892" w:author="Adam" w:date="2016-11-29T13:09:00Z">
        <w:r w:rsidDel="00AC29C2">
          <w:rPr>
            <w:rFonts w:ascii="Arial" w:hAnsi="Arial" w:cs="Arial"/>
            <w:lang w:eastAsia="pt-BR"/>
          </w:rPr>
          <w:delText>Em construção</w:delText>
        </w:r>
      </w:del>
    </w:p>
    <w:p w:rsidR="0009147F" w:rsidRPr="0047640A" w:rsidRDefault="0009147F" w:rsidP="0047640A">
      <w:pPr>
        <w:rPr>
          <w:lang w:eastAsia="pt-BR"/>
        </w:rPr>
      </w:pPr>
    </w:p>
    <w:p w:rsidR="0009147F" w:rsidRDefault="00AC29C2" w:rsidP="00190E4A">
      <w:pPr>
        <w:pStyle w:val="Ttulo3"/>
      </w:pPr>
      <w:bookmarkStart w:id="2893" w:name="_Toc463899414"/>
      <w:ins w:id="2894" w:author="Adam" w:date="2016-11-29T13:11:00Z">
        <w:r w:rsidRPr="00AC29C2">
          <w:rPr>
            <w:highlight w:val="yellow"/>
            <w:rPrChange w:id="2895" w:author="Adam" w:date="2016-11-29T13:11:00Z">
              <w:rPr/>
            </w:rPrChange>
          </w:rPr>
          <w:t>ESPLANAR O FUNCIONAMENO</w:t>
        </w:r>
      </w:ins>
    </w:p>
    <w:p w:rsidR="0009147F" w:rsidRDefault="0009147F" w:rsidP="00190E4A">
      <w:pPr>
        <w:pStyle w:val="Ttulo3"/>
      </w:pPr>
      <w:bookmarkStart w:id="2896" w:name="_Toc466010585"/>
      <w:bookmarkStart w:id="2897" w:name="_Toc466021435"/>
      <w:bookmarkStart w:id="2898" w:name="_Toc468184210"/>
      <w:r w:rsidRPr="008D32FF">
        <w:t>3.2.3</w:t>
      </w:r>
      <w:r w:rsidRPr="008D32FF">
        <w:tab/>
        <w:t>Comando Seletivo para Subida</w:t>
      </w:r>
      <w:bookmarkEnd w:id="2893"/>
      <w:bookmarkEnd w:id="2896"/>
      <w:bookmarkEnd w:id="2897"/>
      <w:bookmarkEnd w:id="2898"/>
    </w:p>
    <w:p w:rsidR="0009147F" w:rsidRPr="00793C82" w:rsidRDefault="0009147F" w:rsidP="00793C82">
      <w:pPr>
        <w:rPr>
          <w:lang w:eastAsia="pt-BR"/>
        </w:rPr>
      </w:pPr>
    </w:p>
    <w:p w:rsidR="0009147F" w:rsidRDefault="0009147F" w:rsidP="0047640A">
      <w:pPr>
        <w:rPr>
          <w:lang w:eastAsia="pt-BR"/>
        </w:rPr>
      </w:pPr>
    </w:p>
    <w:p w:rsidR="0009147F" w:rsidRPr="0047640A" w:rsidRDefault="0009147F" w:rsidP="0047640A">
      <w:pPr>
        <w:ind w:firstLine="708"/>
        <w:rPr>
          <w:lang w:eastAsia="pt-BR"/>
        </w:rPr>
      </w:pPr>
      <w:r>
        <w:rPr>
          <w:rFonts w:ascii="Arial" w:hAnsi="Arial" w:cs="Arial"/>
          <w:lang w:eastAsia="pt-BR"/>
        </w:rPr>
        <w:t>Em construção</w:t>
      </w:r>
    </w:p>
    <w:p w:rsidR="0009147F" w:rsidRPr="0047640A" w:rsidRDefault="0009147F" w:rsidP="0047640A">
      <w:pPr>
        <w:rPr>
          <w:lang w:eastAsia="pt-BR"/>
        </w:rPr>
      </w:pPr>
    </w:p>
    <w:p w:rsidR="0009147F" w:rsidRDefault="0009147F" w:rsidP="00190E4A">
      <w:pPr>
        <w:pStyle w:val="Ttulo3"/>
      </w:pPr>
      <w:bookmarkStart w:id="2899" w:name="_Toc463899415"/>
    </w:p>
    <w:p w:rsidR="0009147F" w:rsidRDefault="0009147F" w:rsidP="00190E4A">
      <w:pPr>
        <w:pStyle w:val="Ttulo3"/>
      </w:pPr>
      <w:bookmarkStart w:id="2900" w:name="_Toc466010586"/>
      <w:bookmarkStart w:id="2901" w:name="_Toc466021436"/>
      <w:bookmarkStart w:id="2902" w:name="_Toc468184211"/>
      <w:r w:rsidRPr="008D32FF">
        <w:t>3.2.4</w:t>
      </w:r>
      <w:r w:rsidRPr="008D32FF">
        <w:tab/>
        <w:t>Comando Seletivo para Descida</w:t>
      </w:r>
      <w:bookmarkEnd w:id="2899"/>
      <w:bookmarkEnd w:id="2900"/>
      <w:bookmarkEnd w:id="2901"/>
      <w:bookmarkEnd w:id="2902"/>
    </w:p>
    <w:p w:rsidR="0009147F" w:rsidRPr="00793C82" w:rsidRDefault="0009147F" w:rsidP="00793C82">
      <w:pPr>
        <w:rPr>
          <w:lang w:eastAsia="pt-BR"/>
        </w:rPr>
      </w:pPr>
    </w:p>
    <w:p w:rsidR="0009147F" w:rsidRDefault="0009147F" w:rsidP="0047640A">
      <w:pPr>
        <w:rPr>
          <w:lang w:eastAsia="pt-BR"/>
        </w:rPr>
      </w:pPr>
    </w:p>
    <w:p w:rsidR="0009147F" w:rsidRDefault="0009147F" w:rsidP="0047640A">
      <w:pPr>
        <w:ind w:firstLine="708"/>
        <w:rPr>
          <w:rFonts w:ascii="Arial" w:hAnsi="Arial" w:cs="Arial"/>
          <w:lang w:eastAsia="pt-BR"/>
        </w:rPr>
      </w:pPr>
      <w:r>
        <w:rPr>
          <w:rFonts w:ascii="Arial" w:hAnsi="Arial" w:cs="Arial"/>
          <w:lang w:eastAsia="pt-BR"/>
        </w:rPr>
        <w:t>Em construção</w:t>
      </w:r>
    </w:p>
    <w:p w:rsidR="0009147F" w:rsidDel="00190E4A" w:rsidRDefault="0009147F" w:rsidP="0047640A">
      <w:pPr>
        <w:ind w:firstLine="708"/>
        <w:rPr>
          <w:del w:id="2903" w:author="Adam" w:date="2016-11-29T12:31:00Z"/>
          <w:lang w:eastAsia="pt-BR"/>
        </w:rPr>
      </w:pPr>
    </w:p>
    <w:p w:rsidR="0009147F" w:rsidDel="00190E4A" w:rsidRDefault="0009147F" w:rsidP="0047640A">
      <w:pPr>
        <w:ind w:firstLine="708"/>
        <w:rPr>
          <w:del w:id="2904" w:author="Adam" w:date="2016-11-29T12:31:00Z"/>
          <w:lang w:eastAsia="pt-BR"/>
        </w:rPr>
      </w:pPr>
    </w:p>
    <w:p w:rsidR="0009147F" w:rsidDel="00190E4A" w:rsidRDefault="0009147F" w:rsidP="0047640A">
      <w:pPr>
        <w:ind w:firstLine="708"/>
        <w:rPr>
          <w:del w:id="2905" w:author="Adam" w:date="2016-11-29T12:31:00Z"/>
          <w:lang w:eastAsia="pt-BR"/>
        </w:rPr>
      </w:pPr>
    </w:p>
    <w:p w:rsidR="0009147F" w:rsidDel="00190E4A" w:rsidRDefault="0009147F" w:rsidP="0047640A">
      <w:pPr>
        <w:ind w:firstLine="708"/>
        <w:rPr>
          <w:del w:id="2906" w:author="Adam" w:date="2016-11-29T12:31:00Z"/>
          <w:lang w:eastAsia="pt-BR"/>
        </w:rPr>
      </w:pPr>
    </w:p>
    <w:p w:rsidR="0009147F" w:rsidDel="00190E4A" w:rsidRDefault="0009147F" w:rsidP="0047640A">
      <w:pPr>
        <w:ind w:firstLine="708"/>
        <w:rPr>
          <w:del w:id="2907" w:author="Adam" w:date="2016-11-29T12:31:00Z"/>
          <w:lang w:eastAsia="pt-BR"/>
        </w:rPr>
      </w:pPr>
    </w:p>
    <w:p w:rsidR="0009147F" w:rsidDel="00190E4A" w:rsidRDefault="0009147F" w:rsidP="0047640A">
      <w:pPr>
        <w:ind w:firstLine="708"/>
        <w:rPr>
          <w:del w:id="2908" w:author="Adam" w:date="2016-11-29T12:31:00Z"/>
          <w:lang w:eastAsia="pt-BR"/>
        </w:rPr>
      </w:pPr>
    </w:p>
    <w:p w:rsidR="0009147F" w:rsidDel="00190E4A" w:rsidRDefault="0009147F" w:rsidP="0047640A">
      <w:pPr>
        <w:ind w:firstLine="708"/>
        <w:rPr>
          <w:del w:id="2909" w:author="Adam" w:date="2016-11-29T12:31:00Z"/>
          <w:lang w:eastAsia="pt-BR"/>
        </w:rPr>
      </w:pPr>
    </w:p>
    <w:p w:rsidR="0009147F" w:rsidDel="00190E4A" w:rsidRDefault="0009147F" w:rsidP="0047640A">
      <w:pPr>
        <w:ind w:firstLine="708"/>
        <w:rPr>
          <w:del w:id="2910" w:author="Adam" w:date="2016-11-29T12:31:00Z"/>
          <w:lang w:eastAsia="pt-BR"/>
        </w:rPr>
      </w:pPr>
    </w:p>
    <w:p w:rsidR="0009147F" w:rsidDel="00190E4A" w:rsidRDefault="0009147F" w:rsidP="0047640A">
      <w:pPr>
        <w:ind w:firstLine="708"/>
        <w:rPr>
          <w:del w:id="2911" w:author="Adam" w:date="2016-11-29T12:31:00Z"/>
          <w:lang w:eastAsia="pt-BR"/>
        </w:rPr>
      </w:pPr>
    </w:p>
    <w:p w:rsidR="0009147F" w:rsidRPr="0047640A" w:rsidDel="00190E4A" w:rsidRDefault="0009147F" w:rsidP="0047640A">
      <w:pPr>
        <w:ind w:firstLine="708"/>
        <w:rPr>
          <w:del w:id="2912" w:author="Adam" w:date="2016-11-29T12:31:00Z"/>
          <w:lang w:eastAsia="pt-BR"/>
        </w:rPr>
      </w:pPr>
    </w:p>
    <w:p w:rsidR="0009147F" w:rsidRPr="008D32FF" w:rsidDel="00190E4A" w:rsidRDefault="0009147F" w:rsidP="00190E4A">
      <w:pPr>
        <w:pStyle w:val="Ttulo3"/>
        <w:rPr>
          <w:del w:id="2913" w:author="Adam" w:date="2016-11-29T12:31:00Z"/>
        </w:rPr>
      </w:pPr>
      <w:bookmarkStart w:id="2914" w:name="_Toc466010587"/>
      <w:bookmarkStart w:id="2915" w:name="_Toc466021437"/>
      <w:bookmarkStart w:id="2916" w:name="_Toc468184212"/>
      <w:del w:id="2917" w:author="Adam" w:date="2016-11-29T12:31:00Z">
        <w:r w:rsidRPr="008D32FF" w:rsidDel="00190E4A">
          <w:delText>3.2.5</w:delText>
        </w:r>
        <w:r w:rsidRPr="008D32FF" w:rsidDel="00190E4A">
          <w:tab/>
          <w:delText>Circuito eletrônico dos motores das portas da cabine</w:delText>
        </w:r>
        <w:bookmarkEnd w:id="2914"/>
        <w:bookmarkEnd w:id="2915"/>
        <w:bookmarkEnd w:id="2916"/>
      </w:del>
    </w:p>
    <w:p w:rsidR="0009147F" w:rsidDel="00190E4A" w:rsidRDefault="0009147F" w:rsidP="0047640A">
      <w:pPr>
        <w:rPr>
          <w:del w:id="2918" w:author="Adam" w:date="2016-11-29T12:31:00Z"/>
          <w:lang w:eastAsia="pt-BR"/>
        </w:rPr>
      </w:pPr>
    </w:p>
    <w:p w:rsidR="0009147F" w:rsidRPr="00A72D1E" w:rsidDel="00190E4A" w:rsidRDefault="0009147F" w:rsidP="009F512A">
      <w:pPr>
        <w:spacing w:line="360" w:lineRule="auto"/>
        <w:ind w:firstLine="708"/>
        <w:jc w:val="both"/>
        <w:rPr>
          <w:del w:id="2919" w:author="Adam" w:date="2016-11-29T12:31:00Z"/>
          <w:rFonts w:ascii="Arial" w:hAnsi="Arial" w:cs="Arial"/>
          <w:lang w:eastAsia="pt-BR"/>
        </w:rPr>
      </w:pPr>
      <w:del w:id="2920" w:author="Adam" w:date="2016-11-29T12:31:00Z">
        <w:r w:rsidDel="00190E4A">
          <w:rPr>
            <w:rFonts w:ascii="Arial" w:hAnsi="Arial" w:cs="Arial"/>
            <w:lang w:eastAsia="pt-BR"/>
          </w:rPr>
          <w:delText>Conforme figura 22</w:delText>
        </w:r>
        <w:r w:rsidRPr="00A72D1E" w:rsidDel="00190E4A">
          <w:rPr>
            <w:rFonts w:ascii="Arial" w:hAnsi="Arial" w:cs="Arial"/>
            <w:lang w:eastAsia="pt-BR"/>
          </w:rPr>
          <w:delText xml:space="preserve"> elaborou-se o Bloco de funcionamento da porta da cabine do elevador. </w:delText>
        </w:r>
      </w:del>
    </w:p>
    <w:p w:rsidR="0009147F" w:rsidDel="00190E4A" w:rsidRDefault="0009147F" w:rsidP="009F512A">
      <w:pPr>
        <w:rPr>
          <w:del w:id="2921" w:author="Adam" w:date="2016-11-29T12:31:00Z"/>
        </w:rPr>
      </w:pPr>
    </w:p>
    <w:p w:rsidR="0009147F" w:rsidDel="00031773" w:rsidRDefault="00EC6740">
      <w:pPr>
        <w:pStyle w:val="Legenda"/>
        <w:rPr>
          <w:del w:id="2922" w:author="Adam" w:date="2016-11-29T10:06:00Z"/>
        </w:rPr>
        <w:pPrChange w:id="2923" w:author="Adam" w:date="2016-11-29T12:31:00Z">
          <w:pPr>
            <w:keepNext/>
            <w:jc w:val="center"/>
          </w:pPr>
        </w:pPrChange>
      </w:pPr>
      <w:del w:id="2924" w:author="Adam" w:date="2016-11-29T12:31:00Z">
        <w:r w:rsidDel="00190E4A">
          <w:rPr>
            <w:noProof/>
            <w:lang w:eastAsia="pt-BR"/>
          </w:rPr>
          <w:drawing>
            <wp:inline distT="0" distB="0" distL="0" distR="0" wp14:anchorId="1C042E32" wp14:editId="676CE95C">
              <wp:extent cx="5391150" cy="3212465"/>
              <wp:effectExtent l="0" t="0" r="0" b="698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3212465"/>
                      </a:xfrm>
                      <a:prstGeom prst="rect">
                        <a:avLst/>
                      </a:prstGeom>
                      <a:noFill/>
                      <a:ln>
                        <a:noFill/>
                      </a:ln>
                    </pic:spPr>
                  </pic:pic>
                </a:graphicData>
              </a:graphic>
            </wp:inline>
          </w:drawing>
        </w:r>
      </w:del>
    </w:p>
    <w:p w:rsidR="0009147F" w:rsidRPr="00876A6D" w:rsidDel="007F3512" w:rsidRDefault="0009147F">
      <w:pPr>
        <w:pStyle w:val="Legenda"/>
        <w:rPr>
          <w:del w:id="2925" w:author="Adam" w:date="2016-11-29T10:37:00Z"/>
        </w:rPr>
        <w:pPrChange w:id="2926" w:author="Adam" w:date="2016-11-29T12:31:00Z">
          <w:pPr>
            <w:pStyle w:val="SemEspaamento"/>
            <w:jc w:val="center"/>
          </w:pPr>
        </w:pPrChange>
      </w:pPr>
      <w:del w:id="2927" w:author="Adam" w:date="2016-11-29T10:06:00Z">
        <w:r w:rsidRPr="00876A6D" w:rsidDel="00031773">
          <w:delText xml:space="preserve">Figura </w:delText>
        </w:r>
        <w:r w:rsidDel="00031773">
          <w:delText>22–</w:delText>
        </w:r>
      </w:del>
      <w:del w:id="2928" w:author="Adam" w:date="2016-11-29T10:37:00Z">
        <w:r w:rsidDel="007F3512">
          <w:delText>Bloco Funcional</w:delText>
        </w:r>
      </w:del>
    </w:p>
    <w:p w:rsidR="0009147F" w:rsidRPr="00876A6D" w:rsidDel="00190E4A" w:rsidRDefault="0009147F">
      <w:pPr>
        <w:pStyle w:val="Legenda"/>
        <w:rPr>
          <w:del w:id="2929" w:author="Adam" w:date="2016-11-29T12:31:00Z"/>
        </w:rPr>
        <w:pPrChange w:id="2930" w:author="Adam" w:date="2016-11-29T12:31:00Z">
          <w:pPr>
            <w:pStyle w:val="SemEspaamento"/>
            <w:jc w:val="center"/>
          </w:pPr>
        </w:pPrChange>
      </w:pPr>
      <w:del w:id="2931" w:author="Adam" w:date="2016-11-29T12:31:00Z">
        <w:r w:rsidRPr="00876A6D" w:rsidDel="00190E4A">
          <w:delText>(fonte: do autor)</w:delText>
        </w:r>
      </w:del>
    </w:p>
    <w:p w:rsidR="0009147F" w:rsidRPr="00A72D1E" w:rsidDel="00190E4A" w:rsidRDefault="0009147F" w:rsidP="009F512A">
      <w:pPr>
        <w:rPr>
          <w:del w:id="2932" w:author="Adam" w:date="2016-11-29T12:31:00Z"/>
        </w:rPr>
      </w:pPr>
    </w:p>
    <w:p w:rsidR="0009147F" w:rsidRPr="00A72D1E" w:rsidDel="00190E4A" w:rsidRDefault="0009147F" w:rsidP="009F512A">
      <w:pPr>
        <w:spacing w:line="360" w:lineRule="auto"/>
        <w:jc w:val="both"/>
        <w:rPr>
          <w:del w:id="2933" w:author="Adam" w:date="2016-11-29T12:31:00Z"/>
          <w:rFonts w:ascii="Arial" w:hAnsi="Arial" w:cs="Arial"/>
          <w:sz w:val="24"/>
          <w:szCs w:val="24"/>
        </w:rPr>
      </w:pPr>
      <w:del w:id="2934" w:author="Adam" w:date="2016-11-29T12:31:00Z">
        <w:r w:rsidRPr="00A72D1E" w:rsidDel="00190E4A">
          <w:rPr>
            <w:rFonts w:ascii="Arial" w:hAnsi="Arial" w:cs="Arial"/>
            <w:sz w:val="24"/>
            <w:szCs w:val="24"/>
          </w:rPr>
          <w:delText>Alimentação:</w:delText>
        </w:r>
      </w:del>
    </w:p>
    <w:p w:rsidR="0009147F" w:rsidRPr="00A72D1E" w:rsidDel="00190E4A" w:rsidRDefault="0009147F" w:rsidP="009F512A">
      <w:pPr>
        <w:pStyle w:val="PargrafodaLista"/>
        <w:numPr>
          <w:ilvl w:val="0"/>
          <w:numId w:val="6"/>
        </w:numPr>
        <w:spacing w:line="360" w:lineRule="auto"/>
        <w:jc w:val="both"/>
        <w:rPr>
          <w:del w:id="2935" w:author="Adam" w:date="2016-11-29T12:31:00Z"/>
          <w:rFonts w:ascii="Arial" w:hAnsi="Arial" w:cs="Arial"/>
          <w:sz w:val="24"/>
          <w:szCs w:val="24"/>
        </w:rPr>
      </w:pPr>
      <w:del w:id="2936" w:author="Adam" w:date="2016-11-29T12:31:00Z">
        <w:r w:rsidRPr="00A72D1E" w:rsidDel="00190E4A">
          <w:rPr>
            <w:rFonts w:ascii="Arial" w:hAnsi="Arial" w:cs="Arial"/>
            <w:sz w:val="24"/>
            <w:szCs w:val="24"/>
          </w:rPr>
          <w:delText>Alimentação do circuito, proveniente de fonte chaveada externa. No pino 1 é conectado o neutro da fonte. O neutro é comum às demais alimentações. No pino 2 é conectada a tensão de +5Vdc e no pino 3 é conectada a tensão de +12Vdc.</w:delText>
        </w:r>
      </w:del>
    </w:p>
    <w:p w:rsidR="0009147F" w:rsidRPr="00A72D1E" w:rsidDel="00190E4A" w:rsidRDefault="0009147F" w:rsidP="009F512A">
      <w:pPr>
        <w:spacing w:line="360" w:lineRule="auto"/>
        <w:jc w:val="both"/>
        <w:rPr>
          <w:del w:id="2937" w:author="Adam" w:date="2016-11-29T12:31:00Z"/>
          <w:rFonts w:ascii="Arial" w:hAnsi="Arial" w:cs="Arial"/>
          <w:sz w:val="24"/>
          <w:szCs w:val="24"/>
        </w:rPr>
      </w:pPr>
      <w:del w:id="2938" w:author="Adam" w:date="2016-11-29T12:31:00Z">
        <w:r w:rsidRPr="00A72D1E" w:rsidDel="00190E4A">
          <w:rPr>
            <w:rFonts w:ascii="Arial" w:hAnsi="Arial" w:cs="Arial"/>
            <w:sz w:val="24"/>
            <w:szCs w:val="24"/>
          </w:rPr>
          <w:delText>Arduino:</w:delText>
        </w:r>
      </w:del>
    </w:p>
    <w:p w:rsidR="0009147F" w:rsidRPr="00A72D1E" w:rsidDel="00190E4A" w:rsidRDefault="0009147F" w:rsidP="009F512A">
      <w:pPr>
        <w:pStyle w:val="PargrafodaLista"/>
        <w:numPr>
          <w:ilvl w:val="0"/>
          <w:numId w:val="6"/>
        </w:numPr>
        <w:spacing w:line="360" w:lineRule="auto"/>
        <w:jc w:val="both"/>
        <w:rPr>
          <w:del w:id="2939" w:author="Adam" w:date="2016-11-29T12:31:00Z"/>
          <w:rFonts w:ascii="Arial" w:hAnsi="Arial" w:cs="Arial"/>
          <w:sz w:val="24"/>
          <w:szCs w:val="24"/>
        </w:rPr>
      </w:pPr>
      <w:del w:id="2940" w:author="Adam" w:date="2016-11-29T12:31:00Z">
        <w:r w:rsidRPr="00A72D1E" w:rsidDel="00190E4A">
          <w:rPr>
            <w:rFonts w:ascii="Arial" w:hAnsi="Arial" w:cs="Arial"/>
            <w:sz w:val="24"/>
            <w:szCs w:val="24"/>
          </w:rPr>
          <w:delText xml:space="preserve">Sinais provenientes dos pinos de saídas digitais do Arduino. Estas saídas são resultados de operações lógicas, que serão abordadas em etapa </w:delText>
        </w:r>
        <w:r w:rsidRPr="00A72D1E" w:rsidDel="00190E4A">
          <w:rPr>
            <w:rFonts w:ascii="Arial" w:hAnsi="Arial" w:cs="Arial"/>
            <w:b/>
            <w:color w:val="FF0000"/>
            <w:sz w:val="24"/>
            <w:szCs w:val="24"/>
          </w:rPr>
          <w:delText>posterior</w:delText>
        </w:r>
        <w:r w:rsidRPr="00A72D1E" w:rsidDel="00190E4A">
          <w:rPr>
            <w:rFonts w:ascii="Arial" w:hAnsi="Arial" w:cs="Arial"/>
            <w:sz w:val="24"/>
            <w:szCs w:val="24"/>
          </w:rPr>
          <w:delText>.</w:delText>
        </w:r>
      </w:del>
    </w:p>
    <w:p w:rsidR="0009147F" w:rsidRPr="00A72D1E" w:rsidDel="00190E4A" w:rsidRDefault="0009147F" w:rsidP="009F512A">
      <w:pPr>
        <w:pStyle w:val="PargrafodaLista"/>
        <w:numPr>
          <w:ilvl w:val="0"/>
          <w:numId w:val="6"/>
        </w:numPr>
        <w:spacing w:line="360" w:lineRule="auto"/>
        <w:jc w:val="both"/>
        <w:rPr>
          <w:del w:id="2941" w:author="Adam" w:date="2016-11-29T12:31:00Z"/>
          <w:rFonts w:ascii="Arial" w:hAnsi="Arial" w:cs="Arial"/>
          <w:sz w:val="24"/>
          <w:szCs w:val="24"/>
        </w:rPr>
      </w:pPr>
      <w:del w:id="2942" w:author="Adam" w:date="2016-11-29T12:31:00Z">
        <w:r w:rsidRPr="00A72D1E" w:rsidDel="00190E4A">
          <w:rPr>
            <w:rFonts w:ascii="Arial" w:hAnsi="Arial" w:cs="Arial"/>
            <w:sz w:val="24"/>
            <w:szCs w:val="24"/>
          </w:rPr>
          <w:delText xml:space="preserve">O primeiro e o segundo sinais lógicos são referentes à solicitação que o Arduino faz à ponte para que o motor gire para o sentido horário. O terceiro e quarto sinais lógicos são referentes à solicitação que o Arduino faz à ponte para que o motor gire para o sentido anti-horário. A tabela verdade destas combinações também será abordada mais </w:delText>
        </w:r>
        <w:r w:rsidRPr="00A72D1E" w:rsidDel="00190E4A">
          <w:rPr>
            <w:rFonts w:ascii="Arial" w:hAnsi="Arial" w:cs="Arial"/>
            <w:b/>
            <w:color w:val="FF0000"/>
            <w:sz w:val="24"/>
            <w:szCs w:val="24"/>
          </w:rPr>
          <w:delText>adiante</w:delText>
        </w:r>
        <w:r w:rsidRPr="00A72D1E" w:rsidDel="00190E4A">
          <w:rPr>
            <w:rFonts w:ascii="Arial" w:hAnsi="Arial" w:cs="Arial"/>
            <w:sz w:val="24"/>
            <w:szCs w:val="24"/>
          </w:rPr>
          <w:delText>.</w:delText>
        </w:r>
      </w:del>
    </w:p>
    <w:p w:rsidR="0009147F" w:rsidRPr="00A72D1E" w:rsidDel="00190E4A" w:rsidRDefault="0009147F" w:rsidP="009F512A">
      <w:pPr>
        <w:pStyle w:val="PargrafodaLista"/>
        <w:numPr>
          <w:ilvl w:val="0"/>
          <w:numId w:val="6"/>
        </w:numPr>
        <w:spacing w:line="360" w:lineRule="auto"/>
        <w:jc w:val="both"/>
        <w:rPr>
          <w:del w:id="2943" w:author="Adam" w:date="2016-11-29T12:31:00Z"/>
          <w:rFonts w:ascii="Arial" w:hAnsi="Arial" w:cs="Arial"/>
          <w:sz w:val="24"/>
          <w:szCs w:val="24"/>
        </w:rPr>
      </w:pPr>
      <w:del w:id="2944" w:author="Adam" w:date="2016-11-29T12:31:00Z">
        <w:r w:rsidRPr="00A72D1E" w:rsidDel="00190E4A">
          <w:rPr>
            <w:rFonts w:ascii="Arial" w:hAnsi="Arial" w:cs="Arial"/>
            <w:sz w:val="24"/>
            <w:szCs w:val="24"/>
          </w:rPr>
          <w:delText xml:space="preserve">O quinto e sexto sinais se referem à habilitação de a ponte poder operar o referido motor. Estes sinais são provenientes de lógica de intertravamento, será explicado </w:delText>
        </w:r>
        <w:r w:rsidRPr="00A72D1E" w:rsidDel="00190E4A">
          <w:rPr>
            <w:rFonts w:ascii="Arial" w:hAnsi="Arial" w:cs="Arial"/>
            <w:b/>
            <w:color w:val="FF0000"/>
            <w:sz w:val="24"/>
            <w:szCs w:val="24"/>
          </w:rPr>
          <w:delText>adiante</w:delText>
        </w:r>
        <w:r w:rsidRPr="00A72D1E" w:rsidDel="00190E4A">
          <w:rPr>
            <w:rFonts w:ascii="Arial" w:hAnsi="Arial" w:cs="Arial"/>
            <w:sz w:val="24"/>
            <w:szCs w:val="24"/>
          </w:rPr>
          <w:delText>.</w:delText>
        </w:r>
      </w:del>
    </w:p>
    <w:p w:rsidR="0009147F" w:rsidRPr="00A72D1E" w:rsidDel="00190E4A" w:rsidRDefault="0009147F" w:rsidP="009F512A">
      <w:pPr>
        <w:spacing w:line="360" w:lineRule="auto"/>
        <w:jc w:val="both"/>
        <w:rPr>
          <w:del w:id="2945" w:author="Adam" w:date="2016-11-29T12:31:00Z"/>
          <w:rFonts w:ascii="Arial" w:hAnsi="Arial" w:cs="Arial"/>
          <w:sz w:val="24"/>
          <w:szCs w:val="24"/>
        </w:rPr>
      </w:pPr>
      <w:del w:id="2946" w:author="Adam" w:date="2016-11-29T12:31:00Z">
        <w:r w:rsidRPr="00A72D1E" w:rsidDel="00190E4A">
          <w:rPr>
            <w:rFonts w:ascii="Arial" w:hAnsi="Arial" w:cs="Arial"/>
            <w:sz w:val="24"/>
            <w:szCs w:val="24"/>
          </w:rPr>
          <w:delText>Ponte-H</w:delText>
        </w:r>
      </w:del>
    </w:p>
    <w:p w:rsidR="0009147F" w:rsidRPr="00A72D1E" w:rsidDel="00190E4A" w:rsidRDefault="0009147F" w:rsidP="009F512A">
      <w:pPr>
        <w:pStyle w:val="PargrafodaLista"/>
        <w:numPr>
          <w:ilvl w:val="0"/>
          <w:numId w:val="7"/>
        </w:numPr>
        <w:spacing w:line="360" w:lineRule="auto"/>
        <w:jc w:val="both"/>
        <w:rPr>
          <w:del w:id="2947" w:author="Adam" w:date="2016-11-29T12:31:00Z"/>
          <w:rFonts w:ascii="Arial" w:hAnsi="Arial" w:cs="Arial"/>
          <w:sz w:val="24"/>
          <w:szCs w:val="24"/>
        </w:rPr>
      </w:pPr>
      <w:del w:id="2948" w:author="Adam" w:date="2016-11-29T12:31:00Z">
        <w:r w:rsidRPr="00A72D1E" w:rsidDel="00190E4A">
          <w:rPr>
            <w:rFonts w:ascii="Arial" w:hAnsi="Arial" w:cs="Arial"/>
            <w:sz w:val="24"/>
            <w:szCs w:val="24"/>
          </w:rPr>
          <w:delText>Circuito integrado que recebe sinais digitais da saída do Arduino e direciona a tensão selecionada (sentido de rotação) ao motor, porém antes desta tensão chegar ao motor ela é regulada pelo próximo bloco.</w:delText>
        </w:r>
      </w:del>
    </w:p>
    <w:p w:rsidR="0009147F" w:rsidRPr="00A72D1E" w:rsidDel="00190E4A" w:rsidRDefault="0009147F" w:rsidP="009F512A">
      <w:pPr>
        <w:spacing w:line="360" w:lineRule="auto"/>
        <w:jc w:val="both"/>
        <w:rPr>
          <w:del w:id="2949" w:author="Adam" w:date="2016-11-29T12:31:00Z"/>
          <w:rFonts w:ascii="Arial" w:hAnsi="Arial" w:cs="Arial"/>
          <w:sz w:val="24"/>
          <w:szCs w:val="24"/>
        </w:rPr>
      </w:pPr>
      <w:del w:id="2950" w:author="Adam" w:date="2016-11-29T12:31:00Z">
        <w:r w:rsidRPr="00A72D1E" w:rsidDel="00190E4A">
          <w:rPr>
            <w:rFonts w:ascii="Arial" w:hAnsi="Arial" w:cs="Arial"/>
            <w:sz w:val="24"/>
            <w:szCs w:val="24"/>
          </w:rPr>
          <w:delText>Regulador de velocidade</w:delText>
        </w:r>
      </w:del>
    </w:p>
    <w:p w:rsidR="0009147F" w:rsidDel="00190E4A" w:rsidRDefault="0009147F" w:rsidP="009F512A">
      <w:pPr>
        <w:pStyle w:val="PargrafodaLista"/>
        <w:numPr>
          <w:ilvl w:val="0"/>
          <w:numId w:val="7"/>
        </w:numPr>
        <w:spacing w:line="360" w:lineRule="auto"/>
        <w:jc w:val="both"/>
        <w:rPr>
          <w:del w:id="2951" w:author="Adam" w:date="2016-11-29T12:31:00Z"/>
          <w:rFonts w:ascii="Arial" w:hAnsi="Arial" w:cs="Arial"/>
          <w:sz w:val="24"/>
          <w:szCs w:val="24"/>
        </w:rPr>
      </w:pPr>
      <w:del w:id="2952" w:author="Adam" w:date="2016-11-29T12:31:00Z">
        <w:r w:rsidRPr="00A72D1E" w:rsidDel="00190E4A">
          <w:rPr>
            <w:rFonts w:ascii="Arial" w:hAnsi="Arial" w:cs="Arial"/>
            <w:sz w:val="24"/>
            <w:szCs w:val="24"/>
          </w:rPr>
          <w:delText>Regulador de tensão para os motores das portas. Uma tensão de 12volts contínuos chega em alguma das portas de entrada (E1, E2, E3 ou E4). A tensão nesta porta é diretamente ligada aos níveis lógicos das saídas digitais do Arduino. Se o Arduino está escrevendo “</w:delText>
        </w:r>
        <w:smartTag w:uri="urn:schemas-microsoft-com:office:smarttags" w:element="metricconverter">
          <w:smartTagPr>
            <w:attr w:name="ProductID" w:val="1,25 a"/>
          </w:smartTagPr>
          <w:r w:rsidRPr="00A72D1E" w:rsidDel="00190E4A">
            <w:rPr>
              <w:rFonts w:ascii="Arial" w:hAnsi="Arial" w:cs="Arial"/>
              <w:sz w:val="24"/>
              <w:szCs w:val="24"/>
            </w:rPr>
            <w:delText>1”</w:delText>
          </w:r>
        </w:smartTag>
        <w:r w:rsidRPr="00A72D1E" w:rsidDel="00190E4A">
          <w:rPr>
            <w:rFonts w:ascii="Arial" w:hAnsi="Arial" w:cs="Arial"/>
            <w:sz w:val="24"/>
            <w:szCs w:val="24"/>
          </w:rPr>
          <w:delText xml:space="preserve"> na porta, então a tensão na porta do regulador estará em 12V, caso o Arduino escreva “</w:delText>
        </w:r>
        <w:smartTag w:uri="urn:schemas-microsoft-com:office:smarttags" w:element="metricconverter">
          <w:smartTagPr>
            <w:attr w:name="ProductID" w:val="1,25 a"/>
          </w:smartTagPr>
          <w:r w:rsidRPr="00A72D1E" w:rsidDel="00190E4A">
            <w:rPr>
              <w:rFonts w:ascii="Arial" w:hAnsi="Arial" w:cs="Arial"/>
              <w:sz w:val="24"/>
              <w:szCs w:val="24"/>
            </w:rPr>
            <w:delText>0”</w:delText>
          </w:r>
        </w:smartTag>
        <w:r w:rsidRPr="00A72D1E" w:rsidDel="00190E4A">
          <w:rPr>
            <w:rFonts w:ascii="Arial" w:hAnsi="Arial" w:cs="Arial"/>
            <w:sz w:val="24"/>
            <w:szCs w:val="24"/>
          </w:rPr>
          <w:delText xml:space="preserve"> a tensão é 0V. Cada porta possui internamente um regulador, que faz a sua saída proporcional (S1, S2, S3 ou S4) de </w:delText>
        </w:r>
        <w:smartTag w:uri="urn:schemas-microsoft-com:office:smarttags" w:element="metricconverter">
          <w:smartTagPr>
            <w:attr w:name="ProductID" w:val="1,25 a"/>
          </w:smartTagPr>
          <w:r w:rsidRPr="00A72D1E" w:rsidDel="00190E4A">
            <w:rPr>
              <w:rFonts w:ascii="Arial" w:hAnsi="Arial" w:cs="Arial"/>
              <w:sz w:val="24"/>
              <w:szCs w:val="24"/>
            </w:rPr>
            <w:delText>1,25 a</w:delText>
          </w:r>
        </w:smartTag>
        <w:r w:rsidRPr="00A72D1E" w:rsidDel="00190E4A">
          <w:rPr>
            <w:rFonts w:ascii="Arial" w:hAnsi="Arial" w:cs="Arial"/>
            <w:sz w:val="24"/>
            <w:szCs w:val="24"/>
          </w:rPr>
          <w:delText xml:space="preserve"> 12V. Esta regulagem é feita através de um trimpot para cada regulador. Este ajuste é manual, portanto não sofre alteração dinamicamente pelo controlador. O fato de se ter um regulador para cada sentido de cada motor traz vantagens para um ajuste mais preciso quando o comportamento da porta não é simétrico em ambos os sentidos. Outras duas observações importantes são que o regulador LM317 (assim como o LM317 e o LM350 dentre outros) tem saída mínima de 1,25V, e a ponte-H não pode ter a alimentação do motor abaixo de 4,5V.</w:delText>
        </w:r>
      </w:del>
    </w:p>
    <w:p w:rsidR="0009147F" w:rsidDel="00190E4A" w:rsidRDefault="0009147F" w:rsidP="009F512A">
      <w:pPr>
        <w:spacing w:line="360" w:lineRule="auto"/>
        <w:jc w:val="both"/>
        <w:rPr>
          <w:del w:id="2953" w:author="Adam" w:date="2016-11-29T12:31:00Z"/>
          <w:rFonts w:ascii="Arial" w:hAnsi="Arial" w:cs="Arial"/>
          <w:sz w:val="24"/>
          <w:szCs w:val="24"/>
        </w:rPr>
      </w:pPr>
    </w:p>
    <w:p w:rsidR="0009147F" w:rsidDel="00190E4A" w:rsidRDefault="0009147F" w:rsidP="009F512A">
      <w:pPr>
        <w:spacing w:line="360" w:lineRule="auto"/>
        <w:jc w:val="both"/>
        <w:rPr>
          <w:del w:id="2954" w:author="Adam" w:date="2016-11-29T12:31:00Z"/>
          <w:rFonts w:ascii="Arial" w:hAnsi="Arial" w:cs="Arial"/>
          <w:sz w:val="24"/>
          <w:szCs w:val="24"/>
        </w:rPr>
      </w:pPr>
    </w:p>
    <w:p w:rsidR="0009147F" w:rsidDel="00190E4A" w:rsidRDefault="0009147F">
      <w:pPr>
        <w:pStyle w:val="Legenda"/>
        <w:rPr>
          <w:del w:id="2955" w:author="Adam" w:date="2016-11-29T12:31:00Z"/>
        </w:rPr>
        <w:pPrChange w:id="2956" w:author="Adam" w:date="2016-11-29T12:31:00Z">
          <w:pPr>
            <w:spacing w:line="360" w:lineRule="auto"/>
            <w:jc w:val="both"/>
          </w:pPr>
        </w:pPrChange>
      </w:pPr>
    </w:p>
    <w:p w:rsidR="0009147F" w:rsidDel="00190E4A" w:rsidRDefault="0009147F">
      <w:pPr>
        <w:pStyle w:val="Legenda"/>
        <w:rPr>
          <w:del w:id="2957" w:author="Adam" w:date="2016-11-29T12:31:00Z"/>
        </w:rPr>
        <w:pPrChange w:id="2958" w:author="Adam" w:date="2016-11-29T12:31:00Z">
          <w:pPr>
            <w:spacing w:line="360" w:lineRule="auto"/>
            <w:jc w:val="both"/>
          </w:pPr>
        </w:pPrChange>
      </w:pPr>
    </w:p>
    <w:p w:rsidR="0009147F" w:rsidDel="00190E4A" w:rsidRDefault="0009147F">
      <w:pPr>
        <w:pStyle w:val="Legenda"/>
        <w:rPr>
          <w:del w:id="2959" w:author="Adam" w:date="2016-11-29T12:31:00Z"/>
        </w:rPr>
        <w:pPrChange w:id="2960" w:author="Adam" w:date="2016-11-29T12:31:00Z">
          <w:pPr>
            <w:spacing w:line="360" w:lineRule="auto"/>
            <w:jc w:val="both"/>
          </w:pPr>
        </w:pPrChange>
      </w:pPr>
    </w:p>
    <w:p w:rsidR="0009147F" w:rsidDel="00190E4A" w:rsidRDefault="0009147F">
      <w:pPr>
        <w:pStyle w:val="Legenda"/>
        <w:rPr>
          <w:del w:id="2961" w:author="Adam" w:date="2016-11-29T12:31:00Z"/>
        </w:rPr>
        <w:pPrChange w:id="2962" w:author="Adam" w:date="2016-11-29T12:31:00Z">
          <w:pPr>
            <w:spacing w:line="360" w:lineRule="auto"/>
            <w:jc w:val="both"/>
          </w:pPr>
        </w:pPrChange>
      </w:pPr>
    </w:p>
    <w:p w:rsidR="0009147F" w:rsidRPr="009F512A" w:rsidDel="00190E4A" w:rsidRDefault="0009147F">
      <w:pPr>
        <w:pStyle w:val="Legenda"/>
        <w:rPr>
          <w:del w:id="2963" w:author="Adam" w:date="2016-11-29T12:31:00Z"/>
        </w:rPr>
        <w:pPrChange w:id="2964" w:author="Adam" w:date="2016-11-29T12:31:00Z">
          <w:pPr>
            <w:spacing w:line="360" w:lineRule="auto"/>
            <w:ind w:left="360"/>
            <w:jc w:val="both"/>
          </w:pPr>
        </w:pPrChange>
      </w:pPr>
      <w:del w:id="2965" w:author="Adam" w:date="2016-11-29T12:31:00Z">
        <w:r w:rsidDel="00190E4A">
          <w:delText xml:space="preserve">Na </w:delText>
        </w:r>
      </w:del>
      <w:del w:id="2966" w:author="Adam" w:date="2016-11-29T12:10:00Z">
        <w:r w:rsidDel="00CB2A9E">
          <w:delText xml:space="preserve">figura 23 </w:delText>
        </w:r>
      </w:del>
      <w:del w:id="2967" w:author="Adam" w:date="2016-11-29T12:31:00Z">
        <w:r w:rsidDel="00190E4A">
          <w:delText>tem-se o funcionamento do Regulador de Velocidade.</w:delText>
        </w:r>
      </w:del>
    </w:p>
    <w:p w:rsidR="0009147F" w:rsidDel="007F3512" w:rsidRDefault="00EC6740">
      <w:pPr>
        <w:pStyle w:val="Legenda"/>
        <w:rPr>
          <w:del w:id="2968" w:author="Adam" w:date="2016-11-29T10:06:00Z"/>
        </w:rPr>
        <w:pPrChange w:id="2969" w:author="Adam" w:date="2016-11-29T12:31:00Z">
          <w:pPr>
            <w:pStyle w:val="SemEspaamento"/>
            <w:jc w:val="center"/>
          </w:pPr>
        </w:pPrChange>
      </w:pPr>
      <w:del w:id="2970" w:author="Adam" w:date="2016-11-29T12:10:00Z">
        <w:r w:rsidDel="00CB2A9E">
          <w:rPr>
            <w:noProof/>
            <w:lang w:eastAsia="pt-BR"/>
          </w:rPr>
          <w:drawing>
            <wp:inline distT="0" distB="0" distL="0" distR="0" wp14:anchorId="58416D46" wp14:editId="610A041F">
              <wp:extent cx="4380865" cy="5001260"/>
              <wp:effectExtent l="0" t="0" r="635" b="889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80865" cy="5001260"/>
                      </a:xfrm>
                      <a:prstGeom prst="rect">
                        <a:avLst/>
                      </a:prstGeom>
                      <a:noFill/>
                      <a:ln>
                        <a:noFill/>
                      </a:ln>
                    </pic:spPr>
                  </pic:pic>
                </a:graphicData>
              </a:graphic>
            </wp:inline>
          </w:drawing>
        </w:r>
      </w:del>
    </w:p>
    <w:p w:rsidR="0009147F" w:rsidRPr="00876A6D" w:rsidDel="007F3512" w:rsidRDefault="0009147F">
      <w:pPr>
        <w:pStyle w:val="Legenda"/>
        <w:rPr>
          <w:del w:id="2971" w:author="Adam" w:date="2016-11-29T10:37:00Z"/>
        </w:rPr>
        <w:pPrChange w:id="2972" w:author="Adam" w:date="2016-11-29T12:31:00Z">
          <w:pPr>
            <w:pStyle w:val="SemEspaamento"/>
            <w:jc w:val="center"/>
          </w:pPr>
        </w:pPrChange>
      </w:pPr>
      <w:del w:id="2973" w:author="Adam" w:date="2016-11-29T10:06:00Z">
        <w:r w:rsidRPr="00876A6D" w:rsidDel="00031773">
          <w:delText xml:space="preserve">Figura </w:delText>
        </w:r>
        <w:r w:rsidDel="00031773">
          <w:delText>23–</w:delText>
        </w:r>
      </w:del>
      <w:del w:id="2974" w:author="Adam" w:date="2016-11-29T10:37:00Z">
        <w:r w:rsidDel="007F3512">
          <w:delText>Regulador de Velocidade</w:delText>
        </w:r>
      </w:del>
    </w:p>
    <w:p w:rsidR="0009147F" w:rsidRPr="00876A6D" w:rsidDel="00190E4A" w:rsidRDefault="0009147F">
      <w:pPr>
        <w:pStyle w:val="Legenda"/>
        <w:rPr>
          <w:del w:id="2975" w:author="Adam" w:date="2016-11-29T12:31:00Z"/>
        </w:rPr>
        <w:pPrChange w:id="2976" w:author="Adam" w:date="2016-11-29T12:31:00Z">
          <w:pPr>
            <w:pStyle w:val="SemEspaamento"/>
            <w:jc w:val="center"/>
          </w:pPr>
        </w:pPrChange>
      </w:pPr>
      <w:del w:id="2977" w:author="Adam" w:date="2016-11-29T12:31:00Z">
        <w:r w:rsidRPr="00876A6D" w:rsidDel="00190E4A">
          <w:delText>(fonte: do autor)</w:delText>
        </w:r>
      </w:del>
    </w:p>
    <w:p w:rsidR="0009147F" w:rsidDel="00190E4A" w:rsidRDefault="0009147F" w:rsidP="009F512A">
      <w:pPr>
        <w:jc w:val="center"/>
        <w:rPr>
          <w:del w:id="2978" w:author="Adam" w:date="2016-11-29T12:31:00Z"/>
        </w:rPr>
      </w:pPr>
    </w:p>
    <w:p w:rsidR="0009147F" w:rsidDel="00190E4A" w:rsidRDefault="0009147F" w:rsidP="009F512A">
      <w:pPr>
        <w:jc w:val="center"/>
        <w:rPr>
          <w:del w:id="2979" w:author="Adam" w:date="2016-11-29T12:31:00Z"/>
        </w:rPr>
      </w:pPr>
    </w:p>
    <w:p w:rsidR="0009147F" w:rsidRPr="00A72D1E" w:rsidDel="00190E4A" w:rsidRDefault="0009147F" w:rsidP="009F512A">
      <w:pPr>
        <w:spacing w:line="360" w:lineRule="auto"/>
        <w:ind w:firstLine="708"/>
        <w:jc w:val="both"/>
        <w:rPr>
          <w:del w:id="2980" w:author="Adam" w:date="2016-11-29T12:31:00Z"/>
          <w:rFonts w:ascii="Arial" w:hAnsi="Arial" w:cs="Arial"/>
        </w:rPr>
      </w:pPr>
      <w:del w:id="2981" w:author="Adam" w:date="2016-11-29T12:31:00Z">
        <w:r w:rsidRPr="00A72D1E" w:rsidDel="00190E4A">
          <w:rPr>
            <w:rFonts w:ascii="Arial" w:hAnsi="Arial" w:cs="Arial"/>
          </w:rPr>
          <w:delText xml:space="preserve">O controle dos motores da porta da cabine basicamente dependerá de uma requisição de abertura e uma requisição de fechamento das portas.  Esta requisição é proveniente do Arduino, </w:delText>
        </w:r>
        <w:r w:rsidRPr="00A72D1E" w:rsidDel="00190E4A">
          <w:rPr>
            <w:rFonts w:ascii="Arial" w:hAnsi="Arial" w:cs="Arial"/>
            <w:sz w:val="24"/>
            <w:szCs w:val="24"/>
          </w:rPr>
          <w:delText xml:space="preserve">será explicado </w:delText>
        </w:r>
        <w:r w:rsidRPr="00A72D1E" w:rsidDel="00190E4A">
          <w:rPr>
            <w:rFonts w:ascii="Arial" w:hAnsi="Arial" w:cs="Arial"/>
            <w:b/>
            <w:color w:val="FF0000"/>
            <w:sz w:val="24"/>
            <w:szCs w:val="24"/>
          </w:rPr>
          <w:delText>adiante</w:delText>
        </w:r>
        <w:r w:rsidRPr="00A72D1E" w:rsidDel="00190E4A">
          <w:rPr>
            <w:rFonts w:ascii="Arial" w:hAnsi="Arial" w:cs="Arial"/>
            <w:sz w:val="24"/>
            <w:szCs w:val="24"/>
          </w:rPr>
          <w:delText>.</w:delText>
        </w:r>
      </w:del>
    </w:p>
    <w:p w:rsidR="0009147F" w:rsidRPr="0047640A" w:rsidDel="00190E4A" w:rsidRDefault="0009147F" w:rsidP="0047640A">
      <w:pPr>
        <w:rPr>
          <w:del w:id="2982" w:author="Adam" w:date="2016-11-29T12:31:00Z"/>
          <w:lang w:eastAsia="pt-BR"/>
        </w:rPr>
      </w:pPr>
    </w:p>
    <w:p w:rsidR="0009147F" w:rsidDel="00190E4A" w:rsidRDefault="0009147F" w:rsidP="00190E4A">
      <w:pPr>
        <w:pStyle w:val="Ttulo3"/>
        <w:rPr>
          <w:del w:id="2983" w:author="Adam" w:date="2016-11-29T12:31:00Z"/>
        </w:rPr>
      </w:pPr>
      <w:bookmarkStart w:id="2984" w:name="_Toc463899416"/>
    </w:p>
    <w:p w:rsidR="0009147F" w:rsidDel="00190E4A" w:rsidRDefault="0009147F" w:rsidP="003F1A9E">
      <w:pPr>
        <w:rPr>
          <w:del w:id="2985" w:author="Adam" w:date="2016-11-29T12:31:00Z"/>
          <w:lang w:eastAsia="pt-BR"/>
        </w:rPr>
      </w:pPr>
    </w:p>
    <w:p w:rsidR="0009147F" w:rsidRPr="003F1A9E" w:rsidRDefault="0009147F" w:rsidP="003F1A9E">
      <w:pPr>
        <w:rPr>
          <w:lang w:eastAsia="pt-BR"/>
        </w:rPr>
      </w:pPr>
    </w:p>
    <w:p w:rsidR="0009147F" w:rsidRPr="008D32FF" w:rsidRDefault="0009147F" w:rsidP="00190E4A">
      <w:pPr>
        <w:pStyle w:val="Ttulo3"/>
      </w:pPr>
      <w:bookmarkStart w:id="2986" w:name="_Toc466010588"/>
      <w:bookmarkStart w:id="2987" w:name="_Toc466021438"/>
      <w:bookmarkStart w:id="2988" w:name="_Toc468184213"/>
      <w:r w:rsidRPr="008D32FF">
        <w:t>3</w:t>
      </w:r>
      <w:r>
        <w:t>.2.</w:t>
      </w:r>
      <w:ins w:id="2989" w:author="Adam" w:date="2016-11-29T12:31:00Z">
        <w:r w:rsidR="00190E4A">
          <w:t>5</w:t>
        </w:r>
      </w:ins>
      <w:del w:id="2990" w:author="Adam" w:date="2016-11-29T12:31:00Z">
        <w:r w:rsidDel="00190E4A">
          <w:delText>6</w:delText>
        </w:r>
      </w:del>
      <w:r w:rsidRPr="008D32FF">
        <w:tab/>
        <w:t>Botão de Emergência</w:t>
      </w:r>
      <w:bookmarkEnd w:id="2984"/>
      <w:bookmarkEnd w:id="2986"/>
      <w:bookmarkEnd w:id="2987"/>
      <w:bookmarkEnd w:id="2988"/>
    </w:p>
    <w:p w:rsidR="0009147F" w:rsidRPr="00950795" w:rsidRDefault="0009147F" w:rsidP="00F81B53">
      <w:pPr>
        <w:spacing w:line="360" w:lineRule="auto"/>
        <w:jc w:val="both"/>
        <w:rPr>
          <w:lang w:eastAsia="pt-BR"/>
        </w:rPr>
      </w:pPr>
    </w:p>
    <w:p w:rsidR="0009147F" w:rsidRDefault="0009147F" w:rsidP="00F81B53">
      <w:pPr>
        <w:spacing w:line="360" w:lineRule="auto"/>
        <w:ind w:firstLine="708"/>
        <w:jc w:val="both"/>
        <w:rPr>
          <w:rFonts w:ascii="Arial" w:hAnsi="Arial" w:cs="Arial"/>
          <w:sz w:val="24"/>
          <w:szCs w:val="24"/>
        </w:rPr>
      </w:pPr>
      <w:r w:rsidRPr="002B2F4D">
        <w:rPr>
          <w:rFonts w:ascii="Arial" w:hAnsi="Arial" w:cs="Arial"/>
          <w:sz w:val="24"/>
          <w:szCs w:val="24"/>
        </w:rPr>
        <w:t>De acordo com a Norma Brasileira</w:t>
      </w:r>
      <w:r>
        <w:rPr>
          <w:rFonts w:ascii="Arial" w:hAnsi="Arial" w:cs="Arial"/>
          <w:sz w:val="24"/>
          <w:szCs w:val="24"/>
        </w:rPr>
        <w:t xml:space="preserve"> ABNT NBR 5410(</w:t>
      </w:r>
      <w:r w:rsidRPr="002B2F4D">
        <w:rPr>
          <w:rFonts w:ascii="Arial" w:hAnsi="Arial" w:cs="Arial"/>
          <w:sz w:val="24"/>
          <w:szCs w:val="24"/>
        </w:rPr>
        <w:t>2004)</w:t>
      </w:r>
      <w:r w:rsidRPr="00C35390">
        <w:rPr>
          <w:rFonts w:ascii="Arial" w:hAnsi="Arial" w:cs="Arial"/>
          <w:highlight w:val="yellow"/>
        </w:rPr>
        <w:t>[2</w:t>
      </w:r>
      <w:r>
        <w:rPr>
          <w:rFonts w:ascii="Arial" w:hAnsi="Arial" w:cs="Arial"/>
          <w:highlight w:val="yellow"/>
        </w:rPr>
        <w:t>6</w:t>
      </w:r>
      <w:r w:rsidRPr="00C35390">
        <w:rPr>
          <w:rFonts w:ascii="Arial" w:hAnsi="Arial" w:cs="Arial"/>
          <w:highlight w:val="yellow"/>
        </w:rPr>
        <w:t>]</w:t>
      </w:r>
      <w:r w:rsidRPr="002B2F4D">
        <w:rPr>
          <w:rFonts w:ascii="Arial" w:hAnsi="Arial" w:cs="Arial"/>
          <w:sz w:val="24"/>
          <w:szCs w:val="24"/>
        </w:rPr>
        <w:t xml:space="preserve"> sempre que forem previstas situações de perigo em que se faça necessário </w:t>
      </w:r>
      <w:proofErr w:type="spellStart"/>
      <w:r w:rsidRPr="002B2F4D">
        <w:rPr>
          <w:rFonts w:ascii="Arial" w:hAnsi="Arial" w:cs="Arial"/>
          <w:sz w:val="24"/>
          <w:szCs w:val="24"/>
        </w:rPr>
        <w:t>desenergizar</w:t>
      </w:r>
      <w:proofErr w:type="spellEnd"/>
      <w:r w:rsidRPr="002B2F4D">
        <w:rPr>
          <w:rFonts w:ascii="Arial" w:hAnsi="Arial" w:cs="Arial"/>
          <w:sz w:val="24"/>
          <w:szCs w:val="24"/>
        </w:rPr>
        <w:t xml:space="preserve"> um circuito, devem ser providos dispositivos</w:t>
      </w:r>
      <w:r>
        <w:rPr>
          <w:rFonts w:ascii="Arial" w:hAnsi="Arial" w:cs="Arial"/>
          <w:sz w:val="24"/>
          <w:szCs w:val="24"/>
        </w:rPr>
        <w:t xml:space="preserve"> de desligamento de emergência, facilmente </w:t>
      </w:r>
      <w:r w:rsidRPr="0047640A">
        <w:rPr>
          <w:rFonts w:ascii="Arial" w:hAnsi="Arial" w:cs="Arial"/>
          <w:sz w:val="24"/>
          <w:szCs w:val="24"/>
        </w:rPr>
        <w:t xml:space="preserve">identificáveis e rapidamente manobráveis. </w:t>
      </w:r>
    </w:p>
    <w:p w:rsidR="0009147F" w:rsidRPr="0047640A" w:rsidRDefault="0009147F" w:rsidP="00F81B53">
      <w:pPr>
        <w:spacing w:line="360" w:lineRule="auto"/>
        <w:ind w:firstLine="708"/>
        <w:jc w:val="both"/>
        <w:rPr>
          <w:rFonts w:ascii="Arial" w:hAnsi="Arial" w:cs="Arial"/>
          <w:sz w:val="24"/>
          <w:szCs w:val="24"/>
        </w:rPr>
      </w:pPr>
    </w:p>
    <w:p w:rsidR="007F1E79" w:rsidRDefault="0009147F" w:rsidP="007F1E79">
      <w:pPr>
        <w:pStyle w:val="Ttulo1"/>
        <w:rPr>
          <w:ins w:id="2991" w:author="Adam" w:date="2016-11-29T12:06:00Z"/>
        </w:rPr>
      </w:pPr>
      <w:r w:rsidRPr="0047640A">
        <w:t>Em construção</w:t>
      </w:r>
    </w:p>
    <w:p w:rsidR="007F1E79" w:rsidRDefault="007F1E79">
      <w:pPr>
        <w:spacing w:after="0" w:line="240" w:lineRule="auto"/>
        <w:rPr>
          <w:ins w:id="2992" w:author="Adam" w:date="2016-11-29T12:06:00Z"/>
          <w:rFonts w:ascii="Arial" w:eastAsia="Times New Roman" w:hAnsi="Arial" w:cs="Arial"/>
          <w:b/>
          <w:bCs/>
          <w:color w:val="000000"/>
          <w:sz w:val="24"/>
          <w:szCs w:val="24"/>
          <w:lang w:eastAsia="pt-BR"/>
        </w:rPr>
      </w:pPr>
      <w:ins w:id="2993" w:author="Adam" w:date="2016-11-29T12:06:00Z">
        <w:r>
          <w:br w:type="page"/>
        </w:r>
      </w:ins>
    </w:p>
    <w:p w:rsidR="0009147F" w:rsidDel="007F1E79" w:rsidRDefault="0009147F">
      <w:pPr>
        <w:pStyle w:val="Ttulo1"/>
        <w:rPr>
          <w:del w:id="2994" w:author="Adam" w:date="2016-11-29T12:05:00Z"/>
        </w:rPr>
        <w:pPrChange w:id="2995" w:author="Adam" w:date="2016-11-29T12:06:00Z">
          <w:pPr>
            <w:spacing w:line="360" w:lineRule="auto"/>
            <w:ind w:firstLine="708"/>
            <w:jc w:val="both"/>
          </w:pPr>
        </w:pPrChange>
      </w:pPr>
    </w:p>
    <w:p w:rsidR="0009147F" w:rsidDel="007F1E79" w:rsidRDefault="0009147F">
      <w:pPr>
        <w:pStyle w:val="Ttulo1"/>
        <w:rPr>
          <w:del w:id="2996" w:author="Adam" w:date="2016-11-29T12:06:00Z"/>
        </w:rPr>
        <w:pPrChange w:id="2997" w:author="Adam" w:date="2016-11-29T12:06:00Z">
          <w:pPr>
            <w:spacing w:line="360" w:lineRule="auto"/>
            <w:ind w:firstLine="708"/>
            <w:jc w:val="both"/>
          </w:pPr>
        </w:pPrChange>
      </w:pPr>
    </w:p>
    <w:p w:rsidR="0009147F" w:rsidDel="007F1E79" w:rsidRDefault="0009147F">
      <w:pPr>
        <w:pStyle w:val="Ttulo1"/>
        <w:rPr>
          <w:del w:id="2998" w:author="Adam" w:date="2016-11-29T12:06:00Z"/>
        </w:rPr>
        <w:pPrChange w:id="2999" w:author="Adam" w:date="2016-11-29T12:06:00Z">
          <w:pPr>
            <w:spacing w:line="360" w:lineRule="auto"/>
            <w:ind w:firstLine="708"/>
            <w:jc w:val="both"/>
          </w:pPr>
        </w:pPrChange>
      </w:pPr>
    </w:p>
    <w:p w:rsidR="0009147F" w:rsidDel="007F1E79" w:rsidRDefault="0009147F">
      <w:pPr>
        <w:pStyle w:val="Ttulo1"/>
        <w:rPr>
          <w:del w:id="3000" w:author="Adam" w:date="2016-11-29T12:06:00Z"/>
        </w:rPr>
        <w:pPrChange w:id="3001" w:author="Adam" w:date="2016-11-29T12:06:00Z">
          <w:pPr>
            <w:spacing w:line="360" w:lineRule="auto"/>
            <w:ind w:firstLine="708"/>
            <w:jc w:val="both"/>
          </w:pPr>
        </w:pPrChange>
      </w:pPr>
    </w:p>
    <w:p w:rsidR="0009147F" w:rsidDel="007F1E79" w:rsidRDefault="0009147F">
      <w:pPr>
        <w:pStyle w:val="Ttulo1"/>
        <w:rPr>
          <w:del w:id="3002" w:author="Adam" w:date="2016-11-29T12:06:00Z"/>
        </w:rPr>
        <w:pPrChange w:id="3003" w:author="Adam" w:date="2016-11-29T12:06:00Z">
          <w:pPr>
            <w:spacing w:line="360" w:lineRule="auto"/>
            <w:ind w:firstLine="708"/>
            <w:jc w:val="both"/>
          </w:pPr>
        </w:pPrChange>
      </w:pPr>
    </w:p>
    <w:p w:rsidR="0009147F" w:rsidDel="007F1E79" w:rsidRDefault="0009147F">
      <w:pPr>
        <w:pStyle w:val="Ttulo1"/>
        <w:rPr>
          <w:del w:id="3004" w:author="Adam" w:date="2016-11-29T12:06:00Z"/>
        </w:rPr>
        <w:pPrChange w:id="3005" w:author="Adam" w:date="2016-11-29T12:06:00Z">
          <w:pPr>
            <w:spacing w:line="360" w:lineRule="auto"/>
            <w:ind w:firstLine="708"/>
            <w:jc w:val="both"/>
          </w:pPr>
        </w:pPrChange>
      </w:pPr>
    </w:p>
    <w:p w:rsidR="0009147F" w:rsidDel="007F1E79" w:rsidRDefault="0009147F">
      <w:pPr>
        <w:pStyle w:val="Ttulo1"/>
        <w:rPr>
          <w:del w:id="3006" w:author="Adam" w:date="2016-11-29T12:06:00Z"/>
        </w:rPr>
        <w:pPrChange w:id="3007" w:author="Adam" w:date="2016-11-29T12:06:00Z">
          <w:pPr>
            <w:spacing w:line="360" w:lineRule="auto"/>
            <w:ind w:firstLine="708"/>
            <w:jc w:val="both"/>
          </w:pPr>
        </w:pPrChange>
      </w:pPr>
    </w:p>
    <w:p w:rsidR="0009147F" w:rsidDel="007F1E79" w:rsidRDefault="0009147F">
      <w:pPr>
        <w:pStyle w:val="Ttulo1"/>
        <w:rPr>
          <w:del w:id="3008" w:author="Adam" w:date="2016-11-29T12:06:00Z"/>
        </w:rPr>
        <w:pPrChange w:id="3009" w:author="Adam" w:date="2016-11-29T12:06:00Z">
          <w:pPr>
            <w:spacing w:line="360" w:lineRule="auto"/>
            <w:ind w:firstLine="708"/>
            <w:jc w:val="both"/>
          </w:pPr>
        </w:pPrChange>
      </w:pPr>
    </w:p>
    <w:p w:rsidR="0009147F" w:rsidDel="007F1E79" w:rsidRDefault="0009147F">
      <w:pPr>
        <w:pStyle w:val="Ttulo1"/>
        <w:rPr>
          <w:del w:id="3010" w:author="Adam" w:date="2016-11-29T12:06:00Z"/>
        </w:rPr>
        <w:pPrChange w:id="3011" w:author="Adam" w:date="2016-11-29T12:06:00Z">
          <w:pPr>
            <w:spacing w:line="360" w:lineRule="auto"/>
            <w:ind w:firstLine="708"/>
            <w:jc w:val="both"/>
          </w:pPr>
        </w:pPrChange>
      </w:pPr>
    </w:p>
    <w:p w:rsidR="0009147F" w:rsidDel="007F1E79" w:rsidRDefault="0009147F">
      <w:pPr>
        <w:pStyle w:val="Ttulo1"/>
        <w:rPr>
          <w:del w:id="3012" w:author="Adam" w:date="2016-11-29T12:06:00Z"/>
        </w:rPr>
        <w:pPrChange w:id="3013" w:author="Adam" w:date="2016-11-29T12:06:00Z">
          <w:pPr>
            <w:spacing w:line="360" w:lineRule="auto"/>
            <w:ind w:firstLine="708"/>
            <w:jc w:val="both"/>
          </w:pPr>
        </w:pPrChange>
      </w:pPr>
    </w:p>
    <w:p w:rsidR="0009147F" w:rsidDel="007F1E79" w:rsidRDefault="0009147F">
      <w:pPr>
        <w:pStyle w:val="Ttulo1"/>
        <w:rPr>
          <w:del w:id="3014" w:author="Adam" w:date="2016-11-29T12:06:00Z"/>
        </w:rPr>
        <w:pPrChange w:id="3015" w:author="Adam" w:date="2016-11-29T12:06:00Z">
          <w:pPr>
            <w:spacing w:line="360" w:lineRule="auto"/>
            <w:ind w:firstLine="708"/>
            <w:jc w:val="both"/>
          </w:pPr>
        </w:pPrChange>
      </w:pPr>
    </w:p>
    <w:p w:rsidR="0009147F" w:rsidDel="007F1E79" w:rsidRDefault="0009147F">
      <w:pPr>
        <w:pStyle w:val="Ttulo1"/>
        <w:rPr>
          <w:del w:id="3016" w:author="Adam" w:date="2016-11-29T12:06:00Z"/>
        </w:rPr>
        <w:pPrChange w:id="3017" w:author="Adam" w:date="2016-11-29T12:06:00Z">
          <w:pPr>
            <w:spacing w:line="360" w:lineRule="auto"/>
            <w:ind w:firstLine="708"/>
            <w:jc w:val="both"/>
          </w:pPr>
        </w:pPrChange>
      </w:pPr>
    </w:p>
    <w:p w:rsidR="0009147F" w:rsidDel="007F1E79" w:rsidRDefault="0009147F">
      <w:pPr>
        <w:pStyle w:val="Ttulo1"/>
        <w:rPr>
          <w:del w:id="3018" w:author="Adam" w:date="2016-11-29T12:06:00Z"/>
        </w:rPr>
        <w:pPrChange w:id="3019" w:author="Adam" w:date="2016-11-29T12:06:00Z">
          <w:pPr>
            <w:spacing w:line="360" w:lineRule="auto"/>
            <w:ind w:firstLine="708"/>
            <w:jc w:val="both"/>
          </w:pPr>
        </w:pPrChange>
      </w:pPr>
    </w:p>
    <w:p w:rsidR="0009147F" w:rsidDel="007F1E79" w:rsidRDefault="0009147F">
      <w:pPr>
        <w:pStyle w:val="Ttulo1"/>
        <w:rPr>
          <w:del w:id="3020" w:author="Adam" w:date="2016-11-29T12:06:00Z"/>
        </w:rPr>
        <w:pPrChange w:id="3021" w:author="Adam" w:date="2016-11-29T12:06:00Z">
          <w:pPr>
            <w:spacing w:line="360" w:lineRule="auto"/>
            <w:ind w:firstLine="708"/>
            <w:jc w:val="both"/>
          </w:pPr>
        </w:pPrChange>
      </w:pPr>
    </w:p>
    <w:p w:rsidR="0009147F" w:rsidDel="007F1E79" w:rsidRDefault="0009147F">
      <w:pPr>
        <w:pStyle w:val="Ttulo1"/>
        <w:rPr>
          <w:del w:id="3022" w:author="Adam" w:date="2016-11-29T12:06:00Z"/>
        </w:rPr>
        <w:pPrChange w:id="3023" w:author="Adam" w:date="2016-11-29T12:06:00Z">
          <w:pPr>
            <w:spacing w:line="360" w:lineRule="auto"/>
            <w:ind w:firstLine="708"/>
            <w:jc w:val="both"/>
          </w:pPr>
        </w:pPrChange>
      </w:pPr>
    </w:p>
    <w:p w:rsidR="0009147F" w:rsidDel="007F1E79" w:rsidRDefault="0009147F">
      <w:pPr>
        <w:pStyle w:val="Ttulo1"/>
        <w:rPr>
          <w:del w:id="3024" w:author="Adam" w:date="2016-11-29T12:06:00Z"/>
        </w:rPr>
        <w:pPrChange w:id="3025" w:author="Adam" w:date="2016-11-29T12:06:00Z">
          <w:pPr>
            <w:spacing w:line="360" w:lineRule="auto"/>
            <w:ind w:firstLine="708"/>
            <w:jc w:val="both"/>
          </w:pPr>
        </w:pPrChange>
      </w:pPr>
    </w:p>
    <w:p w:rsidR="0009147F" w:rsidDel="007F1E79" w:rsidRDefault="0009147F">
      <w:pPr>
        <w:pStyle w:val="Ttulo1"/>
        <w:rPr>
          <w:del w:id="3026" w:author="Adam" w:date="2016-11-29T12:06:00Z"/>
        </w:rPr>
        <w:pPrChange w:id="3027" w:author="Adam" w:date="2016-11-29T12:06:00Z">
          <w:pPr>
            <w:spacing w:line="360" w:lineRule="auto"/>
            <w:ind w:firstLine="708"/>
            <w:jc w:val="both"/>
          </w:pPr>
        </w:pPrChange>
      </w:pPr>
    </w:p>
    <w:p w:rsidR="0009147F" w:rsidRDefault="0009147F" w:rsidP="007F1E79">
      <w:pPr>
        <w:pStyle w:val="Ttulo1"/>
      </w:pPr>
      <w:bookmarkStart w:id="3028" w:name="_Toc466010589"/>
      <w:bookmarkStart w:id="3029" w:name="_Toc466021439"/>
      <w:bookmarkStart w:id="3030" w:name="_Toc468184214"/>
      <w:r>
        <w:t>4</w:t>
      </w:r>
      <w:r>
        <w:tab/>
        <w:t>CONCLUSÃO</w:t>
      </w:r>
      <w:bookmarkEnd w:id="3028"/>
      <w:bookmarkEnd w:id="3029"/>
      <w:bookmarkEnd w:id="3030"/>
    </w:p>
    <w:p w:rsidR="0009147F" w:rsidRDefault="0009147F" w:rsidP="00CC5600">
      <w:pPr>
        <w:rPr>
          <w:lang w:eastAsia="pt-BR"/>
        </w:rPr>
      </w:pPr>
    </w:p>
    <w:p w:rsidR="007F1E79" w:rsidRDefault="0009147F" w:rsidP="007F1E79">
      <w:pPr>
        <w:pStyle w:val="Ttulo1"/>
        <w:rPr>
          <w:ins w:id="3031" w:author="Adam" w:date="2016-11-29T12:05:00Z"/>
        </w:rPr>
      </w:pPr>
      <w:r w:rsidRPr="0047640A">
        <w:t>Em construção</w:t>
      </w:r>
    </w:p>
    <w:p w:rsidR="007F1E79" w:rsidRDefault="007F1E79">
      <w:pPr>
        <w:spacing w:after="0" w:line="240" w:lineRule="auto"/>
        <w:rPr>
          <w:ins w:id="3032" w:author="Adam" w:date="2016-11-29T12:05:00Z"/>
          <w:rFonts w:ascii="Arial" w:eastAsia="Times New Roman" w:hAnsi="Arial" w:cs="Arial"/>
          <w:b/>
          <w:bCs/>
          <w:color w:val="000000"/>
          <w:sz w:val="24"/>
          <w:szCs w:val="24"/>
          <w:lang w:eastAsia="pt-BR"/>
        </w:rPr>
      </w:pPr>
      <w:ins w:id="3033" w:author="Adam" w:date="2016-11-29T12:05:00Z">
        <w:r>
          <w:br w:type="page"/>
        </w:r>
      </w:ins>
    </w:p>
    <w:p w:rsidR="0009147F" w:rsidRPr="007F1E79" w:rsidDel="007F1E79" w:rsidRDefault="0009147F">
      <w:pPr>
        <w:pStyle w:val="Ttulo1"/>
        <w:rPr>
          <w:del w:id="3034" w:author="Adam" w:date="2016-11-29T12:05:00Z"/>
        </w:rPr>
        <w:pPrChange w:id="3035" w:author="Adam" w:date="2016-11-29T12:07:00Z">
          <w:pPr>
            <w:spacing w:line="360" w:lineRule="auto"/>
            <w:ind w:firstLine="708"/>
            <w:jc w:val="both"/>
          </w:pPr>
        </w:pPrChange>
      </w:pPr>
    </w:p>
    <w:p w:rsidR="0009147F" w:rsidDel="007F1E79" w:rsidRDefault="0009147F">
      <w:pPr>
        <w:pStyle w:val="Ttulo1"/>
        <w:rPr>
          <w:del w:id="3036" w:author="Adam" w:date="2016-11-29T12:05:00Z"/>
        </w:rPr>
        <w:pPrChange w:id="3037" w:author="Adam" w:date="2016-11-29T12:07:00Z">
          <w:pPr>
            <w:spacing w:line="360" w:lineRule="auto"/>
            <w:ind w:firstLine="708"/>
            <w:jc w:val="both"/>
          </w:pPr>
        </w:pPrChange>
      </w:pPr>
    </w:p>
    <w:p w:rsidR="0009147F" w:rsidDel="007F1E79" w:rsidRDefault="0009147F">
      <w:pPr>
        <w:pStyle w:val="Ttulo1"/>
        <w:rPr>
          <w:del w:id="3038" w:author="Adam" w:date="2016-11-29T12:05:00Z"/>
        </w:rPr>
        <w:pPrChange w:id="3039" w:author="Adam" w:date="2016-11-29T12:07:00Z">
          <w:pPr>
            <w:spacing w:line="360" w:lineRule="auto"/>
            <w:ind w:firstLine="708"/>
            <w:jc w:val="both"/>
          </w:pPr>
        </w:pPrChange>
      </w:pPr>
    </w:p>
    <w:p w:rsidR="0009147F" w:rsidDel="007F1E79" w:rsidRDefault="0009147F">
      <w:pPr>
        <w:pStyle w:val="Ttulo1"/>
        <w:rPr>
          <w:del w:id="3040" w:author="Adam" w:date="2016-11-29T12:05:00Z"/>
        </w:rPr>
        <w:pPrChange w:id="3041" w:author="Adam" w:date="2016-11-29T12:07:00Z">
          <w:pPr>
            <w:spacing w:line="360" w:lineRule="auto"/>
            <w:ind w:firstLine="708"/>
            <w:jc w:val="both"/>
          </w:pPr>
        </w:pPrChange>
      </w:pPr>
    </w:p>
    <w:p w:rsidR="0009147F" w:rsidDel="007F1E79" w:rsidRDefault="0009147F">
      <w:pPr>
        <w:pStyle w:val="Ttulo1"/>
        <w:rPr>
          <w:del w:id="3042" w:author="Adam" w:date="2016-11-29T12:05:00Z"/>
        </w:rPr>
        <w:pPrChange w:id="3043" w:author="Adam" w:date="2016-11-29T12:07:00Z">
          <w:pPr>
            <w:spacing w:line="360" w:lineRule="auto"/>
            <w:ind w:firstLine="708"/>
            <w:jc w:val="both"/>
          </w:pPr>
        </w:pPrChange>
      </w:pPr>
    </w:p>
    <w:p w:rsidR="0009147F" w:rsidDel="007F1E79" w:rsidRDefault="0009147F">
      <w:pPr>
        <w:pStyle w:val="Ttulo1"/>
        <w:rPr>
          <w:del w:id="3044" w:author="Adam" w:date="2016-11-29T12:05:00Z"/>
        </w:rPr>
        <w:pPrChange w:id="3045" w:author="Adam" w:date="2016-11-29T12:07:00Z">
          <w:pPr>
            <w:spacing w:line="360" w:lineRule="auto"/>
            <w:ind w:firstLine="708"/>
            <w:jc w:val="both"/>
          </w:pPr>
        </w:pPrChange>
      </w:pPr>
    </w:p>
    <w:p w:rsidR="0009147F" w:rsidDel="007F1E79" w:rsidRDefault="0009147F">
      <w:pPr>
        <w:pStyle w:val="Ttulo1"/>
        <w:rPr>
          <w:del w:id="3046" w:author="Adam" w:date="2016-11-29T12:05:00Z"/>
        </w:rPr>
        <w:pPrChange w:id="3047" w:author="Adam" w:date="2016-11-29T12:07:00Z">
          <w:pPr>
            <w:spacing w:line="360" w:lineRule="auto"/>
            <w:ind w:firstLine="708"/>
            <w:jc w:val="both"/>
          </w:pPr>
        </w:pPrChange>
      </w:pPr>
    </w:p>
    <w:p w:rsidR="0009147F" w:rsidDel="007F1E79" w:rsidRDefault="0009147F">
      <w:pPr>
        <w:pStyle w:val="Ttulo1"/>
        <w:rPr>
          <w:del w:id="3048" w:author="Adam" w:date="2016-11-29T12:05:00Z"/>
        </w:rPr>
        <w:pPrChange w:id="3049" w:author="Adam" w:date="2016-11-29T12:07:00Z">
          <w:pPr>
            <w:spacing w:line="360" w:lineRule="auto"/>
            <w:ind w:firstLine="708"/>
            <w:jc w:val="both"/>
          </w:pPr>
        </w:pPrChange>
      </w:pPr>
    </w:p>
    <w:p w:rsidR="0009147F" w:rsidDel="007F1E79" w:rsidRDefault="0009147F">
      <w:pPr>
        <w:pStyle w:val="Ttulo1"/>
        <w:rPr>
          <w:del w:id="3050" w:author="Adam" w:date="2016-11-29T12:05:00Z"/>
        </w:rPr>
        <w:pPrChange w:id="3051" w:author="Adam" w:date="2016-11-29T12:07:00Z">
          <w:pPr>
            <w:spacing w:line="360" w:lineRule="auto"/>
            <w:ind w:firstLine="708"/>
            <w:jc w:val="both"/>
          </w:pPr>
        </w:pPrChange>
      </w:pPr>
    </w:p>
    <w:p w:rsidR="0009147F" w:rsidDel="007F1E79" w:rsidRDefault="0009147F">
      <w:pPr>
        <w:pStyle w:val="Ttulo1"/>
        <w:rPr>
          <w:del w:id="3052" w:author="Adam" w:date="2016-11-29T12:05:00Z"/>
        </w:rPr>
        <w:pPrChange w:id="3053" w:author="Adam" w:date="2016-11-29T12:07:00Z">
          <w:pPr>
            <w:spacing w:line="360" w:lineRule="auto"/>
            <w:ind w:firstLine="708"/>
            <w:jc w:val="both"/>
          </w:pPr>
        </w:pPrChange>
      </w:pPr>
    </w:p>
    <w:p w:rsidR="0009147F" w:rsidDel="007F1E79" w:rsidRDefault="0009147F">
      <w:pPr>
        <w:pStyle w:val="Ttulo1"/>
        <w:rPr>
          <w:del w:id="3054" w:author="Adam" w:date="2016-11-29T12:05:00Z"/>
        </w:rPr>
        <w:pPrChange w:id="3055" w:author="Adam" w:date="2016-11-29T12:07:00Z">
          <w:pPr>
            <w:spacing w:line="360" w:lineRule="auto"/>
            <w:ind w:firstLine="708"/>
            <w:jc w:val="both"/>
          </w:pPr>
        </w:pPrChange>
      </w:pPr>
    </w:p>
    <w:p w:rsidR="0009147F" w:rsidDel="007F1E79" w:rsidRDefault="0009147F">
      <w:pPr>
        <w:pStyle w:val="Ttulo1"/>
        <w:rPr>
          <w:del w:id="3056" w:author="Adam" w:date="2016-11-29T12:05:00Z"/>
        </w:rPr>
        <w:pPrChange w:id="3057" w:author="Adam" w:date="2016-11-29T12:07:00Z">
          <w:pPr>
            <w:spacing w:line="360" w:lineRule="auto"/>
            <w:ind w:firstLine="708"/>
            <w:jc w:val="both"/>
          </w:pPr>
        </w:pPrChange>
      </w:pPr>
    </w:p>
    <w:p w:rsidR="0009147F" w:rsidDel="007F1E79" w:rsidRDefault="0009147F">
      <w:pPr>
        <w:pStyle w:val="Ttulo1"/>
        <w:rPr>
          <w:del w:id="3058" w:author="Adam" w:date="2016-11-29T12:05:00Z"/>
        </w:rPr>
        <w:pPrChange w:id="3059" w:author="Adam" w:date="2016-11-29T12:07:00Z">
          <w:pPr>
            <w:spacing w:line="360" w:lineRule="auto"/>
            <w:ind w:firstLine="708"/>
            <w:jc w:val="both"/>
          </w:pPr>
        </w:pPrChange>
      </w:pPr>
    </w:p>
    <w:p w:rsidR="0009147F" w:rsidDel="007F1E79" w:rsidRDefault="0009147F">
      <w:pPr>
        <w:pStyle w:val="Ttulo1"/>
        <w:rPr>
          <w:del w:id="3060" w:author="Adam" w:date="2016-11-29T12:05:00Z"/>
        </w:rPr>
        <w:pPrChange w:id="3061" w:author="Adam" w:date="2016-11-29T12:07:00Z">
          <w:pPr>
            <w:spacing w:line="360" w:lineRule="auto"/>
            <w:ind w:firstLine="708"/>
            <w:jc w:val="both"/>
          </w:pPr>
        </w:pPrChange>
      </w:pPr>
    </w:p>
    <w:p w:rsidR="0009147F" w:rsidDel="007F1E79" w:rsidRDefault="0009147F">
      <w:pPr>
        <w:pStyle w:val="Ttulo1"/>
        <w:rPr>
          <w:del w:id="3062" w:author="Adam" w:date="2016-11-29T12:05:00Z"/>
        </w:rPr>
        <w:pPrChange w:id="3063" w:author="Adam" w:date="2016-11-29T12:07:00Z">
          <w:pPr>
            <w:spacing w:line="360" w:lineRule="auto"/>
            <w:ind w:firstLine="708"/>
            <w:jc w:val="both"/>
          </w:pPr>
        </w:pPrChange>
      </w:pPr>
    </w:p>
    <w:p w:rsidR="0009147F" w:rsidDel="007F1E79" w:rsidRDefault="0009147F">
      <w:pPr>
        <w:pStyle w:val="Ttulo1"/>
        <w:rPr>
          <w:del w:id="3064" w:author="Adam" w:date="2016-11-29T12:05:00Z"/>
        </w:rPr>
        <w:pPrChange w:id="3065" w:author="Adam" w:date="2016-11-29T12:07:00Z">
          <w:pPr>
            <w:spacing w:line="360" w:lineRule="auto"/>
            <w:ind w:firstLine="708"/>
            <w:jc w:val="both"/>
          </w:pPr>
        </w:pPrChange>
      </w:pPr>
    </w:p>
    <w:p w:rsidR="0009147F" w:rsidDel="007F1E79" w:rsidRDefault="0009147F">
      <w:pPr>
        <w:pStyle w:val="Ttulo1"/>
        <w:rPr>
          <w:del w:id="3066" w:author="Adam" w:date="2016-11-29T12:05:00Z"/>
        </w:rPr>
        <w:pPrChange w:id="3067" w:author="Adam" w:date="2016-11-29T12:07:00Z">
          <w:pPr>
            <w:spacing w:line="360" w:lineRule="auto"/>
            <w:ind w:firstLine="708"/>
            <w:jc w:val="both"/>
          </w:pPr>
        </w:pPrChange>
      </w:pPr>
    </w:p>
    <w:p w:rsidR="0009147F" w:rsidDel="007F1E79" w:rsidRDefault="0009147F">
      <w:pPr>
        <w:pStyle w:val="Ttulo1"/>
        <w:rPr>
          <w:del w:id="3068" w:author="Adam" w:date="2016-11-29T12:05:00Z"/>
        </w:rPr>
        <w:pPrChange w:id="3069" w:author="Adam" w:date="2016-11-29T12:07:00Z">
          <w:pPr>
            <w:spacing w:line="360" w:lineRule="auto"/>
            <w:ind w:firstLine="708"/>
            <w:jc w:val="both"/>
          </w:pPr>
        </w:pPrChange>
      </w:pPr>
    </w:p>
    <w:p w:rsidR="0009147F" w:rsidDel="007F1E79" w:rsidRDefault="0009147F">
      <w:pPr>
        <w:pStyle w:val="Ttulo1"/>
        <w:rPr>
          <w:del w:id="3070" w:author="Adam" w:date="2016-11-29T12:05:00Z"/>
        </w:rPr>
        <w:pPrChange w:id="3071" w:author="Adam" w:date="2016-11-29T12:07:00Z">
          <w:pPr>
            <w:spacing w:line="360" w:lineRule="auto"/>
            <w:ind w:firstLine="708"/>
            <w:jc w:val="both"/>
          </w:pPr>
        </w:pPrChange>
      </w:pPr>
    </w:p>
    <w:p w:rsidR="0009147F" w:rsidDel="007F1E79" w:rsidRDefault="0009147F">
      <w:pPr>
        <w:pStyle w:val="Ttulo1"/>
        <w:rPr>
          <w:del w:id="3072" w:author="Adam" w:date="2016-11-29T12:05:00Z"/>
        </w:rPr>
        <w:pPrChange w:id="3073" w:author="Adam" w:date="2016-11-29T12:07:00Z">
          <w:pPr>
            <w:spacing w:line="360" w:lineRule="auto"/>
            <w:ind w:firstLine="708"/>
            <w:jc w:val="both"/>
          </w:pPr>
        </w:pPrChange>
      </w:pPr>
    </w:p>
    <w:p w:rsidR="0009147F" w:rsidDel="007F1E79" w:rsidRDefault="0009147F">
      <w:pPr>
        <w:pStyle w:val="Ttulo1"/>
        <w:rPr>
          <w:del w:id="3074" w:author="Adam" w:date="2016-11-29T12:05:00Z"/>
        </w:rPr>
        <w:pPrChange w:id="3075" w:author="Adam" w:date="2016-11-29T12:07:00Z">
          <w:pPr>
            <w:spacing w:line="360" w:lineRule="auto"/>
            <w:ind w:firstLine="708"/>
            <w:jc w:val="both"/>
          </w:pPr>
        </w:pPrChange>
      </w:pPr>
    </w:p>
    <w:p w:rsidR="007F1E79" w:rsidRDefault="0009147F" w:rsidP="007F1E79">
      <w:pPr>
        <w:pStyle w:val="Ttulo1"/>
        <w:rPr>
          <w:ins w:id="3076" w:author="Adam" w:date="2016-11-29T12:07:00Z"/>
        </w:rPr>
      </w:pPr>
      <w:bookmarkStart w:id="3077" w:name="_Toc463898441"/>
      <w:bookmarkStart w:id="3078" w:name="_Toc463899418"/>
      <w:bookmarkStart w:id="3079" w:name="_Toc466010590"/>
      <w:bookmarkStart w:id="3080" w:name="_Toc466021440"/>
      <w:bookmarkStart w:id="3081" w:name="_Toc468184215"/>
      <w:del w:id="3082" w:author="Adam" w:date="2016-11-29T12:05:00Z">
        <w:r w:rsidDel="007F1E79">
          <w:delText>5</w:delText>
        </w:r>
        <w:r w:rsidDel="007F1E79">
          <w:tab/>
        </w:r>
      </w:del>
      <w:del w:id="3083" w:author="Adam" w:date="2016-11-29T12:07:00Z">
        <w:r w:rsidDel="007F1E79">
          <w:delText>REFERÊNCI</w:delText>
        </w:r>
      </w:del>
      <w:ins w:id="3084" w:author="Adam" w:date="2016-11-29T12:08:00Z">
        <w:r w:rsidR="007F1E79">
          <w:t>5</w:t>
        </w:r>
      </w:ins>
      <w:ins w:id="3085" w:author="Adam" w:date="2016-11-29T12:07:00Z">
        <w:r w:rsidR="007F1E79">
          <w:tab/>
          <w:t>REFERÊNCIAS</w:t>
        </w:r>
      </w:ins>
    </w:p>
    <w:p w:rsidR="007F1E79" w:rsidRDefault="007F1E79" w:rsidP="007F1E79">
      <w:pPr>
        <w:pStyle w:val="Ttulo1"/>
        <w:rPr>
          <w:ins w:id="3086" w:author="Adam" w:date="2016-11-29T12:07:00Z"/>
        </w:rPr>
      </w:pPr>
    </w:p>
    <w:p w:rsidR="0009147F" w:rsidDel="007F1E79" w:rsidRDefault="0009147F" w:rsidP="007F1E79">
      <w:pPr>
        <w:pStyle w:val="Ttulo1"/>
        <w:rPr>
          <w:del w:id="3087" w:author="Adam" w:date="2016-11-29T12:08:00Z"/>
        </w:rPr>
      </w:pPr>
      <w:del w:id="3088" w:author="Adam" w:date="2016-11-29T12:07:00Z">
        <w:r w:rsidDel="007F1E79">
          <w:delText>A</w:delText>
        </w:r>
        <w:bookmarkEnd w:id="3077"/>
        <w:bookmarkEnd w:id="3078"/>
        <w:r w:rsidDel="007F1E79">
          <w:delText>S</w:delText>
        </w:r>
      </w:del>
      <w:bookmarkEnd w:id="3079"/>
      <w:bookmarkEnd w:id="3080"/>
      <w:bookmarkEnd w:id="3081"/>
    </w:p>
    <w:p w:rsidR="0009147F" w:rsidDel="007F1E79" w:rsidRDefault="0009147F" w:rsidP="00496234">
      <w:pPr>
        <w:spacing w:line="360" w:lineRule="auto"/>
        <w:jc w:val="both"/>
        <w:rPr>
          <w:del w:id="3089" w:author="Adam" w:date="2016-11-29T12:08:00Z"/>
          <w:rFonts w:ascii="Arial" w:hAnsi="Arial" w:cs="Arial"/>
          <w:sz w:val="24"/>
          <w:szCs w:val="24"/>
          <w:lang w:eastAsia="pt-BR"/>
        </w:rPr>
      </w:pPr>
    </w:p>
    <w:p w:rsidR="0009147F" w:rsidRPr="00ED38B0" w:rsidRDefault="0009147F" w:rsidP="00ED38B0">
      <w:pPr>
        <w:spacing w:line="360" w:lineRule="auto"/>
        <w:jc w:val="both"/>
        <w:rPr>
          <w:rFonts w:ascii="Arial" w:hAnsi="Arial" w:cs="Arial"/>
          <w:sz w:val="24"/>
          <w:szCs w:val="24"/>
        </w:rPr>
      </w:pPr>
      <w:r w:rsidRPr="00ED38B0">
        <w:rPr>
          <w:rFonts w:ascii="Arial" w:hAnsi="Arial" w:cs="Arial"/>
          <w:sz w:val="24"/>
          <w:szCs w:val="24"/>
        </w:rPr>
        <w:t xml:space="preserve">MURATORI, José Roberto </w:t>
      </w:r>
      <w:proofErr w:type="spellStart"/>
      <w:r w:rsidRPr="00ED38B0">
        <w:rPr>
          <w:rFonts w:ascii="Arial" w:hAnsi="Arial" w:cs="Arial"/>
          <w:sz w:val="24"/>
          <w:szCs w:val="24"/>
        </w:rPr>
        <w:t>Muratori</w:t>
      </w:r>
      <w:proofErr w:type="spellEnd"/>
      <w:r w:rsidRPr="00ED38B0">
        <w:rPr>
          <w:rFonts w:ascii="Arial" w:hAnsi="Arial" w:cs="Arial"/>
          <w:sz w:val="24"/>
          <w:szCs w:val="24"/>
        </w:rPr>
        <w:t>. Os desafios do Mercado de Automação Residencial. Disponível em: &lt;</w:t>
      </w:r>
      <w:hyperlink r:id="rId74" w:history="1">
        <w:r w:rsidRPr="00ED38B0">
          <w:rPr>
            <w:rStyle w:val="Hyperlink"/>
            <w:rFonts w:ascii="Arial" w:hAnsi="Arial" w:cs="Arial"/>
            <w:sz w:val="24"/>
            <w:szCs w:val="24"/>
          </w:rPr>
          <w:t>http://www.aecweb.com.br/cont/a/os-desafios-do-mercado-da-automacao-residencial_8192</w:t>
        </w:r>
      </w:hyperlink>
      <w:r>
        <w:t>&gt;</w:t>
      </w:r>
      <w:r w:rsidRPr="00ED38B0">
        <w:rPr>
          <w:rFonts w:ascii="Arial" w:hAnsi="Arial" w:cs="Arial"/>
          <w:sz w:val="24"/>
          <w:szCs w:val="24"/>
        </w:rPr>
        <w:t xml:space="preserve"> Acesso: 16/10/2016;</w:t>
      </w:r>
      <w:r w:rsidRPr="008E1D34">
        <w:rPr>
          <w:rFonts w:ascii="Arial" w:hAnsi="Arial" w:cs="Arial"/>
          <w:highlight w:val="yellow"/>
        </w:rPr>
        <w:t>[1]</w:t>
      </w:r>
    </w:p>
    <w:p w:rsidR="0009147F" w:rsidRPr="00ED38B0" w:rsidRDefault="0009147F" w:rsidP="00ED38B0">
      <w:pPr>
        <w:spacing w:line="360" w:lineRule="auto"/>
        <w:jc w:val="both"/>
        <w:rPr>
          <w:rFonts w:ascii="Arial" w:hAnsi="Arial" w:cs="Arial"/>
          <w:sz w:val="24"/>
          <w:szCs w:val="24"/>
          <w:lang w:eastAsia="pt-BR"/>
        </w:rPr>
      </w:pPr>
      <w:r w:rsidRPr="00ED38B0">
        <w:rPr>
          <w:rFonts w:ascii="Arial" w:hAnsi="Arial" w:cs="Arial"/>
          <w:sz w:val="24"/>
          <w:szCs w:val="24"/>
          <w:lang w:eastAsia="pt-BR"/>
        </w:rPr>
        <w:t xml:space="preserve">MURATORI, José Roberto, DAL BÓ, Paulo Henrique. Automação Residencial: Conceitos e Aplicações.2ª. Edição. Belo Horizonte: Editora </w:t>
      </w:r>
      <w:proofErr w:type="spellStart"/>
      <w:r w:rsidRPr="00ED38B0">
        <w:rPr>
          <w:rFonts w:ascii="Arial" w:hAnsi="Arial" w:cs="Arial"/>
          <w:sz w:val="24"/>
          <w:szCs w:val="24"/>
          <w:lang w:eastAsia="pt-BR"/>
        </w:rPr>
        <w:t>Educere</w:t>
      </w:r>
      <w:proofErr w:type="spellEnd"/>
      <w:r w:rsidRPr="00ED38B0">
        <w:rPr>
          <w:rFonts w:ascii="Arial" w:hAnsi="Arial" w:cs="Arial"/>
          <w:sz w:val="24"/>
          <w:szCs w:val="24"/>
          <w:lang w:eastAsia="pt-BR"/>
        </w:rPr>
        <w:t xml:space="preserve"> Ltda., 2014; </w:t>
      </w:r>
      <w:r w:rsidRPr="008E1D34">
        <w:rPr>
          <w:rFonts w:ascii="Arial" w:hAnsi="Arial" w:cs="Arial"/>
          <w:highlight w:val="yellow"/>
        </w:rPr>
        <w:t>[2]</w:t>
      </w:r>
    </w:p>
    <w:p w:rsidR="0009147F" w:rsidRPr="00ED38B0" w:rsidRDefault="0009147F" w:rsidP="00ED38B0">
      <w:pPr>
        <w:spacing w:line="360" w:lineRule="auto"/>
        <w:jc w:val="both"/>
        <w:rPr>
          <w:rFonts w:ascii="Arial" w:hAnsi="Arial" w:cs="Arial"/>
          <w:sz w:val="24"/>
          <w:szCs w:val="24"/>
        </w:rPr>
      </w:pPr>
      <w:r w:rsidRPr="00ED38B0">
        <w:rPr>
          <w:rFonts w:ascii="Arial" w:hAnsi="Arial" w:cs="Arial"/>
          <w:sz w:val="24"/>
          <w:szCs w:val="24"/>
        </w:rPr>
        <w:t>AURESIDE, Os desafios do Mercado de Automação Residencial. Disponível em: &lt;</w:t>
      </w:r>
      <w:hyperlink r:id="rId75" w:history="1">
        <w:r w:rsidRPr="00ED38B0">
          <w:rPr>
            <w:rStyle w:val="Hyperlink"/>
            <w:rFonts w:ascii="Arial" w:hAnsi="Arial" w:cs="Arial"/>
            <w:sz w:val="24"/>
            <w:szCs w:val="24"/>
          </w:rPr>
          <w:t>http://www.aecweb.com.br/cont/a/os-desafios-do-mercado-da-automacao-residencial_8192</w:t>
        </w:r>
      </w:hyperlink>
      <w:r w:rsidRPr="00ED38B0">
        <w:rPr>
          <w:rFonts w:ascii="Arial" w:hAnsi="Arial" w:cs="Arial"/>
          <w:sz w:val="24"/>
          <w:szCs w:val="24"/>
        </w:rPr>
        <w:t>&gt; Acesso: 16/10/2016;</w:t>
      </w:r>
      <w:r w:rsidRPr="008E1D34">
        <w:rPr>
          <w:rFonts w:ascii="Arial" w:hAnsi="Arial" w:cs="Arial"/>
          <w:highlight w:val="yellow"/>
        </w:rPr>
        <w:t>[3]</w:t>
      </w:r>
    </w:p>
    <w:p w:rsidR="0009147F" w:rsidRPr="00ED38B0" w:rsidRDefault="0009147F" w:rsidP="00514DA3">
      <w:pPr>
        <w:spacing w:line="360" w:lineRule="auto"/>
        <w:jc w:val="both"/>
        <w:rPr>
          <w:rFonts w:ascii="Arial" w:hAnsi="Arial" w:cs="Arial"/>
          <w:sz w:val="24"/>
          <w:szCs w:val="24"/>
          <w:lang w:eastAsia="pt-BR"/>
        </w:rPr>
      </w:pPr>
      <w:r w:rsidRPr="00ED38B0">
        <w:rPr>
          <w:rFonts w:ascii="Arial" w:hAnsi="Arial" w:cs="Arial"/>
          <w:sz w:val="24"/>
          <w:szCs w:val="24"/>
          <w:lang w:eastAsia="pt-BR"/>
        </w:rPr>
        <w:t>IBGE: 6,2% da população têm algum tipo de deficiência. Disponível em: &lt;</w:t>
      </w:r>
      <w:hyperlink r:id="rId76" w:history="1">
        <w:r w:rsidRPr="00ED38B0">
          <w:rPr>
            <w:rStyle w:val="Hyperlink"/>
            <w:rFonts w:ascii="Arial" w:hAnsi="Arial" w:cs="Arial"/>
            <w:sz w:val="24"/>
            <w:szCs w:val="24"/>
            <w:lang w:eastAsia="pt-BR"/>
          </w:rPr>
          <w:t>http://www.ebc.com.br/noticias/2015/08/ibge-62-da-populacao-tem-algum-tipo-de-deficiencia</w:t>
        </w:r>
      </w:hyperlink>
      <w:r>
        <w:t>&gt;</w:t>
      </w:r>
      <w:r w:rsidRPr="00ED38B0">
        <w:rPr>
          <w:rFonts w:ascii="Arial" w:hAnsi="Arial" w:cs="Arial"/>
          <w:sz w:val="24"/>
          <w:szCs w:val="24"/>
          <w:lang w:eastAsia="pt-BR"/>
        </w:rPr>
        <w:t xml:space="preserve"> Acesso em: 11/10/2016;</w:t>
      </w:r>
      <w:r w:rsidRPr="008E1D34">
        <w:rPr>
          <w:rFonts w:ascii="Arial" w:hAnsi="Arial" w:cs="Arial"/>
          <w:highlight w:val="yellow"/>
        </w:rPr>
        <w:t>[4]</w:t>
      </w:r>
    </w:p>
    <w:p w:rsidR="0009147F" w:rsidRDefault="0009147F" w:rsidP="00ED38B0">
      <w:pPr>
        <w:spacing w:line="360" w:lineRule="auto"/>
        <w:jc w:val="both"/>
        <w:rPr>
          <w:rFonts w:ascii="Arial" w:hAnsi="Arial" w:cs="Arial"/>
        </w:rPr>
      </w:pPr>
      <w:r w:rsidRPr="00ED38B0">
        <w:rPr>
          <w:rFonts w:ascii="Arial" w:hAnsi="Arial" w:cs="Arial"/>
          <w:sz w:val="24"/>
          <w:szCs w:val="24"/>
          <w:lang w:eastAsia="pt-BR"/>
        </w:rPr>
        <w:t xml:space="preserve">ASSOCIAÇÃO BRASILEIRA DE NORMAS TÉCNICAS. </w:t>
      </w:r>
      <w:r w:rsidRPr="00ED38B0">
        <w:rPr>
          <w:rFonts w:ascii="Arial" w:hAnsi="Arial" w:cs="Arial"/>
          <w:b/>
          <w:bCs/>
          <w:sz w:val="24"/>
          <w:szCs w:val="24"/>
          <w:lang w:eastAsia="pt-BR"/>
        </w:rPr>
        <w:t>Acessibilidade a edificações, mobiliário, espaços e equipamentos urbanos</w:t>
      </w:r>
      <w:r w:rsidRPr="00ED38B0">
        <w:rPr>
          <w:rFonts w:ascii="Arial" w:hAnsi="Arial" w:cs="Arial"/>
          <w:bCs/>
          <w:sz w:val="24"/>
          <w:szCs w:val="24"/>
          <w:lang w:eastAsia="pt-BR"/>
        </w:rPr>
        <w:t>: NBR 9050:</w:t>
      </w:r>
      <w:r w:rsidRPr="00ED38B0">
        <w:rPr>
          <w:rFonts w:ascii="Arial" w:hAnsi="Arial" w:cs="Arial"/>
          <w:sz w:val="24"/>
          <w:szCs w:val="24"/>
          <w:lang w:eastAsia="pt-BR"/>
        </w:rPr>
        <w:t>2015 Rio de Janeiro: ABNT, 2015</w:t>
      </w:r>
      <w:r w:rsidRPr="00ED38B0">
        <w:rPr>
          <w:rFonts w:ascii="Arial" w:hAnsi="Arial" w:cs="Arial"/>
          <w:sz w:val="24"/>
          <w:szCs w:val="24"/>
        </w:rPr>
        <w:t>;</w:t>
      </w:r>
      <w:r w:rsidRPr="008E1D34">
        <w:rPr>
          <w:rFonts w:ascii="Arial" w:hAnsi="Arial" w:cs="Arial"/>
          <w:highlight w:val="yellow"/>
        </w:rPr>
        <w:t>[5]</w:t>
      </w:r>
    </w:p>
    <w:p w:rsidR="00A80C22" w:rsidRPr="006803F6" w:rsidRDefault="00A80C22" w:rsidP="00A80C22">
      <w:pPr>
        <w:spacing w:line="360" w:lineRule="auto"/>
        <w:jc w:val="both"/>
        <w:rPr>
          <w:rFonts w:ascii="Arial" w:hAnsi="Arial" w:cs="Arial"/>
          <w:sz w:val="24"/>
          <w:szCs w:val="24"/>
        </w:rPr>
      </w:pPr>
      <w:r w:rsidRPr="00A44B2A">
        <w:rPr>
          <w:rFonts w:ascii="Arial" w:hAnsi="Arial" w:cs="Arial"/>
          <w:sz w:val="24"/>
          <w:szCs w:val="24"/>
        </w:rPr>
        <w:t>BRASIL. Decreto-Lei nº 8.213, de 24 de Julho de 1991. Dispõe sobre os Planos de Benefícios da Previdência Social e da outras providências</w:t>
      </w:r>
      <w:r>
        <w:rPr>
          <w:rFonts w:ascii="Arial" w:hAnsi="Arial" w:cs="Arial"/>
          <w:sz w:val="24"/>
          <w:szCs w:val="24"/>
        </w:rPr>
        <w:t xml:space="preserve">. Diário Oficial da República do Brasil. Poder Executivo. Brasília, 4DF, 25 jul.1991. </w:t>
      </w:r>
      <w:r w:rsidRPr="002330D8">
        <w:rPr>
          <w:rFonts w:ascii="Arial" w:hAnsi="Arial" w:cs="Arial"/>
          <w:color w:val="FF0000"/>
          <w:sz w:val="24"/>
          <w:szCs w:val="24"/>
        </w:rPr>
        <w:t>Seção 1, p. 3??</w:t>
      </w:r>
      <w:r w:rsidRPr="006803F6">
        <w:rPr>
          <w:rFonts w:ascii="Arial" w:hAnsi="Arial" w:cs="Arial"/>
          <w:sz w:val="24"/>
          <w:szCs w:val="24"/>
          <w:highlight w:val="yellow"/>
        </w:rPr>
        <w:t>[6]</w:t>
      </w:r>
    </w:p>
    <w:p w:rsidR="00A80C22" w:rsidRPr="005B3B3D" w:rsidRDefault="00A80C22" w:rsidP="00A80C22">
      <w:pPr>
        <w:spacing w:line="360" w:lineRule="auto"/>
        <w:jc w:val="both"/>
        <w:rPr>
          <w:rFonts w:ascii="Arial" w:hAnsi="Arial" w:cs="Arial"/>
          <w:sz w:val="24"/>
          <w:szCs w:val="24"/>
        </w:rPr>
      </w:pPr>
      <w:r w:rsidRPr="001E5DE6">
        <w:rPr>
          <w:rFonts w:ascii="Arial" w:hAnsi="Arial" w:cs="Arial"/>
          <w:sz w:val="24"/>
          <w:szCs w:val="24"/>
        </w:rPr>
        <w:t xml:space="preserve">PRESIDÊNCA DA REPÚBLICA SECRETARIA DE DIREITOS HUMANOS SECRETARIA NACIONAL DE PROMOÇÃO DEFESA DOS DIREITOS </w:t>
      </w:r>
      <w:proofErr w:type="spellStart"/>
      <w:r w:rsidRPr="001E5DE6">
        <w:rPr>
          <w:rFonts w:ascii="Arial" w:hAnsi="Arial" w:cs="Arial"/>
          <w:sz w:val="24"/>
          <w:szCs w:val="24"/>
        </w:rPr>
        <w:t>HUMANOS.</w:t>
      </w:r>
      <w:r w:rsidRPr="0097679A">
        <w:rPr>
          <w:rFonts w:ascii="Arial" w:hAnsi="Arial" w:cs="Arial"/>
          <w:sz w:val="24"/>
          <w:szCs w:val="24"/>
        </w:rPr>
        <w:t>Base</w:t>
      </w:r>
      <w:proofErr w:type="spellEnd"/>
      <w:r w:rsidRPr="0097679A">
        <w:rPr>
          <w:rFonts w:ascii="Arial" w:hAnsi="Arial" w:cs="Arial"/>
          <w:sz w:val="24"/>
          <w:szCs w:val="24"/>
        </w:rPr>
        <w:t xml:space="preserve"> de dados sobre o envelhecimento no Brasil. Disponível em &lt;</w:t>
      </w:r>
      <w:hyperlink r:id="rId77" w:history="1">
        <w:r w:rsidRPr="001E5DE6">
          <w:rPr>
            <w:rStyle w:val="Hyperlink"/>
            <w:rFonts w:ascii="Arial" w:hAnsi="Arial" w:cs="Arial"/>
            <w:sz w:val="24"/>
            <w:szCs w:val="24"/>
          </w:rPr>
          <w:t>http://www.sdh.gov.br/assuntos/pessoa-idosa/dados-estatisticos/DadossobreoenvelhecimentonoBrasil.pdf</w:t>
        </w:r>
      </w:hyperlink>
      <w:r w:rsidRPr="0097679A">
        <w:rPr>
          <w:rFonts w:ascii="Arial" w:hAnsi="Arial" w:cs="Arial"/>
          <w:sz w:val="24"/>
          <w:szCs w:val="24"/>
        </w:rPr>
        <w:t>&gt;.Acesso 13/10/2016</w:t>
      </w:r>
      <w:r w:rsidRPr="001E5DE6">
        <w:rPr>
          <w:rFonts w:ascii="Arial" w:hAnsi="Arial" w:cs="Arial"/>
          <w:sz w:val="24"/>
          <w:szCs w:val="24"/>
          <w:highlight w:val="yellow"/>
        </w:rPr>
        <w:t>; [7]</w:t>
      </w:r>
    </w:p>
    <w:p w:rsidR="0009147F" w:rsidRDefault="0009147F" w:rsidP="00514DA3">
      <w:pPr>
        <w:pStyle w:val="SemEspaamento"/>
        <w:spacing w:line="360" w:lineRule="auto"/>
        <w:jc w:val="both"/>
        <w:rPr>
          <w:rFonts w:ascii="Arial" w:hAnsi="Arial" w:cs="Arial"/>
          <w:sz w:val="24"/>
          <w:szCs w:val="24"/>
        </w:rPr>
      </w:pPr>
      <w:r>
        <w:rPr>
          <w:rFonts w:ascii="Arial" w:hAnsi="Arial" w:cs="Arial"/>
          <w:sz w:val="24"/>
          <w:szCs w:val="24"/>
        </w:rPr>
        <w:t>REDAÇÃO, Os obstáculos enfrentados pelos Portadores de Deficiências Físicas. Disponível em &lt;</w:t>
      </w:r>
      <w:hyperlink r:id="rId78" w:history="1">
        <w:r w:rsidRPr="008E2845">
          <w:rPr>
            <w:rStyle w:val="Hyperlink"/>
            <w:rFonts w:ascii="Arial" w:hAnsi="Arial" w:cs="Arial"/>
            <w:sz w:val="24"/>
            <w:szCs w:val="24"/>
          </w:rPr>
          <w:t>http://www.tribunapr.com.br/arquivo/vida-saude/os-obstaculos-enfrentados-pelo-portadores-de-deficiencia-fisica/&gt;.</w:t>
        </w:r>
      </w:hyperlink>
      <w:r>
        <w:rPr>
          <w:rFonts w:ascii="Arial" w:hAnsi="Arial" w:cs="Arial"/>
          <w:sz w:val="24"/>
          <w:szCs w:val="24"/>
        </w:rPr>
        <w:t xml:space="preserve"> Acesso em 13/10/2016; </w:t>
      </w:r>
      <w:r w:rsidRPr="008E1D34">
        <w:rPr>
          <w:rFonts w:ascii="Arial" w:hAnsi="Arial" w:cs="Arial"/>
          <w:sz w:val="24"/>
          <w:szCs w:val="24"/>
          <w:highlight w:val="yellow"/>
        </w:rPr>
        <w:t>[8]</w:t>
      </w:r>
    </w:p>
    <w:p w:rsidR="0009147F" w:rsidRPr="0041580F" w:rsidRDefault="0009147F" w:rsidP="0041580F">
      <w:pPr>
        <w:pStyle w:val="SemEspaamento"/>
        <w:jc w:val="both"/>
        <w:rPr>
          <w:rFonts w:ascii="Arial" w:hAnsi="Arial" w:cs="Arial"/>
          <w:sz w:val="24"/>
          <w:szCs w:val="24"/>
        </w:rPr>
      </w:pPr>
    </w:p>
    <w:p w:rsidR="0009147F" w:rsidRPr="00ED38B0" w:rsidRDefault="0009147F" w:rsidP="00ED38B0">
      <w:pPr>
        <w:spacing w:after="0" w:line="360" w:lineRule="auto"/>
        <w:jc w:val="both"/>
        <w:rPr>
          <w:rFonts w:ascii="Arial" w:hAnsi="Arial" w:cs="Arial"/>
          <w:color w:val="FF0000"/>
          <w:sz w:val="24"/>
          <w:szCs w:val="24"/>
          <w:vertAlign w:val="superscript"/>
          <w:lang w:eastAsia="pt-BR"/>
        </w:rPr>
      </w:pPr>
      <w:r w:rsidRPr="00ED38B0">
        <w:rPr>
          <w:rFonts w:ascii="Arial" w:hAnsi="Arial" w:cs="Arial"/>
          <w:sz w:val="24"/>
          <w:szCs w:val="24"/>
        </w:rPr>
        <w:t xml:space="preserve">MCROBERTS, Michael. Arduino básico. São Paulo, Editora: </w:t>
      </w:r>
      <w:proofErr w:type="spellStart"/>
      <w:r w:rsidRPr="00ED38B0">
        <w:rPr>
          <w:rFonts w:ascii="Arial" w:hAnsi="Arial" w:cs="Arial"/>
          <w:sz w:val="24"/>
          <w:szCs w:val="24"/>
        </w:rPr>
        <w:t>Novatec</w:t>
      </w:r>
      <w:proofErr w:type="spellEnd"/>
      <w:r w:rsidRPr="00ED38B0">
        <w:rPr>
          <w:rFonts w:ascii="Arial" w:hAnsi="Arial" w:cs="Arial"/>
          <w:sz w:val="24"/>
          <w:szCs w:val="24"/>
        </w:rPr>
        <w:t>, 2011;</w:t>
      </w:r>
      <w:r w:rsidRPr="008E1D34">
        <w:rPr>
          <w:rFonts w:ascii="Arial" w:hAnsi="Arial" w:cs="Arial"/>
          <w:highlight w:val="yellow"/>
        </w:rPr>
        <w:t>[9]</w:t>
      </w:r>
    </w:p>
    <w:p w:rsidR="0009147F" w:rsidRDefault="0009147F" w:rsidP="00496234">
      <w:pPr>
        <w:spacing w:after="0" w:line="360" w:lineRule="auto"/>
        <w:jc w:val="both"/>
        <w:rPr>
          <w:rFonts w:ascii="Arial" w:hAnsi="Arial" w:cs="Arial"/>
          <w:color w:val="FF0000"/>
          <w:sz w:val="24"/>
          <w:szCs w:val="24"/>
          <w:vertAlign w:val="superscript"/>
          <w:lang w:eastAsia="pt-BR"/>
        </w:rPr>
      </w:pPr>
    </w:p>
    <w:p w:rsidR="0009147F" w:rsidRPr="00496234" w:rsidRDefault="0009147F" w:rsidP="0041580F">
      <w:pPr>
        <w:spacing w:line="360" w:lineRule="auto"/>
        <w:rPr>
          <w:rFonts w:ascii="Arial" w:hAnsi="Arial" w:cs="Arial"/>
          <w:sz w:val="24"/>
          <w:szCs w:val="24"/>
        </w:rPr>
      </w:pPr>
      <w:r w:rsidRPr="00496234">
        <w:rPr>
          <w:rFonts w:ascii="Arial" w:hAnsi="Arial" w:cs="Arial"/>
          <w:sz w:val="24"/>
          <w:szCs w:val="24"/>
        </w:rPr>
        <w:t xml:space="preserve">SOUZA, Fábio. Arduino MEGA 2560. Disponível em: </w:t>
      </w:r>
      <w:r>
        <w:rPr>
          <w:rFonts w:ascii="Arial" w:hAnsi="Arial" w:cs="Arial"/>
          <w:sz w:val="24"/>
          <w:szCs w:val="24"/>
        </w:rPr>
        <w:t>&lt;</w:t>
      </w:r>
      <w:hyperlink r:id="rId79" w:history="1">
        <w:r w:rsidRPr="00496234">
          <w:rPr>
            <w:rStyle w:val="Hyperlink"/>
            <w:rFonts w:ascii="Arial" w:hAnsi="Arial" w:cs="Arial"/>
            <w:sz w:val="24"/>
            <w:szCs w:val="24"/>
          </w:rPr>
          <w:t>http://www.embarcados.com.br/arduino-mega-2560/</w:t>
        </w:r>
      </w:hyperlink>
      <w:r>
        <w:t>&gt;</w:t>
      </w:r>
      <w:r w:rsidRPr="00496234">
        <w:rPr>
          <w:rFonts w:ascii="Arial" w:hAnsi="Arial" w:cs="Arial"/>
          <w:sz w:val="24"/>
          <w:szCs w:val="24"/>
        </w:rPr>
        <w:t xml:space="preserve"> Acesso em: 11/10/2016;</w:t>
      </w:r>
      <w:r w:rsidRPr="008E1D34">
        <w:rPr>
          <w:rFonts w:ascii="Arial" w:hAnsi="Arial" w:cs="Arial"/>
          <w:highlight w:val="yellow"/>
        </w:rPr>
        <w:t>[10]</w:t>
      </w:r>
    </w:p>
    <w:p w:rsidR="0009147F" w:rsidRPr="00496234" w:rsidRDefault="0009147F" w:rsidP="0041580F">
      <w:pPr>
        <w:spacing w:line="360" w:lineRule="auto"/>
        <w:rPr>
          <w:rFonts w:ascii="Arial" w:hAnsi="Arial" w:cs="Arial"/>
          <w:sz w:val="24"/>
          <w:szCs w:val="24"/>
        </w:rPr>
      </w:pPr>
      <w:r w:rsidRPr="00496234">
        <w:rPr>
          <w:rFonts w:ascii="Arial" w:hAnsi="Arial" w:cs="Arial"/>
          <w:sz w:val="24"/>
          <w:szCs w:val="24"/>
        </w:rPr>
        <w:t xml:space="preserve">SOUZA, Fábio. Arduino MEGA 2560. Disponível em: </w:t>
      </w:r>
      <w:r>
        <w:rPr>
          <w:rFonts w:ascii="Arial" w:hAnsi="Arial" w:cs="Arial"/>
          <w:sz w:val="24"/>
          <w:szCs w:val="24"/>
        </w:rPr>
        <w:t>&lt;</w:t>
      </w:r>
      <w:hyperlink r:id="rId80" w:history="1">
        <w:r w:rsidRPr="00496234">
          <w:rPr>
            <w:rStyle w:val="Hyperlink"/>
            <w:rFonts w:ascii="Arial" w:hAnsi="Arial" w:cs="Arial"/>
            <w:sz w:val="24"/>
            <w:szCs w:val="24"/>
          </w:rPr>
          <w:t>http://www.embarcados.com.br/arduino-mega-2560/</w:t>
        </w:r>
      </w:hyperlink>
      <w:r>
        <w:t>&gt;</w:t>
      </w:r>
      <w:r w:rsidRPr="00496234">
        <w:rPr>
          <w:rFonts w:ascii="Arial" w:hAnsi="Arial" w:cs="Arial"/>
          <w:sz w:val="24"/>
          <w:szCs w:val="24"/>
        </w:rPr>
        <w:t xml:space="preserve"> Acesso em: 11/10/2016;</w:t>
      </w:r>
      <w:r w:rsidRPr="008E1D34">
        <w:rPr>
          <w:rFonts w:ascii="Arial" w:hAnsi="Arial" w:cs="Arial"/>
          <w:highlight w:val="yellow"/>
        </w:rPr>
        <w:t>[11]</w:t>
      </w:r>
    </w:p>
    <w:p w:rsidR="0009147F" w:rsidRDefault="0009147F" w:rsidP="0041580F">
      <w:pPr>
        <w:spacing w:line="360" w:lineRule="auto"/>
        <w:rPr>
          <w:rFonts w:ascii="Arial" w:hAnsi="Arial" w:cs="Arial"/>
          <w:color w:val="FF0000"/>
          <w:sz w:val="24"/>
          <w:szCs w:val="24"/>
          <w:highlight w:val="yellow"/>
        </w:rPr>
      </w:pPr>
      <w:r w:rsidRPr="00496234">
        <w:rPr>
          <w:rFonts w:ascii="Arial" w:hAnsi="Arial" w:cs="Arial"/>
          <w:sz w:val="24"/>
          <w:szCs w:val="24"/>
        </w:rPr>
        <w:t xml:space="preserve">SOUZA, Fábio. Arduino MEGA 2560. Disponível em: </w:t>
      </w:r>
      <w:r>
        <w:rPr>
          <w:rFonts w:ascii="Arial" w:hAnsi="Arial" w:cs="Arial"/>
          <w:sz w:val="24"/>
          <w:szCs w:val="24"/>
        </w:rPr>
        <w:t>&lt;</w:t>
      </w:r>
      <w:hyperlink r:id="rId81" w:history="1">
        <w:r w:rsidRPr="00496234">
          <w:rPr>
            <w:rStyle w:val="Hyperlink"/>
            <w:rFonts w:ascii="Arial" w:hAnsi="Arial" w:cs="Arial"/>
            <w:sz w:val="24"/>
            <w:szCs w:val="24"/>
          </w:rPr>
          <w:t>http://www.embarcados.com.br/arduino-mega-2560/</w:t>
        </w:r>
      </w:hyperlink>
      <w:r>
        <w:t>&gt;</w:t>
      </w:r>
      <w:r w:rsidRPr="00496234">
        <w:rPr>
          <w:rFonts w:ascii="Arial" w:hAnsi="Arial" w:cs="Arial"/>
          <w:sz w:val="24"/>
          <w:szCs w:val="24"/>
        </w:rPr>
        <w:t xml:space="preserve"> Acesso em: 11/10/2016;</w:t>
      </w:r>
      <w:r w:rsidRPr="008E1D34">
        <w:rPr>
          <w:rFonts w:ascii="Arial" w:hAnsi="Arial" w:cs="Arial"/>
          <w:highlight w:val="yellow"/>
        </w:rPr>
        <w:t>[12]</w:t>
      </w:r>
    </w:p>
    <w:p w:rsidR="0009147F" w:rsidRDefault="0009147F" w:rsidP="0041580F">
      <w:pPr>
        <w:spacing w:line="360" w:lineRule="auto"/>
        <w:rPr>
          <w:rFonts w:ascii="Arial" w:hAnsi="Arial" w:cs="Arial"/>
        </w:rPr>
      </w:pPr>
      <w:r>
        <w:rPr>
          <w:rFonts w:ascii="Arial" w:hAnsi="Arial" w:cs="Arial"/>
          <w:sz w:val="24"/>
          <w:szCs w:val="24"/>
        </w:rPr>
        <w:t>LARGURA</w:t>
      </w:r>
      <w:r w:rsidRPr="00496234">
        <w:rPr>
          <w:rFonts w:ascii="Arial" w:hAnsi="Arial" w:cs="Arial"/>
          <w:sz w:val="24"/>
          <w:szCs w:val="24"/>
        </w:rPr>
        <w:t xml:space="preserve">, </w:t>
      </w:r>
      <w:r>
        <w:rPr>
          <w:rFonts w:ascii="Arial" w:hAnsi="Arial" w:cs="Arial"/>
          <w:sz w:val="24"/>
          <w:szCs w:val="24"/>
        </w:rPr>
        <w:t>Ronan</w:t>
      </w:r>
      <w:r w:rsidRPr="00496234">
        <w:rPr>
          <w:rFonts w:ascii="Arial" w:hAnsi="Arial" w:cs="Arial"/>
          <w:sz w:val="24"/>
          <w:szCs w:val="24"/>
        </w:rPr>
        <w:t xml:space="preserve">. </w:t>
      </w:r>
      <w:r>
        <w:rPr>
          <w:rFonts w:ascii="Arial" w:hAnsi="Arial" w:cs="Arial"/>
          <w:sz w:val="24"/>
          <w:szCs w:val="24"/>
        </w:rPr>
        <w:t>Grandezas Digitais e Analógicas</w:t>
      </w:r>
      <w:r w:rsidRPr="00496234">
        <w:rPr>
          <w:rFonts w:ascii="Arial" w:hAnsi="Arial" w:cs="Arial"/>
          <w:sz w:val="24"/>
          <w:szCs w:val="24"/>
        </w:rPr>
        <w:t xml:space="preserve">. Disponível em: </w:t>
      </w:r>
      <w:r>
        <w:rPr>
          <w:rFonts w:ascii="Arial" w:hAnsi="Arial" w:cs="Arial"/>
          <w:sz w:val="24"/>
          <w:szCs w:val="24"/>
        </w:rPr>
        <w:t>&lt;</w:t>
      </w:r>
      <w:hyperlink r:id="rId82" w:history="1">
        <w:r w:rsidRPr="001353DE">
          <w:rPr>
            <w:rStyle w:val="Hyperlink"/>
            <w:rFonts w:ascii="Arial" w:hAnsi="Arial" w:cs="Arial"/>
            <w:sz w:val="24"/>
            <w:szCs w:val="24"/>
          </w:rPr>
          <w:t>http://blog.vidadesilicio.com.br/arduino/basico/grandezas-digitais-e-analogicas-e-pwm/</w:t>
        </w:r>
      </w:hyperlink>
      <w:r>
        <w:t>&gt;</w:t>
      </w:r>
      <w:r w:rsidRPr="00496234">
        <w:rPr>
          <w:rFonts w:ascii="Arial" w:hAnsi="Arial" w:cs="Arial"/>
          <w:sz w:val="24"/>
          <w:szCs w:val="24"/>
        </w:rPr>
        <w:t xml:space="preserve"> Ace</w:t>
      </w:r>
      <w:r>
        <w:rPr>
          <w:rFonts w:ascii="Arial" w:hAnsi="Arial" w:cs="Arial"/>
          <w:sz w:val="24"/>
          <w:szCs w:val="24"/>
        </w:rPr>
        <w:t>sso em: 14</w:t>
      </w:r>
      <w:r w:rsidRPr="00496234">
        <w:rPr>
          <w:rFonts w:ascii="Arial" w:hAnsi="Arial" w:cs="Arial"/>
          <w:sz w:val="24"/>
          <w:szCs w:val="24"/>
        </w:rPr>
        <w:t>/10/2016;</w:t>
      </w:r>
      <w:r w:rsidRPr="008E1D34">
        <w:rPr>
          <w:rFonts w:ascii="Arial" w:hAnsi="Arial" w:cs="Arial"/>
          <w:highlight w:val="yellow"/>
        </w:rPr>
        <w:t>[13]</w:t>
      </w:r>
    </w:p>
    <w:p w:rsidR="0009147F" w:rsidRPr="008E1D34" w:rsidRDefault="0009147F" w:rsidP="008E1D34">
      <w:pPr>
        <w:spacing w:line="360" w:lineRule="auto"/>
        <w:jc w:val="both"/>
        <w:rPr>
          <w:rFonts w:ascii="Arial" w:hAnsi="Arial" w:cs="Arial"/>
          <w:sz w:val="24"/>
          <w:szCs w:val="24"/>
        </w:rPr>
      </w:pPr>
      <w:r w:rsidRPr="008E1D34">
        <w:rPr>
          <w:rFonts w:ascii="Arial" w:hAnsi="Arial" w:cs="Arial"/>
          <w:sz w:val="24"/>
          <w:szCs w:val="24"/>
        </w:rPr>
        <w:t xml:space="preserve">FRANCHI, Claiton M. Acionamentos Elétricos. </w:t>
      </w:r>
      <w:r w:rsidRPr="008E1D34">
        <w:rPr>
          <w:rFonts w:ascii="Arial" w:hAnsi="Arial" w:cs="Arial"/>
          <w:bCs/>
          <w:sz w:val="24"/>
          <w:szCs w:val="24"/>
        </w:rPr>
        <w:t>4ª</w:t>
      </w:r>
      <w:r w:rsidRPr="008E1D34">
        <w:rPr>
          <w:rFonts w:ascii="Arial" w:hAnsi="Arial" w:cs="Arial"/>
          <w:sz w:val="24"/>
          <w:szCs w:val="24"/>
        </w:rPr>
        <w:t xml:space="preserve"> Ed. São Paulo. Editora Érica LTDA, 2008. </w:t>
      </w:r>
      <w:r w:rsidRPr="008E1D34">
        <w:rPr>
          <w:rFonts w:ascii="Arial" w:hAnsi="Arial" w:cs="Arial"/>
          <w:sz w:val="24"/>
          <w:szCs w:val="24"/>
          <w:highlight w:val="yellow"/>
        </w:rPr>
        <w:t>[14]</w:t>
      </w:r>
    </w:p>
    <w:p w:rsidR="0009147F" w:rsidRPr="008E1D34" w:rsidRDefault="0009147F" w:rsidP="008E1D34">
      <w:pPr>
        <w:spacing w:line="360" w:lineRule="auto"/>
        <w:jc w:val="both"/>
        <w:rPr>
          <w:rFonts w:ascii="Arial" w:hAnsi="Arial" w:cs="Arial"/>
          <w:sz w:val="24"/>
          <w:szCs w:val="24"/>
        </w:rPr>
      </w:pPr>
      <w:r w:rsidRPr="008E1D34">
        <w:rPr>
          <w:rFonts w:ascii="Arial" w:hAnsi="Arial" w:cs="Arial"/>
          <w:sz w:val="24"/>
          <w:szCs w:val="24"/>
        </w:rPr>
        <w:t xml:space="preserve">FITZGERALD, A.E. et </w:t>
      </w:r>
      <w:proofErr w:type="spellStart"/>
      <w:r w:rsidRPr="008E1D34">
        <w:rPr>
          <w:rFonts w:ascii="Arial" w:hAnsi="Arial" w:cs="Arial"/>
          <w:sz w:val="24"/>
          <w:szCs w:val="24"/>
        </w:rPr>
        <w:t>AL.Maquinas</w:t>
      </w:r>
      <w:proofErr w:type="spellEnd"/>
      <w:r w:rsidRPr="008E1D34">
        <w:rPr>
          <w:rFonts w:ascii="Arial" w:hAnsi="Arial" w:cs="Arial"/>
          <w:sz w:val="24"/>
          <w:szCs w:val="24"/>
        </w:rPr>
        <w:t xml:space="preserve"> Elétricas. Com introdução à eletrônica de potência. Porto Alegre: </w:t>
      </w:r>
      <w:proofErr w:type="spellStart"/>
      <w:r w:rsidRPr="008E1D34">
        <w:rPr>
          <w:rFonts w:ascii="Arial" w:hAnsi="Arial" w:cs="Arial"/>
          <w:sz w:val="24"/>
          <w:szCs w:val="24"/>
        </w:rPr>
        <w:t>Bookman</w:t>
      </w:r>
      <w:proofErr w:type="spellEnd"/>
      <w:r w:rsidRPr="008E1D34">
        <w:rPr>
          <w:rFonts w:ascii="Arial" w:hAnsi="Arial" w:cs="Arial"/>
          <w:sz w:val="24"/>
          <w:szCs w:val="24"/>
        </w:rPr>
        <w:t xml:space="preserve">, 2006. </w:t>
      </w:r>
      <w:r w:rsidRPr="008E1D34">
        <w:rPr>
          <w:rFonts w:ascii="Arial" w:hAnsi="Arial" w:cs="Arial"/>
          <w:sz w:val="24"/>
          <w:szCs w:val="24"/>
          <w:highlight w:val="yellow"/>
        </w:rPr>
        <w:t>[15]</w:t>
      </w:r>
    </w:p>
    <w:p w:rsidR="0009147F" w:rsidRPr="008E1D34" w:rsidRDefault="0009147F" w:rsidP="008E1D34">
      <w:pPr>
        <w:spacing w:line="360" w:lineRule="auto"/>
        <w:jc w:val="both"/>
        <w:rPr>
          <w:rFonts w:ascii="Arial" w:hAnsi="Arial" w:cs="Arial"/>
          <w:sz w:val="24"/>
          <w:szCs w:val="24"/>
        </w:rPr>
      </w:pPr>
      <w:r w:rsidRPr="008E1D34">
        <w:rPr>
          <w:rFonts w:ascii="Arial" w:hAnsi="Arial" w:cs="Arial"/>
          <w:sz w:val="24"/>
          <w:szCs w:val="24"/>
        </w:rPr>
        <w:t xml:space="preserve">IRVING L. KOSOW. </w:t>
      </w:r>
      <w:r w:rsidRPr="008E1D34">
        <w:rPr>
          <w:rFonts w:ascii="Arial" w:hAnsi="Arial" w:cs="Arial"/>
          <w:bCs/>
          <w:sz w:val="24"/>
          <w:szCs w:val="24"/>
        </w:rPr>
        <w:t>Máquinas Elétricas e Transformadores, 15ª</w:t>
      </w:r>
      <w:r w:rsidRPr="008E1D34">
        <w:rPr>
          <w:rFonts w:ascii="Arial" w:hAnsi="Arial" w:cs="Arial"/>
          <w:sz w:val="24"/>
          <w:szCs w:val="24"/>
        </w:rPr>
        <w:t xml:space="preserve"> Ed. São Paulo. Editora Globo, 2005. </w:t>
      </w:r>
      <w:r w:rsidRPr="008E1D34">
        <w:rPr>
          <w:rFonts w:ascii="Arial" w:hAnsi="Arial" w:cs="Arial"/>
          <w:sz w:val="24"/>
          <w:szCs w:val="24"/>
          <w:highlight w:val="yellow"/>
        </w:rPr>
        <w:t>[16]</w:t>
      </w:r>
    </w:p>
    <w:p w:rsidR="0009147F" w:rsidRPr="008E1D34" w:rsidRDefault="0009147F" w:rsidP="008E1D34">
      <w:pPr>
        <w:autoSpaceDE w:val="0"/>
        <w:autoSpaceDN w:val="0"/>
        <w:adjustRightInd w:val="0"/>
        <w:spacing w:after="0" w:line="360" w:lineRule="auto"/>
        <w:jc w:val="both"/>
        <w:rPr>
          <w:rFonts w:ascii="Arial" w:hAnsi="Arial" w:cs="Arial"/>
          <w:sz w:val="24"/>
          <w:szCs w:val="24"/>
        </w:rPr>
      </w:pPr>
      <w:r w:rsidRPr="008E1D34">
        <w:rPr>
          <w:rFonts w:ascii="Arial" w:hAnsi="Arial" w:cs="Arial"/>
          <w:sz w:val="24"/>
          <w:szCs w:val="24"/>
        </w:rPr>
        <w:t>WEG, Motores Elétricos Guia de Especificação. Disponível em: &lt;</w:t>
      </w:r>
      <w:hyperlink r:id="rId83" w:history="1">
        <w:r w:rsidRPr="008E1D34">
          <w:rPr>
            <w:rStyle w:val="Hyperlink"/>
            <w:rFonts w:ascii="Arial" w:hAnsi="Arial" w:cs="Arial"/>
            <w:sz w:val="24"/>
            <w:szCs w:val="24"/>
          </w:rPr>
          <w:t>www.weg.net</w:t>
        </w:r>
      </w:hyperlink>
      <w:r w:rsidRPr="008E1D34">
        <w:rPr>
          <w:rFonts w:ascii="Arial" w:hAnsi="Arial" w:cs="Arial"/>
          <w:sz w:val="24"/>
          <w:szCs w:val="24"/>
        </w:rPr>
        <w:t xml:space="preserve">&gt; .Acesso em 22/10/2016. </w:t>
      </w:r>
      <w:r w:rsidRPr="008E1D34">
        <w:rPr>
          <w:rFonts w:ascii="Arial" w:hAnsi="Arial" w:cs="Arial"/>
          <w:sz w:val="24"/>
          <w:szCs w:val="24"/>
          <w:highlight w:val="yellow"/>
        </w:rPr>
        <w:t>[17]</w:t>
      </w:r>
    </w:p>
    <w:p w:rsidR="0009147F" w:rsidRDefault="0009147F" w:rsidP="008E1D34">
      <w:pPr>
        <w:spacing w:line="360" w:lineRule="auto"/>
        <w:jc w:val="both"/>
        <w:rPr>
          <w:rFonts w:ascii="Arial" w:hAnsi="Arial" w:cs="Arial"/>
          <w:sz w:val="24"/>
          <w:szCs w:val="24"/>
        </w:rPr>
      </w:pPr>
      <w:r w:rsidRPr="00B226D1">
        <w:rPr>
          <w:rFonts w:ascii="Arial" w:hAnsi="Arial" w:cs="Arial"/>
          <w:sz w:val="24"/>
          <w:szCs w:val="24"/>
        </w:rPr>
        <w:t>BOYLESTAD, Robert L</w:t>
      </w:r>
      <w:r w:rsidRPr="00B226D1">
        <w:rPr>
          <w:rFonts w:ascii="Arial" w:hAnsi="Arial" w:cs="Arial"/>
          <w:color w:val="000000"/>
          <w:sz w:val="24"/>
          <w:szCs w:val="24"/>
        </w:rPr>
        <w:t>; NASHELSKY, Louis.</w:t>
      </w:r>
      <w:r w:rsidRPr="00B226D1">
        <w:rPr>
          <w:rStyle w:val="apple-converted-space"/>
          <w:rFonts w:ascii="Arial" w:hAnsi="Arial" w:cs="Arial"/>
          <w:color w:val="000000"/>
          <w:sz w:val="24"/>
          <w:szCs w:val="24"/>
        </w:rPr>
        <w:t> </w:t>
      </w:r>
      <w:r w:rsidRPr="008E1D34">
        <w:rPr>
          <w:rFonts w:ascii="Arial" w:hAnsi="Arial" w:cs="Arial"/>
          <w:sz w:val="24"/>
          <w:szCs w:val="24"/>
        </w:rPr>
        <w:t xml:space="preserve">Dispositivos eletrônicos e teoria de circuitos, 8.ed. São Paulo :Pearson Prentice Hall. 2004 </w:t>
      </w:r>
      <w:r w:rsidRPr="008E1D34">
        <w:rPr>
          <w:rFonts w:ascii="Arial" w:hAnsi="Arial" w:cs="Arial"/>
          <w:sz w:val="24"/>
          <w:szCs w:val="24"/>
          <w:highlight w:val="yellow"/>
        </w:rPr>
        <w:t>[18]</w:t>
      </w:r>
    </w:p>
    <w:p w:rsidR="0009147F" w:rsidRDefault="0009147F" w:rsidP="009746E1">
      <w:pPr>
        <w:spacing w:line="360" w:lineRule="auto"/>
        <w:rPr>
          <w:rFonts w:ascii="Arial" w:hAnsi="Arial" w:cs="Arial"/>
          <w:sz w:val="24"/>
          <w:szCs w:val="24"/>
        </w:rPr>
      </w:pPr>
      <w:r>
        <w:rPr>
          <w:rFonts w:ascii="Arial" w:hAnsi="Arial" w:cs="Arial"/>
          <w:sz w:val="24"/>
          <w:szCs w:val="24"/>
        </w:rPr>
        <w:t>CARDOSO</w:t>
      </w:r>
      <w:r w:rsidRPr="00496234">
        <w:rPr>
          <w:rFonts w:ascii="Arial" w:hAnsi="Arial" w:cs="Arial"/>
          <w:sz w:val="24"/>
          <w:szCs w:val="24"/>
        </w:rPr>
        <w:t xml:space="preserve">, </w:t>
      </w:r>
      <w:r>
        <w:rPr>
          <w:rFonts w:ascii="Arial" w:hAnsi="Arial" w:cs="Arial"/>
          <w:sz w:val="24"/>
          <w:szCs w:val="24"/>
        </w:rPr>
        <w:t>Daniel. Módulo Ponte H L298N.</w:t>
      </w:r>
      <w:r w:rsidRPr="00496234">
        <w:rPr>
          <w:rFonts w:ascii="Arial" w:hAnsi="Arial" w:cs="Arial"/>
          <w:sz w:val="24"/>
          <w:szCs w:val="24"/>
        </w:rPr>
        <w:t xml:space="preserve"> Disponível em: </w:t>
      </w:r>
      <w:r>
        <w:rPr>
          <w:rFonts w:ascii="Arial" w:hAnsi="Arial" w:cs="Arial"/>
          <w:sz w:val="24"/>
          <w:szCs w:val="24"/>
        </w:rPr>
        <w:t>&lt;</w:t>
      </w:r>
      <w:hyperlink r:id="rId84" w:history="1">
        <w:r w:rsidRPr="000B7128">
          <w:rPr>
            <w:rStyle w:val="Hyperlink"/>
            <w:rFonts w:ascii="Arial" w:hAnsi="Arial" w:cs="Arial"/>
            <w:sz w:val="24"/>
            <w:szCs w:val="24"/>
          </w:rPr>
          <w:t>http://blog.vidadesilicio.com.br/arduino/modulo-ponte-h-l298n-arduino/</w:t>
        </w:r>
      </w:hyperlink>
    </w:p>
    <w:p w:rsidR="0009147F" w:rsidRPr="00951E24" w:rsidRDefault="0009147F" w:rsidP="009746E1">
      <w:pPr>
        <w:spacing w:line="360" w:lineRule="auto"/>
        <w:rPr>
          <w:rFonts w:ascii="Arial" w:hAnsi="Arial" w:cs="Arial"/>
          <w:sz w:val="24"/>
          <w:szCs w:val="24"/>
        </w:rPr>
      </w:pPr>
      <w:r>
        <w:rPr>
          <w:rFonts w:ascii="Arial" w:hAnsi="Arial" w:cs="Arial"/>
          <w:sz w:val="24"/>
          <w:szCs w:val="24"/>
        </w:rPr>
        <w:t>&gt;</w:t>
      </w:r>
      <w:r w:rsidRPr="00496234">
        <w:rPr>
          <w:rFonts w:ascii="Arial" w:hAnsi="Arial" w:cs="Arial"/>
          <w:sz w:val="24"/>
          <w:szCs w:val="24"/>
        </w:rPr>
        <w:t xml:space="preserve"> Ace</w:t>
      </w:r>
      <w:r>
        <w:rPr>
          <w:rFonts w:ascii="Arial" w:hAnsi="Arial" w:cs="Arial"/>
          <w:sz w:val="24"/>
          <w:szCs w:val="24"/>
        </w:rPr>
        <w:t>sso em: 27</w:t>
      </w:r>
      <w:r w:rsidRPr="00496234">
        <w:rPr>
          <w:rFonts w:ascii="Arial" w:hAnsi="Arial" w:cs="Arial"/>
          <w:sz w:val="24"/>
          <w:szCs w:val="24"/>
        </w:rPr>
        <w:t>/10/2016;</w:t>
      </w:r>
      <w:r>
        <w:rPr>
          <w:rFonts w:ascii="Arial" w:hAnsi="Arial" w:cs="Arial"/>
          <w:highlight w:val="yellow"/>
        </w:rPr>
        <w:t>[2</w:t>
      </w:r>
      <w:r w:rsidRPr="008E1D34">
        <w:rPr>
          <w:rFonts w:ascii="Arial" w:hAnsi="Arial" w:cs="Arial"/>
          <w:highlight w:val="yellow"/>
        </w:rPr>
        <w:t>3]</w:t>
      </w:r>
    </w:p>
    <w:p w:rsidR="0009147F" w:rsidRPr="008E1D34" w:rsidRDefault="0009147F" w:rsidP="008E1D34">
      <w:pPr>
        <w:spacing w:line="360" w:lineRule="auto"/>
        <w:jc w:val="both"/>
        <w:rPr>
          <w:rFonts w:ascii="Arial" w:hAnsi="Arial" w:cs="Arial"/>
          <w:sz w:val="24"/>
          <w:szCs w:val="24"/>
        </w:rPr>
      </w:pPr>
      <w:r w:rsidRPr="008E1D34">
        <w:rPr>
          <w:rFonts w:ascii="Arial" w:hAnsi="Arial" w:cs="Arial"/>
          <w:sz w:val="24"/>
          <w:szCs w:val="24"/>
        </w:rPr>
        <w:t>JACQUES, Luiz. O que é chave fim de curso e aplicações. Disponível em: &lt;</w:t>
      </w:r>
      <w:hyperlink r:id="rId85" w:history="1">
        <w:r w:rsidRPr="008E1D34">
          <w:rPr>
            <w:rStyle w:val="Hyperlink"/>
            <w:rFonts w:ascii="Arial" w:hAnsi="Arial" w:cs="Arial"/>
            <w:sz w:val="24"/>
            <w:szCs w:val="24"/>
          </w:rPr>
          <w:t>http://www.sabereletrica.com.br/chave-fim-de-curso</w:t>
        </w:r>
      </w:hyperlink>
      <w:r w:rsidRPr="008E1D34">
        <w:rPr>
          <w:rFonts w:ascii="Arial" w:hAnsi="Arial" w:cs="Arial"/>
          <w:sz w:val="24"/>
          <w:szCs w:val="24"/>
        </w:rPr>
        <w:t xml:space="preserve">&gt; Acesso em: 14/10/16;  </w:t>
      </w:r>
      <w:r w:rsidRPr="00C35390">
        <w:rPr>
          <w:rFonts w:ascii="Arial" w:hAnsi="Arial" w:cs="Arial"/>
          <w:sz w:val="24"/>
          <w:szCs w:val="24"/>
          <w:highlight w:val="yellow"/>
        </w:rPr>
        <w:t>[24]</w:t>
      </w:r>
    </w:p>
    <w:p w:rsidR="0009147F" w:rsidRDefault="0009147F" w:rsidP="00E10F60">
      <w:pPr>
        <w:autoSpaceDE w:val="0"/>
        <w:autoSpaceDN w:val="0"/>
        <w:adjustRightInd w:val="0"/>
        <w:spacing w:after="0" w:line="360" w:lineRule="auto"/>
        <w:jc w:val="both"/>
        <w:rPr>
          <w:rFonts w:ascii="Arial" w:hAnsi="Arial" w:cs="Arial"/>
        </w:rPr>
      </w:pPr>
    </w:p>
    <w:p w:rsidR="0009147F" w:rsidRPr="007623B4" w:rsidRDefault="0009147F" w:rsidP="00197A83">
      <w:pPr>
        <w:pStyle w:val="SemEspaamento"/>
        <w:spacing w:line="360" w:lineRule="auto"/>
        <w:rPr>
          <w:color w:val="222222"/>
          <w:shd w:val="clear" w:color="auto" w:fill="FFFFFF"/>
        </w:rPr>
      </w:pPr>
      <w:r w:rsidRPr="0080119A">
        <w:rPr>
          <w:rFonts w:ascii="Arial" w:hAnsi="Arial" w:cs="Arial"/>
          <w:sz w:val="24"/>
          <w:szCs w:val="24"/>
        </w:rPr>
        <w:lastRenderedPageBreak/>
        <w:t>GOMES, Sinésio. Comandos Elétricos. Disponível em:</w:t>
      </w:r>
      <w:r w:rsidRPr="008E1D34">
        <w:t>&lt;</w:t>
      </w:r>
      <w:hyperlink r:id="rId86" w:history="1">
        <w:r w:rsidRPr="000B7128">
          <w:rPr>
            <w:rStyle w:val="Hyperlink"/>
            <w:rFonts w:ascii="Arial" w:hAnsi="Arial" w:cs="Arial"/>
            <w:sz w:val="24"/>
            <w:szCs w:val="24"/>
            <w:shd w:val="clear" w:color="auto" w:fill="FFFFFF"/>
          </w:rPr>
          <w:t>http://comandoseletricosii.blogspot.com.br/2013/03/aula-3-botoeiras-de-comando.html</w:t>
        </w:r>
      </w:hyperlink>
      <w:r w:rsidRPr="008E1D34">
        <w:t>&gt;</w:t>
      </w:r>
      <w:r w:rsidRPr="0080119A">
        <w:rPr>
          <w:rFonts w:ascii="Arial" w:hAnsi="Arial" w:cs="Arial"/>
          <w:sz w:val="24"/>
          <w:szCs w:val="24"/>
        </w:rPr>
        <w:t>Acesso em: 14/10/16;</w:t>
      </w:r>
      <w:r w:rsidRPr="00C35390">
        <w:rPr>
          <w:highlight w:val="yellow"/>
        </w:rPr>
        <w:t>[2</w:t>
      </w:r>
      <w:r>
        <w:rPr>
          <w:highlight w:val="yellow"/>
        </w:rPr>
        <w:t>5</w:t>
      </w:r>
      <w:r w:rsidRPr="00C35390">
        <w:rPr>
          <w:highlight w:val="yellow"/>
        </w:rPr>
        <w:t>]</w:t>
      </w:r>
    </w:p>
    <w:p w:rsidR="0009147F" w:rsidRDefault="0009147F" w:rsidP="00E10F60">
      <w:pPr>
        <w:autoSpaceDE w:val="0"/>
        <w:autoSpaceDN w:val="0"/>
        <w:adjustRightInd w:val="0"/>
        <w:spacing w:after="0" w:line="360" w:lineRule="auto"/>
        <w:jc w:val="both"/>
        <w:rPr>
          <w:rFonts w:ascii="Arial" w:hAnsi="Arial" w:cs="Arial"/>
          <w:sz w:val="24"/>
          <w:szCs w:val="24"/>
          <w:lang w:eastAsia="pt-BR"/>
        </w:rPr>
      </w:pPr>
    </w:p>
    <w:p w:rsidR="0009147F" w:rsidDel="007F1E79" w:rsidRDefault="0009147F" w:rsidP="00E10F60">
      <w:pPr>
        <w:autoSpaceDE w:val="0"/>
        <w:autoSpaceDN w:val="0"/>
        <w:adjustRightInd w:val="0"/>
        <w:spacing w:after="0" w:line="360" w:lineRule="auto"/>
        <w:jc w:val="both"/>
        <w:rPr>
          <w:del w:id="3090" w:author="Adam" w:date="2016-11-29T12:05:00Z"/>
          <w:rFonts w:ascii="Arial" w:hAnsi="Arial" w:cs="Arial"/>
          <w:sz w:val="24"/>
          <w:szCs w:val="24"/>
        </w:rPr>
      </w:pPr>
      <w:r>
        <w:rPr>
          <w:rFonts w:ascii="Arial" w:hAnsi="Arial" w:cs="Arial"/>
          <w:sz w:val="24"/>
          <w:szCs w:val="24"/>
          <w:lang w:eastAsia="pt-BR"/>
        </w:rPr>
        <w:t xml:space="preserve">ASSOCIAÇÃO BRASILEIRA DE NORMAS TÉCNICAS. </w:t>
      </w:r>
      <w:r w:rsidRPr="00ED38B0">
        <w:rPr>
          <w:rFonts w:ascii="Arial" w:hAnsi="Arial" w:cs="Arial"/>
          <w:b/>
          <w:bCs/>
          <w:sz w:val="24"/>
          <w:szCs w:val="24"/>
          <w:lang w:eastAsia="pt-BR"/>
        </w:rPr>
        <w:t>Instalações Elétricas de Baixa Tensão</w:t>
      </w:r>
      <w:r>
        <w:rPr>
          <w:rFonts w:ascii="Arial" w:hAnsi="Arial" w:cs="Arial"/>
          <w:bCs/>
          <w:i/>
          <w:iCs/>
          <w:sz w:val="24"/>
          <w:szCs w:val="24"/>
          <w:lang w:eastAsia="pt-BR"/>
        </w:rPr>
        <w:t xml:space="preserve">. </w:t>
      </w:r>
      <w:r w:rsidRPr="009E5FFE">
        <w:rPr>
          <w:rFonts w:ascii="Arial" w:hAnsi="Arial" w:cs="Arial"/>
          <w:bCs/>
          <w:sz w:val="24"/>
          <w:szCs w:val="24"/>
          <w:lang w:eastAsia="pt-BR"/>
        </w:rPr>
        <w:t xml:space="preserve">NBR </w:t>
      </w:r>
      <w:r>
        <w:rPr>
          <w:rFonts w:ascii="Arial" w:hAnsi="Arial" w:cs="Arial"/>
          <w:bCs/>
          <w:sz w:val="24"/>
          <w:szCs w:val="24"/>
          <w:lang w:eastAsia="pt-BR"/>
        </w:rPr>
        <w:t>5410</w:t>
      </w:r>
      <w:r w:rsidRPr="009E5FFE">
        <w:rPr>
          <w:rFonts w:ascii="Arial" w:hAnsi="Arial" w:cs="Arial"/>
          <w:bCs/>
          <w:sz w:val="24"/>
          <w:szCs w:val="24"/>
          <w:lang w:eastAsia="pt-BR"/>
        </w:rPr>
        <w:t>:</w:t>
      </w:r>
      <w:r>
        <w:rPr>
          <w:rFonts w:ascii="Arial" w:hAnsi="Arial" w:cs="Arial"/>
          <w:sz w:val="24"/>
          <w:szCs w:val="24"/>
          <w:lang w:eastAsia="pt-BR"/>
        </w:rPr>
        <w:t>2004</w:t>
      </w:r>
      <w:r w:rsidRPr="009E5FFE">
        <w:rPr>
          <w:rFonts w:ascii="Arial" w:hAnsi="Arial" w:cs="Arial"/>
          <w:sz w:val="24"/>
          <w:szCs w:val="24"/>
          <w:lang w:eastAsia="pt-BR"/>
        </w:rPr>
        <w:t>. Rio de Janeiro:</w:t>
      </w:r>
      <w:r>
        <w:rPr>
          <w:rFonts w:ascii="Arial" w:hAnsi="Arial" w:cs="Arial"/>
          <w:sz w:val="24"/>
          <w:szCs w:val="24"/>
          <w:lang w:eastAsia="pt-BR"/>
        </w:rPr>
        <w:t xml:space="preserve"> ABNT, 2004</w:t>
      </w:r>
      <w:r w:rsidRPr="002F2F36">
        <w:rPr>
          <w:rFonts w:ascii="Arial" w:hAnsi="Arial" w:cs="Arial"/>
          <w:sz w:val="24"/>
          <w:szCs w:val="24"/>
        </w:rPr>
        <w:t>;</w:t>
      </w:r>
      <w:r w:rsidRPr="00C35390">
        <w:rPr>
          <w:rFonts w:ascii="Arial" w:hAnsi="Arial" w:cs="Arial"/>
          <w:highlight w:val="yellow"/>
        </w:rPr>
        <w:t>[2</w:t>
      </w:r>
      <w:r>
        <w:rPr>
          <w:rFonts w:ascii="Arial" w:hAnsi="Arial" w:cs="Arial"/>
          <w:highlight w:val="yellow"/>
        </w:rPr>
        <w:t>6</w:t>
      </w:r>
      <w:r w:rsidRPr="00C35390">
        <w:rPr>
          <w:rFonts w:ascii="Arial" w:hAnsi="Arial" w:cs="Arial"/>
          <w:highlight w:val="yellow"/>
        </w:rPr>
        <w:t>]</w:t>
      </w:r>
    </w:p>
    <w:p w:rsidR="0009147F" w:rsidRPr="009E5FFE" w:rsidDel="007F1E79" w:rsidRDefault="0009147F" w:rsidP="00F81B53">
      <w:pPr>
        <w:autoSpaceDE w:val="0"/>
        <w:autoSpaceDN w:val="0"/>
        <w:adjustRightInd w:val="0"/>
        <w:spacing w:after="0" w:line="360" w:lineRule="auto"/>
        <w:jc w:val="both"/>
        <w:rPr>
          <w:del w:id="3091" w:author="Adam" w:date="2016-11-29T12:05:00Z"/>
          <w:rFonts w:ascii="Arial" w:hAnsi="Arial" w:cs="Arial"/>
          <w:sz w:val="24"/>
          <w:szCs w:val="24"/>
          <w:lang w:eastAsia="pt-BR"/>
        </w:rPr>
      </w:pPr>
    </w:p>
    <w:p w:rsidR="0009147F" w:rsidRPr="009E5FFE" w:rsidDel="007F1E79" w:rsidRDefault="0009147F" w:rsidP="00F81B53">
      <w:pPr>
        <w:autoSpaceDE w:val="0"/>
        <w:autoSpaceDN w:val="0"/>
        <w:adjustRightInd w:val="0"/>
        <w:spacing w:after="0" w:line="360" w:lineRule="auto"/>
        <w:jc w:val="both"/>
        <w:rPr>
          <w:del w:id="3092" w:author="Adam" w:date="2016-11-29T12:05:00Z"/>
          <w:rFonts w:ascii="Arial" w:hAnsi="Arial" w:cs="Arial"/>
          <w:sz w:val="24"/>
          <w:szCs w:val="24"/>
          <w:lang w:eastAsia="pt-BR"/>
        </w:rPr>
      </w:pPr>
    </w:p>
    <w:p w:rsidR="0009147F" w:rsidDel="007F1E79" w:rsidRDefault="0009147F" w:rsidP="00F81B53">
      <w:pPr>
        <w:pStyle w:val="PargrafodaLista"/>
        <w:spacing w:after="0" w:line="360" w:lineRule="auto"/>
        <w:ind w:left="0" w:firstLine="709"/>
        <w:jc w:val="both"/>
        <w:rPr>
          <w:del w:id="3093"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094"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095"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096"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097"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098"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099"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100"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101"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102"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103"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104"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105"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106"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107"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108"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109"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110"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111"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112" w:author="Adam" w:date="2016-11-29T12:05:00Z"/>
          <w:rFonts w:ascii="Arial" w:hAnsi="Arial" w:cs="Arial"/>
          <w:sz w:val="24"/>
        </w:rPr>
      </w:pPr>
    </w:p>
    <w:p w:rsidR="00D727AD" w:rsidDel="007F1E79" w:rsidRDefault="00D727AD" w:rsidP="00F81B53">
      <w:pPr>
        <w:pStyle w:val="PargrafodaLista"/>
        <w:spacing w:after="0" w:line="360" w:lineRule="auto"/>
        <w:ind w:left="0" w:firstLine="709"/>
        <w:jc w:val="both"/>
        <w:rPr>
          <w:del w:id="3113" w:author="Adam" w:date="2016-11-29T12:05:00Z"/>
          <w:rFonts w:ascii="Arial" w:hAnsi="Arial" w:cs="Arial"/>
          <w:sz w:val="24"/>
        </w:rPr>
      </w:pPr>
    </w:p>
    <w:p w:rsidR="00D727AD" w:rsidDel="007F1E79" w:rsidRDefault="00D727AD" w:rsidP="00F81B53">
      <w:pPr>
        <w:pStyle w:val="PargrafodaLista"/>
        <w:spacing w:after="0" w:line="360" w:lineRule="auto"/>
        <w:ind w:left="0" w:firstLine="709"/>
        <w:jc w:val="both"/>
        <w:rPr>
          <w:del w:id="3114" w:author="Adam" w:date="2016-11-29T12:05:00Z"/>
          <w:rFonts w:ascii="Arial" w:hAnsi="Arial" w:cs="Arial"/>
          <w:sz w:val="24"/>
        </w:rPr>
      </w:pPr>
    </w:p>
    <w:p w:rsidR="00D727AD" w:rsidDel="007F1E79" w:rsidRDefault="00D727AD" w:rsidP="00F81B53">
      <w:pPr>
        <w:pStyle w:val="PargrafodaLista"/>
        <w:spacing w:after="0" w:line="360" w:lineRule="auto"/>
        <w:ind w:left="0" w:firstLine="709"/>
        <w:jc w:val="both"/>
        <w:rPr>
          <w:del w:id="3115" w:author="Adam" w:date="2016-11-29T12:05:00Z"/>
          <w:rFonts w:ascii="Arial" w:hAnsi="Arial" w:cs="Arial"/>
          <w:sz w:val="24"/>
        </w:rPr>
      </w:pPr>
    </w:p>
    <w:p w:rsidR="00D727AD" w:rsidDel="007F1E79" w:rsidRDefault="00D727AD" w:rsidP="00F81B53">
      <w:pPr>
        <w:pStyle w:val="PargrafodaLista"/>
        <w:spacing w:after="0" w:line="360" w:lineRule="auto"/>
        <w:ind w:left="0" w:firstLine="709"/>
        <w:jc w:val="both"/>
        <w:rPr>
          <w:del w:id="3116" w:author="Adam" w:date="2016-11-29T12:05:00Z"/>
          <w:rFonts w:ascii="Arial" w:hAnsi="Arial" w:cs="Arial"/>
          <w:sz w:val="24"/>
        </w:rPr>
      </w:pPr>
    </w:p>
    <w:p w:rsidR="00D727AD" w:rsidDel="007F1E79" w:rsidRDefault="00D727AD" w:rsidP="00F81B53">
      <w:pPr>
        <w:pStyle w:val="PargrafodaLista"/>
        <w:spacing w:after="0" w:line="360" w:lineRule="auto"/>
        <w:ind w:left="0" w:firstLine="709"/>
        <w:jc w:val="both"/>
        <w:rPr>
          <w:del w:id="3117" w:author="Adam" w:date="2016-11-29T12:05:00Z"/>
          <w:rFonts w:ascii="Arial" w:hAnsi="Arial" w:cs="Arial"/>
          <w:sz w:val="24"/>
        </w:rPr>
      </w:pPr>
    </w:p>
    <w:p w:rsidR="00D727AD" w:rsidDel="007F1E79" w:rsidRDefault="00D727AD" w:rsidP="00F81B53">
      <w:pPr>
        <w:pStyle w:val="PargrafodaLista"/>
        <w:spacing w:after="0" w:line="360" w:lineRule="auto"/>
        <w:ind w:left="0" w:firstLine="709"/>
        <w:jc w:val="both"/>
        <w:rPr>
          <w:del w:id="3118" w:author="Adam" w:date="2016-11-29T12:05:00Z"/>
          <w:rFonts w:ascii="Arial" w:hAnsi="Arial" w:cs="Arial"/>
          <w:sz w:val="24"/>
        </w:rPr>
      </w:pPr>
    </w:p>
    <w:p w:rsidR="00D727AD" w:rsidDel="007F1E79" w:rsidRDefault="00D727AD" w:rsidP="00F81B53">
      <w:pPr>
        <w:pStyle w:val="PargrafodaLista"/>
        <w:spacing w:after="0" w:line="360" w:lineRule="auto"/>
        <w:ind w:left="0" w:firstLine="709"/>
        <w:jc w:val="both"/>
        <w:rPr>
          <w:del w:id="3119"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120" w:author="Adam" w:date="2016-11-29T12:05:00Z"/>
          <w:rFonts w:ascii="Arial" w:hAnsi="Arial" w:cs="Arial"/>
          <w:sz w:val="24"/>
        </w:rPr>
      </w:pPr>
    </w:p>
    <w:p w:rsidR="0009147F" w:rsidRDefault="0009147F" w:rsidP="00F81B53">
      <w:pPr>
        <w:pStyle w:val="PargrafodaLista"/>
        <w:spacing w:after="0" w:line="360" w:lineRule="auto"/>
        <w:ind w:left="0" w:firstLine="709"/>
        <w:jc w:val="both"/>
        <w:rPr>
          <w:rFonts w:ascii="Arial" w:hAnsi="Arial" w:cs="Arial"/>
          <w:sz w:val="24"/>
        </w:rPr>
      </w:pPr>
    </w:p>
    <w:p w:rsidR="007F1E79" w:rsidRDefault="007F1E79">
      <w:pPr>
        <w:spacing w:after="0" w:line="240" w:lineRule="auto"/>
        <w:rPr>
          <w:ins w:id="3121" w:author="Adam" w:date="2016-11-29T12:05:00Z"/>
          <w:rFonts w:ascii="Arial" w:hAnsi="Arial" w:cs="Arial"/>
          <w:b/>
          <w:bCs/>
          <w:sz w:val="24"/>
          <w:szCs w:val="24"/>
        </w:rPr>
      </w:pPr>
      <w:ins w:id="3122" w:author="Adam" w:date="2016-11-29T12:05:00Z">
        <w:r>
          <w:rPr>
            <w:rFonts w:ascii="Arial" w:hAnsi="Arial" w:cs="Arial"/>
            <w:b/>
            <w:bCs/>
            <w:sz w:val="24"/>
            <w:szCs w:val="24"/>
          </w:rPr>
          <w:br w:type="page"/>
        </w:r>
      </w:ins>
    </w:p>
    <w:p w:rsidR="0009147F" w:rsidRDefault="0009147F" w:rsidP="00F81B53">
      <w:pPr>
        <w:autoSpaceDE w:val="0"/>
        <w:autoSpaceDN w:val="0"/>
        <w:adjustRightInd w:val="0"/>
        <w:spacing w:line="360" w:lineRule="auto"/>
        <w:jc w:val="both"/>
        <w:rPr>
          <w:rFonts w:ascii="Arial" w:hAnsi="Arial" w:cs="Arial"/>
          <w:b/>
          <w:bCs/>
          <w:sz w:val="24"/>
          <w:szCs w:val="24"/>
        </w:rPr>
      </w:pPr>
      <w:r>
        <w:rPr>
          <w:rFonts w:ascii="Arial" w:hAnsi="Arial" w:cs="Arial"/>
          <w:b/>
          <w:bCs/>
          <w:sz w:val="24"/>
          <w:szCs w:val="24"/>
        </w:rPr>
        <w:lastRenderedPageBreak/>
        <w:t xml:space="preserve">APÊNDICE A </w:t>
      </w:r>
    </w:p>
    <w:p w:rsidR="0009147F" w:rsidRDefault="0009147F" w:rsidP="00F81B53">
      <w:pPr>
        <w:autoSpaceDE w:val="0"/>
        <w:autoSpaceDN w:val="0"/>
        <w:adjustRightInd w:val="0"/>
        <w:spacing w:line="360" w:lineRule="auto"/>
        <w:jc w:val="both"/>
        <w:rPr>
          <w:rFonts w:ascii="Arial" w:hAnsi="Arial" w:cs="Arial"/>
          <w:b/>
          <w:bCs/>
          <w:sz w:val="24"/>
          <w:szCs w:val="24"/>
        </w:rPr>
      </w:pPr>
      <w:r>
        <w:rPr>
          <w:rFonts w:ascii="Arial" w:hAnsi="Arial" w:cs="Arial"/>
          <w:b/>
          <w:bCs/>
          <w:sz w:val="24"/>
          <w:szCs w:val="24"/>
        </w:rPr>
        <w:t>Programa de acionamento do Elevador</w:t>
      </w:r>
    </w:p>
    <w:p w:rsidR="0009147F" w:rsidRDefault="0009147F" w:rsidP="00F81B53">
      <w:pPr>
        <w:pStyle w:val="PargrafodaLista"/>
        <w:spacing w:after="0" w:line="360" w:lineRule="auto"/>
        <w:ind w:left="0" w:firstLine="709"/>
        <w:jc w:val="both"/>
        <w:rPr>
          <w:rFonts w:ascii="Arial" w:hAnsi="Arial" w:cs="Arial"/>
          <w:sz w:val="24"/>
        </w:rPr>
      </w:pPr>
      <w:r>
        <w:rPr>
          <w:rFonts w:ascii="Arial" w:hAnsi="Arial" w:cs="Arial"/>
          <w:sz w:val="24"/>
        </w:rPr>
        <w:t>Em construção</w:t>
      </w:r>
    </w:p>
    <w:p w:rsidR="0009147F" w:rsidRPr="007E38D6" w:rsidRDefault="0009147F" w:rsidP="00F81B53">
      <w:pPr>
        <w:pStyle w:val="PargrafodaLista"/>
        <w:spacing w:after="0" w:line="360" w:lineRule="auto"/>
        <w:ind w:left="0" w:firstLine="709"/>
        <w:jc w:val="both"/>
        <w:rPr>
          <w:rFonts w:ascii="Arial" w:hAnsi="Arial" w:cs="Arial"/>
          <w:sz w:val="24"/>
        </w:rPr>
      </w:pPr>
    </w:p>
    <w:p w:rsidR="0009147F" w:rsidRDefault="0009147F" w:rsidP="00F81B53">
      <w:pPr>
        <w:spacing w:line="360" w:lineRule="auto"/>
        <w:jc w:val="both"/>
      </w:pPr>
    </w:p>
    <w:sectPr w:rsidR="0009147F" w:rsidSect="00A53179">
      <w:type w:val="continuous"/>
      <w:pgSz w:w="11907" w:h="16839" w:code="9"/>
      <w:pgMar w:top="1701" w:right="1134" w:bottom="1134" w:left="1701" w:header="709" w:footer="709" w:gutter="0"/>
      <w:pgNumType w:start="1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4C03" w:rsidRDefault="00BA4C03" w:rsidP="003B68F7">
      <w:pPr>
        <w:spacing w:after="0" w:line="240" w:lineRule="auto"/>
      </w:pPr>
      <w:r>
        <w:separator/>
      </w:r>
    </w:p>
  </w:endnote>
  <w:endnote w:type="continuationSeparator" w:id="0">
    <w:p w:rsidR="00BA4C03" w:rsidRDefault="00BA4C03" w:rsidP="003B68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29C2" w:rsidRPr="00A43466" w:rsidRDefault="00AC29C2" w:rsidP="00C81727">
    <w:pPr>
      <w:pStyle w:val="Rodap"/>
      <w:jc w:val="right"/>
      <w:rPr>
        <w:rFonts w:asciiTheme="majorHAnsi" w:hAnsiTheme="majorHAnsi"/>
        <w:sz w:val="32"/>
        <w:rPrChange w:id="1701" w:author="Adam" w:date="2016-11-29T10:43:00Z">
          <w:rPr/>
        </w:rPrChange>
      </w:rPr>
    </w:pPr>
    <w:r w:rsidRPr="00C81727">
      <w:rPr>
        <w:rFonts w:asciiTheme="majorHAnsi" w:hAnsiTheme="majorHAnsi"/>
        <w:sz w:val="32"/>
      </w:rPr>
      <w:fldChar w:fldCharType="begin"/>
    </w:r>
    <w:r w:rsidRPr="00C81727">
      <w:rPr>
        <w:rFonts w:asciiTheme="majorHAnsi" w:hAnsiTheme="majorHAnsi"/>
        <w:sz w:val="32"/>
      </w:rPr>
      <w:instrText xml:space="preserve"> PAGE   \* MERGEFORMAT </w:instrText>
    </w:r>
    <w:r w:rsidRPr="00C81727">
      <w:rPr>
        <w:rFonts w:asciiTheme="majorHAnsi" w:hAnsiTheme="majorHAnsi"/>
        <w:sz w:val="32"/>
      </w:rPr>
      <w:fldChar w:fldCharType="separate"/>
    </w:r>
    <w:r w:rsidR="000D3FDC">
      <w:rPr>
        <w:rFonts w:asciiTheme="majorHAnsi" w:hAnsiTheme="majorHAnsi"/>
        <w:noProof/>
        <w:sz w:val="32"/>
      </w:rPr>
      <w:t>31</w:t>
    </w:r>
    <w:r w:rsidRPr="00C81727">
      <w:rPr>
        <w:rFonts w:asciiTheme="majorHAnsi" w:hAnsiTheme="majorHAnsi"/>
        <w:sz w:val="32"/>
      </w:rPr>
      <w:fldChar w:fldCharType="end"/>
    </w:r>
    <w:r w:rsidRPr="00C81727">
      <w:rPr>
        <w:rFonts w:asciiTheme="majorHAnsi" w:hAnsiTheme="majorHAnsi"/>
        <w:sz w:val="32"/>
      </w:rPr>
      <w:t xml:space="preserve"> </w:t>
    </w:r>
    <w:ins w:id="1702" w:author="Adam" w:date="2016-11-29T10:43:00Z">
      <w:r>
        <w:rPr>
          <w:rFonts w:asciiTheme="majorHAnsi" w:hAnsiTheme="majorHAnsi"/>
          <w:sz w:val="32"/>
        </w:rPr>
        <w:t>|</w:t>
      </w:r>
    </w:ins>
    <w:ins w:id="1703" w:author="Adam" w:date="2016-11-29T10:42:00Z">
      <w:r w:rsidRPr="00A43466">
        <w:rPr>
          <w:rFonts w:asciiTheme="majorHAnsi" w:hAnsiTheme="majorHAnsi"/>
          <w:sz w:val="32"/>
          <w:rPrChange w:id="1704" w:author="Adam" w:date="2016-11-29T10:43:00Z">
            <w:rPr/>
          </w:rPrChange>
        </w:rPr>
        <w:t xml:space="preserve"> </w:t>
      </w:r>
      <w:r w:rsidRPr="00A43466">
        <w:rPr>
          <w:rFonts w:asciiTheme="majorHAnsi" w:hAnsiTheme="majorHAnsi"/>
          <w:sz w:val="32"/>
          <w:rPrChange w:id="1705" w:author="Adam" w:date="2016-11-29T10:43:00Z">
            <w:rPr/>
          </w:rPrChange>
        </w:rPr>
        <w:fldChar w:fldCharType="begin"/>
      </w:r>
      <w:r w:rsidRPr="00A43466">
        <w:rPr>
          <w:rFonts w:asciiTheme="majorHAnsi" w:hAnsiTheme="majorHAnsi"/>
          <w:sz w:val="32"/>
          <w:rPrChange w:id="1706" w:author="Adam" w:date="2016-11-29T10:43:00Z">
            <w:rPr/>
          </w:rPrChange>
        </w:rPr>
        <w:instrText xml:space="preserve"> NUMPAGES   \* MERGEFORMAT </w:instrText>
      </w:r>
    </w:ins>
    <w:r w:rsidRPr="00A43466">
      <w:rPr>
        <w:rFonts w:asciiTheme="majorHAnsi" w:hAnsiTheme="majorHAnsi"/>
        <w:sz w:val="32"/>
        <w:rPrChange w:id="1707" w:author="Adam" w:date="2016-11-29T10:43:00Z">
          <w:rPr/>
        </w:rPrChange>
      </w:rPr>
      <w:fldChar w:fldCharType="separate"/>
    </w:r>
    <w:r w:rsidR="000D3FDC">
      <w:rPr>
        <w:rFonts w:asciiTheme="majorHAnsi" w:hAnsiTheme="majorHAnsi"/>
        <w:noProof/>
        <w:sz w:val="32"/>
      </w:rPr>
      <w:t>50</w:t>
    </w:r>
    <w:ins w:id="1708" w:author="Adam" w:date="2016-11-29T10:42:00Z">
      <w:r w:rsidRPr="00A43466">
        <w:rPr>
          <w:rFonts w:asciiTheme="majorHAnsi" w:hAnsiTheme="majorHAnsi"/>
          <w:sz w:val="32"/>
          <w:rPrChange w:id="1709" w:author="Adam" w:date="2016-11-29T10:43:00Z">
            <w:rPr/>
          </w:rPrChange>
        </w:rPr>
        <w:fldChar w:fldCharType="end"/>
      </w:r>
    </w:ins>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4C03" w:rsidRDefault="00BA4C03" w:rsidP="003B68F7">
      <w:pPr>
        <w:spacing w:after="0" w:line="240" w:lineRule="auto"/>
      </w:pPr>
      <w:r>
        <w:separator/>
      </w:r>
    </w:p>
  </w:footnote>
  <w:footnote w:type="continuationSeparator" w:id="0">
    <w:p w:rsidR="00BA4C03" w:rsidRDefault="00BA4C03" w:rsidP="003B68F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29C2" w:rsidRDefault="00AC29C2" w:rsidP="005B7A5E">
    <w:pPr>
      <w:pStyle w:val="Cabealho"/>
      <w:jc w:val="center"/>
    </w:pPr>
  </w:p>
  <w:p w:rsidR="00AC29C2" w:rsidRDefault="00AC29C2">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D7734"/>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
    <w:nsid w:val="0E435307"/>
    <w:multiLevelType w:val="hybridMultilevel"/>
    <w:tmpl w:val="0324B7AC"/>
    <w:lvl w:ilvl="0" w:tplc="0416000F">
      <w:start w:val="1"/>
      <w:numFmt w:val="decimal"/>
      <w:lvlText w:val="%1."/>
      <w:lvlJc w:val="left"/>
      <w:pPr>
        <w:ind w:left="787" w:hanging="360"/>
      </w:pPr>
    </w:lvl>
    <w:lvl w:ilvl="1" w:tplc="04160019" w:tentative="1">
      <w:start w:val="1"/>
      <w:numFmt w:val="lowerLetter"/>
      <w:lvlText w:val="%2."/>
      <w:lvlJc w:val="left"/>
      <w:pPr>
        <w:ind w:left="1507" w:hanging="360"/>
      </w:pPr>
    </w:lvl>
    <w:lvl w:ilvl="2" w:tplc="0416001B" w:tentative="1">
      <w:start w:val="1"/>
      <w:numFmt w:val="lowerRoman"/>
      <w:lvlText w:val="%3."/>
      <w:lvlJc w:val="right"/>
      <w:pPr>
        <w:ind w:left="2227" w:hanging="180"/>
      </w:pPr>
    </w:lvl>
    <w:lvl w:ilvl="3" w:tplc="0416000F" w:tentative="1">
      <w:start w:val="1"/>
      <w:numFmt w:val="decimal"/>
      <w:lvlText w:val="%4."/>
      <w:lvlJc w:val="left"/>
      <w:pPr>
        <w:ind w:left="2947" w:hanging="360"/>
      </w:pPr>
    </w:lvl>
    <w:lvl w:ilvl="4" w:tplc="04160019" w:tentative="1">
      <w:start w:val="1"/>
      <w:numFmt w:val="lowerLetter"/>
      <w:lvlText w:val="%5."/>
      <w:lvlJc w:val="left"/>
      <w:pPr>
        <w:ind w:left="3667" w:hanging="360"/>
      </w:pPr>
    </w:lvl>
    <w:lvl w:ilvl="5" w:tplc="0416001B" w:tentative="1">
      <w:start w:val="1"/>
      <w:numFmt w:val="lowerRoman"/>
      <w:lvlText w:val="%6."/>
      <w:lvlJc w:val="right"/>
      <w:pPr>
        <w:ind w:left="4387" w:hanging="180"/>
      </w:pPr>
    </w:lvl>
    <w:lvl w:ilvl="6" w:tplc="0416000F" w:tentative="1">
      <w:start w:val="1"/>
      <w:numFmt w:val="decimal"/>
      <w:lvlText w:val="%7."/>
      <w:lvlJc w:val="left"/>
      <w:pPr>
        <w:ind w:left="5107" w:hanging="360"/>
      </w:pPr>
    </w:lvl>
    <w:lvl w:ilvl="7" w:tplc="04160019" w:tentative="1">
      <w:start w:val="1"/>
      <w:numFmt w:val="lowerLetter"/>
      <w:lvlText w:val="%8."/>
      <w:lvlJc w:val="left"/>
      <w:pPr>
        <w:ind w:left="5827" w:hanging="360"/>
      </w:pPr>
    </w:lvl>
    <w:lvl w:ilvl="8" w:tplc="0416001B" w:tentative="1">
      <w:start w:val="1"/>
      <w:numFmt w:val="lowerRoman"/>
      <w:lvlText w:val="%9."/>
      <w:lvlJc w:val="right"/>
      <w:pPr>
        <w:ind w:left="6547" w:hanging="180"/>
      </w:pPr>
    </w:lvl>
  </w:abstractNum>
  <w:abstractNum w:abstractNumId="2">
    <w:nsid w:val="10AE186C"/>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3">
    <w:nsid w:val="13EB5CEA"/>
    <w:multiLevelType w:val="hybridMultilevel"/>
    <w:tmpl w:val="75AE0F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
    <w:nsid w:val="21D21CE5"/>
    <w:multiLevelType w:val="hybridMultilevel"/>
    <w:tmpl w:val="86700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B464CDA"/>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6">
    <w:nsid w:val="6EEA61D3"/>
    <w:multiLevelType w:val="hybridMultilevel"/>
    <w:tmpl w:val="1430F806"/>
    <w:lvl w:ilvl="0" w:tplc="57C0B4B4">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6F863639"/>
    <w:multiLevelType w:val="hybridMultilevel"/>
    <w:tmpl w:val="B92AFF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6F945AE7"/>
    <w:multiLevelType w:val="hybridMultilevel"/>
    <w:tmpl w:val="A44EDD96"/>
    <w:lvl w:ilvl="0" w:tplc="04160001">
      <w:start w:val="1"/>
      <w:numFmt w:val="bullet"/>
      <w:lvlText w:val=""/>
      <w:lvlJc w:val="left"/>
      <w:pPr>
        <w:ind w:left="3905" w:hanging="360"/>
      </w:pPr>
      <w:rPr>
        <w:rFonts w:ascii="Symbol" w:hAnsi="Symbol" w:hint="default"/>
      </w:rPr>
    </w:lvl>
    <w:lvl w:ilvl="1" w:tplc="04160003" w:tentative="1">
      <w:start w:val="1"/>
      <w:numFmt w:val="bullet"/>
      <w:lvlText w:val="o"/>
      <w:lvlJc w:val="left"/>
      <w:pPr>
        <w:ind w:left="4625" w:hanging="360"/>
      </w:pPr>
      <w:rPr>
        <w:rFonts w:ascii="Courier New" w:hAnsi="Courier New" w:hint="default"/>
      </w:rPr>
    </w:lvl>
    <w:lvl w:ilvl="2" w:tplc="04160005" w:tentative="1">
      <w:start w:val="1"/>
      <w:numFmt w:val="bullet"/>
      <w:lvlText w:val=""/>
      <w:lvlJc w:val="left"/>
      <w:pPr>
        <w:ind w:left="5345" w:hanging="360"/>
      </w:pPr>
      <w:rPr>
        <w:rFonts w:ascii="Wingdings" w:hAnsi="Wingdings" w:hint="default"/>
      </w:rPr>
    </w:lvl>
    <w:lvl w:ilvl="3" w:tplc="04160001" w:tentative="1">
      <w:start w:val="1"/>
      <w:numFmt w:val="bullet"/>
      <w:lvlText w:val=""/>
      <w:lvlJc w:val="left"/>
      <w:pPr>
        <w:ind w:left="6065" w:hanging="360"/>
      </w:pPr>
      <w:rPr>
        <w:rFonts w:ascii="Symbol" w:hAnsi="Symbol" w:hint="default"/>
      </w:rPr>
    </w:lvl>
    <w:lvl w:ilvl="4" w:tplc="04160003" w:tentative="1">
      <w:start w:val="1"/>
      <w:numFmt w:val="bullet"/>
      <w:lvlText w:val="o"/>
      <w:lvlJc w:val="left"/>
      <w:pPr>
        <w:ind w:left="6785" w:hanging="360"/>
      </w:pPr>
      <w:rPr>
        <w:rFonts w:ascii="Courier New" w:hAnsi="Courier New" w:hint="default"/>
      </w:rPr>
    </w:lvl>
    <w:lvl w:ilvl="5" w:tplc="04160005" w:tentative="1">
      <w:start w:val="1"/>
      <w:numFmt w:val="bullet"/>
      <w:lvlText w:val=""/>
      <w:lvlJc w:val="left"/>
      <w:pPr>
        <w:ind w:left="7505" w:hanging="360"/>
      </w:pPr>
      <w:rPr>
        <w:rFonts w:ascii="Wingdings" w:hAnsi="Wingdings" w:hint="default"/>
      </w:rPr>
    </w:lvl>
    <w:lvl w:ilvl="6" w:tplc="04160001" w:tentative="1">
      <w:start w:val="1"/>
      <w:numFmt w:val="bullet"/>
      <w:lvlText w:val=""/>
      <w:lvlJc w:val="left"/>
      <w:pPr>
        <w:ind w:left="8225" w:hanging="360"/>
      </w:pPr>
      <w:rPr>
        <w:rFonts w:ascii="Symbol" w:hAnsi="Symbol" w:hint="default"/>
      </w:rPr>
    </w:lvl>
    <w:lvl w:ilvl="7" w:tplc="04160003" w:tentative="1">
      <w:start w:val="1"/>
      <w:numFmt w:val="bullet"/>
      <w:lvlText w:val="o"/>
      <w:lvlJc w:val="left"/>
      <w:pPr>
        <w:ind w:left="8945" w:hanging="360"/>
      </w:pPr>
      <w:rPr>
        <w:rFonts w:ascii="Courier New" w:hAnsi="Courier New" w:hint="default"/>
      </w:rPr>
    </w:lvl>
    <w:lvl w:ilvl="8" w:tplc="04160005" w:tentative="1">
      <w:start w:val="1"/>
      <w:numFmt w:val="bullet"/>
      <w:lvlText w:val=""/>
      <w:lvlJc w:val="left"/>
      <w:pPr>
        <w:ind w:left="9665" w:hanging="360"/>
      </w:pPr>
      <w:rPr>
        <w:rFonts w:ascii="Wingdings" w:hAnsi="Wingdings" w:hint="default"/>
      </w:rPr>
    </w:lvl>
  </w:abstractNum>
  <w:abstractNum w:abstractNumId="9">
    <w:nsid w:val="722E236D"/>
    <w:multiLevelType w:val="hybridMultilevel"/>
    <w:tmpl w:val="778494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3"/>
  </w:num>
  <w:num w:numId="2">
    <w:abstractNumId w:val="2"/>
  </w:num>
  <w:num w:numId="3">
    <w:abstractNumId w:val="9"/>
  </w:num>
  <w:num w:numId="4">
    <w:abstractNumId w:val="8"/>
  </w:num>
  <w:num w:numId="5">
    <w:abstractNumId w:val="6"/>
  </w:num>
  <w:num w:numId="6">
    <w:abstractNumId w:val="4"/>
  </w:num>
  <w:num w:numId="7">
    <w:abstractNumId w:val="7"/>
  </w:num>
  <w:num w:numId="8">
    <w:abstractNumId w:val="5"/>
  </w:num>
  <w:num w:numId="9">
    <w:abstractNumId w:val="0"/>
  </w:num>
  <w:num w:numId="10">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am">
    <w15:presenceInfo w15:providerId="None" w15:userId="Ad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trackRevisions/>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B68F7"/>
    <w:rsid w:val="000034D2"/>
    <w:rsid w:val="000070DC"/>
    <w:rsid w:val="000077E6"/>
    <w:rsid w:val="00013E8C"/>
    <w:rsid w:val="00015ACC"/>
    <w:rsid w:val="00031773"/>
    <w:rsid w:val="00037C7A"/>
    <w:rsid w:val="00044DBE"/>
    <w:rsid w:val="00060177"/>
    <w:rsid w:val="00077107"/>
    <w:rsid w:val="000853FE"/>
    <w:rsid w:val="0009147F"/>
    <w:rsid w:val="000A0334"/>
    <w:rsid w:val="000A1C6D"/>
    <w:rsid w:val="000B7128"/>
    <w:rsid w:val="000B75A5"/>
    <w:rsid w:val="000C1F1D"/>
    <w:rsid w:val="000D136A"/>
    <w:rsid w:val="000D3FDC"/>
    <w:rsid w:val="000D4CC8"/>
    <w:rsid w:val="000E72C3"/>
    <w:rsid w:val="000F6B6F"/>
    <w:rsid w:val="00100410"/>
    <w:rsid w:val="0010627F"/>
    <w:rsid w:val="0011093E"/>
    <w:rsid w:val="00111523"/>
    <w:rsid w:val="001353DE"/>
    <w:rsid w:val="00146E61"/>
    <w:rsid w:val="0015232C"/>
    <w:rsid w:val="0015699D"/>
    <w:rsid w:val="001678F0"/>
    <w:rsid w:val="00170EC0"/>
    <w:rsid w:val="00170FF1"/>
    <w:rsid w:val="001776EA"/>
    <w:rsid w:val="00180878"/>
    <w:rsid w:val="00190E4A"/>
    <w:rsid w:val="001965B7"/>
    <w:rsid w:val="00197A83"/>
    <w:rsid w:val="001C11FB"/>
    <w:rsid w:val="001C3660"/>
    <w:rsid w:val="001E0C2C"/>
    <w:rsid w:val="001E5DE6"/>
    <w:rsid w:val="0020116D"/>
    <w:rsid w:val="002060F8"/>
    <w:rsid w:val="00212993"/>
    <w:rsid w:val="00214D19"/>
    <w:rsid w:val="0022336B"/>
    <w:rsid w:val="00231E34"/>
    <w:rsid w:val="00243250"/>
    <w:rsid w:val="00261E90"/>
    <w:rsid w:val="00263A3A"/>
    <w:rsid w:val="00267FD9"/>
    <w:rsid w:val="00273E67"/>
    <w:rsid w:val="00276AC0"/>
    <w:rsid w:val="002B1A42"/>
    <w:rsid w:val="002B2F4D"/>
    <w:rsid w:val="002D5402"/>
    <w:rsid w:val="002F086D"/>
    <w:rsid w:val="002F217B"/>
    <w:rsid w:val="002F2F36"/>
    <w:rsid w:val="003011D6"/>
    <w:rsid w:val="00311CBC"/>
    <w:rsid w:val="00313EA3"/>
    <w:rsid w:val="00322A5B"/>
    <w:rsid w:val="003460C6"/>
    <w:rsid w:val="00347966"/>
    <w:rsid w:val="00350BA5"/>
    <w:rsid w:val="00366202"/>
    <w:rsid w:val="003745F6"/>
    <w:rsid w:val="003859DB"/>
    <w:rsid w:val="003A46A7"/>
    <w:rsid w:val="003A60BF"/>
    <w:rsid w:val="003B68F7"/>
    <w:rsid w:val="003C3B53"/>
    <w:rsid w:val="003E51FE"/>
    <w:rsid w:val="003F1A9E"/>
    <w:rsid w:val="00403DB6"/>
    <w:rsid w:val="004050F2"/>
    <w:rsid w:val="00410077"/>
    <w:rsid w:val="00413586"/>
    <w:rsid w:val="0041580F"/>
    <w:rsid w:val="00416DC7"/>
    <w:rsid w:val="0042006B"/>
    <w:rsid w:val="0042079C"/>
    <w:rsid w:val="00426B72"/>
    <w:rsid w:val="00472F15"/>
    <w:rsid w:val="0047640A"/>
    <w:rsid w:val="00496234"/>
    <w:rsid w:val="004C4B32"/>
    <w:rsid w:val="004C77D9"/>
    <w:rsid w:val="004D208B"/>
    <w:rsid w:val="004E3F28"/>
    <w:rsid w:val="004E58D0"/>
    <w:rsid w:val="004F17AC"/>
    <w:rsid w:val="004F5F29"/>
    <w:rsid w:val="005148BB"/>
    <w:rsid w:val="00514DA3"/>
    <w:rsid w:val="00517D21"/>
    <w:rsid w:val="0053385B"/>
    <w:rsid w:val="00540FB8"/>
    <w:rsid w:val="0054108E"/>
    <w:rsid w:val="00574FCA"/>
    <w:rsid w:val="00583FFA"/>
    <w:rsid w:val="00584BA1"/>
    <w:rsid w:val="005961D8"/>
    <w:rsid w:val="0059625F"/>
    <w:rsid w:val="005A09DF"/>
    <w:rsid w:val="005A495D"/>
    <w:rsid w:val="005B236C"/>
    <w:rsid w:val="005B3B3D"/>
    <w:rsid w:val="005B7A5E"/>
    <w:rsid w:val="005C4060"/>
    <w:rsid w:val="005C53F2"/>
    <w:rsid w:val="005E395E"/>
    <w:rsid w:val="005F5340"/>
    <w:rsid w:val="00601EC3"/>
    <w:rsid w:val="00603EF9"/>
    <w:rsid w:val="006045FF"/>
    <w:rsid w:val="00606ACC"/>
    <w:rsid w:val="0060765F"/>
    <w:rsid w:val="00612140"/>
    <w:rsid w:val="00637949"/>
    <w:rsid w:val="00641881"/>
    <w:rsid w:val="00666ED5"/>
    <w:rsid w:val="00673D1F"/>
    <w:rsid w:val="00675FBB"/>
    <w:rsid w:val="006803F6"/>
    <w:rsid w:val="0068185F"/>
    <w:rsid w:val="006832E0"/>
    <w:rsid w:val="00690309"/>
    <w:rsid w:val="006A072D"/>
    <w:rsid w:val="006A475B"/>
    <w:rsid w:val="006B2A20"/>
    <w:rsid w:val="006B6763"/>
    <w:rsid w:val="006B6ADC"/>
    <w:rsid w:val="006B7C33"/>
    <w:rsid w:val="006C0E90"/>
    <w:rsid w:val="006E2825"/>
    <w:rsid w:val="006E6FB9"/>
    <w:rsid w:val="006F18B4"/>
    <w:rsid w:val="006F37DB"/>
    <w:rsid w:val="00717424"/>
    <w:rsid w:val="0072408C"/>
    <w:rsid w:val="0073067C"/>
    <w:rsid w:val="00733D22"/>
    <w:rsid w:val="007445F8"/>
    <w:rsid w:val="0075791B"/>
    <w:rsid w:val="00760DCD"/>
    <w:rsid w:val="007623B4"/>
    <w:rsid w:val="00762CBC"/>
    <w:rsid w:val="00763C31"/>
    <w:rsid w:val="00764967"/>
    <w:rsid w:val="00770B90"/>
    <w:rsid w:val="00774F13"/>
    <w:rsid w:val="00774FAB"/>
    <w:rsid w:val="007759EA"/>
    <w:rsid w:val="0077729B"/>
    <w:rsid w:val="00785D04"/>
    <w:rsid w:val="00786B17"/>
    <w:rsid w:val="00793C82"/>
    <w:rsid w:val="007A6111"/>
    <w:rsid w:val="007C41C4"/>
    <w:rsid w:val="007C47BD"/>
    <w:rsid w:val="007C58B1"/>
    <w:rsid w:val="007E38D6"/>
    <w:rsid w:val="007E4E07"/>
    <w:rsid w:val="007E5056"/>
    <w:rsid w:val="007F1E79"/>
    <w:rsid w:val="007F3512"/>
    <w:rsid w:val="0080119A"/>
    <w:rsid w:val="0080656C"/>
    <w:rsid w:val="00812409"/>
    <w:rsid w:val="00822C4E"/>
    <w:rsid w:val="0082405D"/>
    <w:rsid w:val="00831603"/>
    <w:rsid w:val="008327CA"/>
    <w:rsid w:val="00835410"/>
    <w:rsid w:val="00837121"/>
    <w:rsid w:val="00842E3D"/>
    <w:rsid w:val="008455AB"/>
    <w:rsid w:val="00850657"/>
    <w:rsid w:val="00851D58"/>
    <w:rsid w:val="00873200"/>
    <w:rsid w:val="00876A6D"/>
    <w:rsid w:val="00887606"/>
    <w:rsid w:val="008914CC"/>
    <w:rsid w:val="008A168F"/>
    <w:rsid w:val="008A7E8C"/>
    <w:rsid w:val="008B15EB"/>
    <w:rsid w:val="008B290E"/>
    <w:rsid w:val="008B4D86"/>
    <w:rsid w:val="008C3C2C"/>
    <w:rsid w:val="008C5D3D"/>
    <w:rsid w:val="008C7865"/>
    <w:rsid w:val="008D32FF"/>
    <w:rsid w:val="008D68D3"/>
    <w:rsid w:val="008E0887"/>
    <w:rsid w:val="008E1D34"/>
    <w:rsid w:val="008E2845"/>
    <w:rsid w:val="008E333A"/>
    <w:rsid w:val="008E4A7D"/>
    <w:rsid w:val="008F5CD8"/>
    <w:rsid w:val="00944F69"/>
    <w:rsid w:val="00945327"/>
    <w:rsid w:val="00946675"/>
    <w:rsid w:val="009469D4"/>
    <w:rsid w:val="00950795"/>
    <w:rsid w:val="00951E24"/>
    <w:rsid w:val="009746E1"/>
    <w:rsid w:val="00977055"/>
    <w:rsid w:val="00997D7E"/>
    <w:rsid w:val="009A7BDB"/>
    <w:rsid w:val="009D339A"/>
    <w:rsid w:val="009E19D1"/>
    <w:rsid w:val="009E5FFE"/>
    <w:rsid w:val="009F25A7"/>
    <w:rsid w:val="009F2843"/>
    <w:rsid w:val="009F512A"/>
    <w:rsid w:val="00A007C1"/>
    <w:rsid w:val="00A101A0"/>
    <w:rsid w:val="00A13D8C"/>
    <w:rsid w:val="00A21B20"/>
    <w:rsid w:val="00A303C6"/>
    <w:rsid w:val="00A3756A"/>
    <w:rsid w:val="00A37DCD"/>
    <w:rsid w:val="00A41BE9"/>
    <w:rsid w:val="00A43466"/>
    <w:rsid w:val="00A465FE"/>
    <w:rsid w:val="00A51EFB"/>
    <w:rsid w:val="00A526DA"/>
    <w:rsid w:val="00A53179"/>
    <w:rsid w:val="00A57097"/>
    <w:rsid w:val="00A67473"/>
    <w:rsid w:val="00A72D1E"/>
    <w:rsid w:val="00A75212"/>
    <w:rsid w:val="00A80C22"/>
    <w:rsid w:val="00AB0FEA"/>
    <w:rsid w:val="00AB2E87"/>
    <w:rsid w:val="00AB3BDB"/>
    <w:rsid w:val="00AB4D58"/>
    <w:rsid w:val="00AC29C2"/>
    <w:rsid w:val="00AD373F"/>
    <w:rsid w:val="00AD3CB6"/>
    <w:rsid w:val="00AD46A9"/>
    <w:rsid w:val="00AD5341"/>
    <w:rsid w:val="00B0026E"/>
    <w:rsid w:val="00B14748"/>
    <w:rsid w:val="00B2102B"/>
    <w:rsid w:val="00B226D1"/>
    <w:rsid w:val="00B33FF1"/>
    <w:rsid w:val="00B361D6"/>
    <w:rsid w:val="00B61090"/>
    <w:rsid w:val="00BA4C03"/>
    <w:rsid w:val="00BA5D45"/>
    <w:rsid w:val="00BC47BE"/>
    <w:rsid w:val="00BC6695"/>
    <w:rsid w:val="00BD601D"/>
    <w:rsid w:val="00BE247E"/>
    <w:rsid w:val="00C04A22"/>
    <w:rsid w:val="00C14A04"/>
    <w:rsid w:val="00C15C3F"/>
    <w:rsid w:val="00C30611"/>
    <w:rsid w:val="00C30F18"/>
    <w:rsid w:val="00C35390"/>
    <w:rsid w:val="00C54280"/>
    <w:rsid w:val="00C64509"/>
    <w:rsid w:val="00C70B24"/>
    <w:rsid w:val="00C7132D"/>
    <w:rsid w:val="00C81727"/>
    <w:rsid w:val="00C828A1"/>
    <w:rsid w:val="00C94209"/>
    <w:rsid w:val="00CA4ADC"/>
    <w:rsid w:val="00CA658C"/>
    <w:rsid w:val="00CB1BFC"/>
    <w:rsid w:val="00CB2A9E"/>
    <w:rsid w:val="00CB5B5F"/>
    <w:rsid w:val="00CB7562"/>
    <w:rsid w:val="00CB7B6F"/>
    <w:rsid w:val="00CC11FA"/>
    <w:rsid w:val="00CC3598"/>
    <w:rsid w:val="00CC5600"/>
    <w:rsid w:val="00CD39CF"/>
    <w:rsid w:val="00CE4045"/>
    <w:rsid w:val="00CF7407"/>
    <w:rsid w:val="00D00BDF"/>
    <w:rsid w:val="00D065EB"/>
    <w:rsid w:val="00D11E91"/>
    <w:rsid w:val="00D21823"/>
    <w:rsid w:val="00D26574"/>
    <w:rsid w:val="00D45995"/>
    <w:rsid w:val="00D57845"/>
    <w:rsid w:val="00D727AD"/>
    <w:rsid w:val="00D7387E"/>
    <w:rsid w:val="00D76C84"/>
    <w:rsid w:val="00D76C99"/>
    <w:rsid w:val="00D825AA"/>
    <w:rsid w:val="00D913AF"/>
    <w:rsid w:val="00DA1FC1"/>
    <w:rsid w:val="00DA783F"/>
    <w:rsid w:val="00DD3198"/>
    <w:rsid w:val="00DE0E36"/>
    <w:rsid w:val="00E07794"/>
    <w:rsid w:val="00E10F60"/>
    <w:rsid w:val="00E31756"/>
    <w:rsid w:val="00E339F5"/>
    <w:rsid w:val="00E44B52"/>
    <w:rsid w:val="00E44D2F"/>
    <w:rsid w:val="00E51435"/>
    <w:rsid w:val="00E54971"/>
    <w:rsid w:val="00E55D38"/>
    <w:rsid w:val="00E56DFC"/>
    <w:rsid w:val="00E63752"/>
    <w:rsid w:val="00E765EA"/>
    <w:rsid w:val="00E7698F"/>
    <w:rsid w:val="00E76F02"/>
    <w:rsid w:val="00E873E0"/>
    <w:rsid w:val="00EA41D3"/>
    <w:rsid w:val="00EB5B9B"/>
    <w:rsid w:val="00EC6740"/>
    <w:rsid w:val="00ED38B0"/>
    <w:rsid w:val="00EE6E91"/>
    <w:rsid w:val="00EF52B4"/>
    <w:rsid w:val="00F130C7"/>
    <w:rsid w:val="00F15284"/>
    <w:rsid w:val="00F25385"/>
    <w:rsid w:val="00F34D33"/>
    <w:rsid w:val="00F34DBF"/>
    <w:rsid w:val="00F50ACA"/>
    <w:rsid w:val="00F62923"/>
    <w:rsid w:val="00F67610"/>
    <w:rsid w:val="00F75EC1"/>
    <w:rsid w:val="00F769AC"/>
    <w:rsid w:val="00F81B53"/>
    <w:rsid w:val="00F81B7F"/>
    <w:rsid w:val="00F87D68"/>
    <w:rsid w:val="00F922DF"/>
    <w:rsid w:val="00F96F07"/>
    <w:rsid w:val="00F97414"/>
    <w:rsid w:val="00FA2210"/>
    <w:rsid w:val="00FA5B05"/>
    <w:rsid w:val="00FB1657"/>
    <w:rsid w:val="00FB72EE"/>
    <w:rsid w:val="00FD64A4"/>
    <w:rsid w:val="00FD7E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5:docId w15:val="{783B64A1-7110-4982-A7BF-48A9BD08F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68F7"/>
    <w:pPr>
      <w:spacing w:after="200" w:line="276" w:lineRule="auto"/>
    </w:pPr>
    <w:rPr>
      <w:sz w:val="22"/>
      <w:szCs w:val="22"/>
      <w:lang w:eastAsia="en-US"/>
    </w:rPr>
  </w:style>
  <w:style w:type="paragraph" w:styleId="Ttulo1">
    <w:name w:val="heading 1"/>
    <w:basedOn w:val="Normal"/>
    <w:next w:val="Normal"/>
    <w:link w:val="Ttulo1Char"/>
    <w:autoRedefine/>
    <w:uiPriority w:val="99"/>
    <w:qFormat/>
    <w:rsid w:val="007F1E79"/>
    <w:pPr>
      <w:keepNext/>
      <w:keepLines/>
      <w:spacing w:before="480" w:after="0" w:line="360" w:lineRule="auto"/>
      <w:ind w:firstLine="60"/>
      <w:outlineLvl w:val="0"/>
      <w:pPrChange w:id="0" w:author="Adam" w:date="2016-11-29T12:06:00Z">
        <w:pPr>
          <w:keepNext/>
          <w:keepLines/>
          <w:spacing w:before="480" w:line="360" w:lineRule="auto"/>
          <w:jc w:val="both"/>
          <w:outlineLvl w:val="0"/>
        </w:pPr>
      </w:pPrChange>
    </w:pPr>
    <w:rPr>
      <w:rFonts w:ascii="Arial" w:eastAsia="Times New Roman" w:hAnsi="Arial" w:cs="Arial"/>
      <w:b/>
      <w:bCs/>
      <w:color w:val="000000"/>
      <w:sz w:val="24"/>
      <w:szCs w:val="24"/>
      <w:lang w:eastAsia="pt-BR"/>
      <w:rPrChange w:id="0" w:author="Adam" w:date="2016-11-29T12:06:00Z">
        <w:rPr>
          <w:rFonts w:ascii="Arial" w:hAnsi="Arial" w:cs="Arial"/>
          <w:b/>
          <w:bCs/>
          <w:color w:val="000000"/>
          <w:sz w:val="24"/>
          <w:szCs w:val="24"/>
          <w:lang w:val="pt-BR" w:eastAsia="pt-BR" w:bidi="ar-SA"/>
        </w:rPr>
      </w:rPrChange>
    </w:rPr>
  </w:style>
  <w:style w:type="paragraph" w:styleId="Ttulo2">
    <w:name w:val="heading 2"/>
    <w:basedOn w:val="Normal"/>
    <w:next w:val="Normal"/>
    <w:link w:val="Ttulo2Char"/>
    <w:autoRedefine/>
    <w:uiPriority w:val="99"/>
    <w:qFormat/>
    <w:rsid w:val="00F50ACA"/>
    <w:pPr>
      <w:keepNext/>
      <w:keepLines/>
      <w:spacing w:before="40" w:after="0" w:line="360" w:lineRule="auto"/>
      <w:ind w:left="705"/>
      <w:jc w:val="both"/>
      <w:outlineLvl w:val="1"/>
      <w:pPrChange w:id="1" w:author="Adam" w:date="2016-11-29T12:35:00Z">
        <w:pPr>
          <w:keepNext/>
          <w:keepLines/>
          <w:numPr>
            <w:ilvl w:val="1"/>
            <w:numId w:val="2"/>
          </w:numPr>
          <w:spacing w:before="40" w:line="360" w:lineRule="auto"/>
          <w:ind w:left="705" w:hanging="705"/>
          <w:jc w:val="both"/>
          <w:outlineLvl w:val="1"/>
        </w:pPr>
      </w:pPrChange>
    </w:pPr>
    <w:rPr>
      <w:rFonts w:ascii="Arial" w:eastAsia="Times New Roman" w:hAnsi="Arial" w:cs="Arial"/>
      <w:sz w:val="24"/>
      <w:szCs w:val="24"/>
      <w:lang w:eastAsia="pt-BR"/>
      <w:rPrChange w:id="1" w:author="Adam" w:date="2016-11-29T12:35:00Z">
        <w:rPr>
          <w:rFonts w:ascii="Arial" w:hAnsi="Arial" w:cs="Arial"/>
          <w:sz w:val="24"/>
          <w:szCs w:val="24"/>
          <w:lang w:val="pt-BR" w:eastAsia="pt-BR" w:bidi="ar-SA"/>
        </w:rPr>
      </w:rPrChange>
    </w:rPr>
  </w:style>
  <w:style w:type="paragraph" w:styleId="Ttulo3">
    <w:name w:val="heading 3"/>
    <w:basedOn w:val="Normal"/>
    <w:next w:val="Normal"/>
    <w:link w:val="Ttulo3Char"/>
    <w:autoRedefine/>
    <w:uiPriority w:val="99"/>
    <w:qFormat/>
    <w:rsid w:val="00190E4A"/>
    <w:pPr>
      <w:keepNext/>
      <w:keepLines/>
      <w:spacing w:before="40" w:after="0" w:line="360" w:lineRule="auto"/>
      <w:jc w:val="both"/>
      <w:outlineLvl w:val="2"/>
      <w:pPrChange w:id="2" w:author="Adam" w:date="2016-11-29T12:27:00Z">
        <w:pPr>
          <w:keepNext/>
          <w:keepLines/>
          <w:spacing w:before="40" w:line="360" w:lineRule="auto"/>
          <w:jc w:val="both"/>
          <w:outlineLvl w:val="2"/>
        </w:pPr>
      </w:pPrChange>
    </w:pPr>
    <w:rPr>
      <w:rFonts w:ascii="Arial" w:eastAsia="Times New Roman" w:hAnsi="Arial" w:cs="Arial"/>
      <w:sz w:val="24"/>
      <w:szCs w:val="24"/>
      <w:lang w:eastAsia="pt-BR"/>
      <w:rPrChange w:id="2" w:author="Adam" w:date="2016-11-29T12:27:00Z">
        <w:rPr>
          <w:rFonts w:ascii="Arial" w:hAnsi="Arial" w:cs="Arial"/>
          <w:sz w:val="24"/>
          <w:szCs w:val="24"/>
          <w:lang w:val="pt-BR" w:eastAsia="pt-BR" w:bidi="ar-SA"/>
        </w:rPr>
      </w:rPrChange>
    </w:rPr>
  </w:style>
  <w:style w:type="paragraph" w:styleId="Ttulo4">
    <w:name w:val="heading 4"/>
    <w:basedOn w:val="Ttulo3"/>
    <w:next w:val="Normal"/>
    <w:link w:val="Ttulo4Char"/>
    <w:unhideWhenUsed/>
    <w:qFormat/>
    <w:locked/>
    <w:rsid w:val="0015699D"/>
    <w:pPr>
      <w:outlineLvl w:val="3"/>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9"/>
    <w:locked/>
    <w:rsid w:val="007F1E79"/>
    <w:rPr>
      <w:rFonts w:ascii="Arial" w:eastAsia="Times New Roman" w:hAnsi="Arial" w:cs="Arial"/>
      <w:b/>
      <w:bCs/>
      <w:color w:val="000000"/>
      <w:sz w:val="24"/>
      <w:szCs w:val="24"/>
    </w:rPr>
  </w:style>
  <w:style w:type="character" w:customStyle="1" w:styleId="Ttulo2Char">
    <w:name w:val="Título 2 Char"/>
    <w:link w:val="Ttulo2"/>
    <w:uiPriority w:val="99"/>
    <w:locked/>
    <w:rsid w:val="00F50ACA"/>
    <w:rPr>
      <w:rFonts w:ascii="Arial" w:eastAsia="Times New Roman" w:hAnsi="Arial" w:cs="Arial"/>
      <w:sz w:val="24"/>
      <w:szCs w:val="24"/>
    </w:rPr>
  </w:style>
  <w:style w:type="character" w:customStyle="1" w:styleId="Ttulo3Char">
    <w:name w:val="Título 3 Char"/>
    <w:link w:val="Ttulo3"/>
    <w:uiPriority w:val="99"/>
    <w:locked/>
    <w:rsid w:val="00190E4A"/>
    <w:rPr>
      <w:rFonts w:ascii="Arial" w:eastAsia="Times New Roman" w:hAnsi="Arial" w:cs="Arial"/>
      <w:sz w:val="24"/>
      <w:szCs w:val="24"/>
    </w:rPr>
  </w:style>
  <w:style w:type="paragraph" w:styleId="PargrafodaLista">
    <w:name w:val="List Paragraph"/>
    <w:basedOn w:val="Normal"/>
    <w:uiPriority w:val="99"/>
    <w:qFormat/>
    <w:rsid w:val="003B68F7"/>
    <w:pPr>
      <w:ind w:left="720"/>
      <w:contextualSpacing/>
    </w:pPr>
  </w:style>
  <w:style w:type="paragraph" w:styleId="Cabealho">
    <w:name w:val="header"/>
    <w:basedOn w:val="Normal"/>
    <w:link w:val="CabealhoChar"/>
    <w:uiPriority w:val="99"/>
    <w:rsid w:val="003B68F7"/>
    <w:pPr>
      <w:tabs>
        <w:tab w:val="center" w:pos="4252"/>
        <w:tab w:val="right" w:pos="8504"/>
      </w:tabs>
      <w:spacing w:after="0" w:line="240" w:lineRule="auto"/>
    </w:pPr>
  </w:style>
  <w:style w:type="character" w:customStyle="1" w:styleId="CabealhoChar">
    <w:name w:val="Cabeçalho Char"/>
    <w:link w:val="Cabealho"/>
    <w:uiPriority w:val="99"/>
    <w:locked/>
    <w:rsid w:val="003B68F7"/>
    <w:rPr>
      <w:rFonts w:ascii="Calibri" w:hAnsi="Calibri" w:cs="Times New Roman"/>
    </w:rPr>
  </w:style>
  <w:style w:type="paragraph" w:styleId="Sumrio2">
    <w:name w:val="toc 2"/>
    <w:basedOn w:val="Normal"/>
    <w:next w:val="Normal"/>
    <w:autoRedefine/>
    <w:uiPriority w:val="39"/>
    <w:rsid w:val="006B2A20"/>
    <w:pPr>
      <w:spacing w:after="100" w:line="259" w:lineRule="auto"/>
      <w:ind w:left="220"/>
    </w:pPr>
    <w:rPr>
      <w:rFonts w:ascii="Arial" w:eastAsia="Times New Roman" w:hAnsi="Arial"/>
      <w:sz w:val="20"/>
      <w:lang w:eastAsia="pt-BR"/>
    </w:rPr>
  </w:style>
  <w:style w:type="paragraph" w:styleId="Sumrio1">
    <w:name w:val="toc 1"/>
    <w:aliases w:val="Sumário"/>
    <w:basedOn w:val="Normal"/>
    <w:next w:val="Normal"/>
    <w:autoRedefine/>
    <w:uiPriority w:val="39"/>
    <w:rsid w:val="0015699D"/>
    <w:pPr>
      <w:tabs>
        <w:tab w:val="left" w:pos="440"/>
        <w:tab w:val="right" w:leader="dot" w:pos="9062"/>
      </w:tabs>
      <w:spacing w:after="100" w:line="259" w:lineRule="auto"/>
      <w:pPrChange w:id="3" w:author="Adam" w:date="2016-11-29T12:00:00Z">
        <w:pPr>
          <w:spacing w:after="100" w:line="259" w:lineRule="auto"/>
        </w:pPr>
      </w:pPrChange>
    </w:pPr>
    <w:rPr>
      <w:rFonts w:ascii="Arial" w:eastAsia="Times New Roman" w:hAnsi="Arial"/>
      <w:sz w:val="20"/>
      <w:lang w:eastAsia="pt-BR"/>
      <w:rPrChange w:id="3" w:author="Adam" w:date="2016-11-29T12:00:00Z">
        <w:rPr>
          <w:rFonts w:ascii="Arial" w:hAnsi="Arial"/>
          <w:szCs w:val="22"/>
          <w:lang w:val="pt-BR" w:eastAsia="pt-BR" w:bidi="ar-SA"/>
        </w:rPr>
      </w:rPrChange>
    </w:rPr>
  </w:style>
  <w:style w:type="paragraph" w:styleId="Sumrio3">
    <w:name w:val="toc 3"/>
    <w:basedOn w:val="Normal"/>
    <w:next w:val="Normal"/>
    <w:autoRedefine/>
    <w:uiPriority w:val="39"/>
    <w:rsid w:val="006B2A20"/>
    <w:pPr>
      <w:spacing w:after="100" w:line="259" w:lineRule="auto"/>
      <w:ind w:left="440"/>
    </w:pPr>
    <w:rPr>
      <w:rFonts w:ascii="Arial" w:eastAsia="Times New Roman" w:hAnsi="Arial"/>
      <w:sz w:val="20"/>
      <w:lang w:eastAsia="pt-BR"/>
    </w:rPr>
  </w:style>
  <w:style w:type="character" w:styleId="Hyperlink">
    <w:name w:val="Hyperlink"/>
    <w:uiPriority w:val="99"/>
    <w:rsid w:val="003B68F7"/>
    <w:rPr>
      <w:rFonts w:cs="Times New Roman"/>
      <w:color w:val="0000FF"/>
      <w:u w:val="single"/>
    </w:rPr>
  </w:style>
  <w:style w:type="paragraph" w:styleId="Rodap">
    <w:name w:val="footer"/>
    <w:basedOn w:val="Normal"/>
    <w:link w:val="RodapChar"/>
    <w:uiPriority w:val="99"/>
    <w:semiHidden/>
    <w:rsid w:val="003B68F7"/>
    <w:pPr>
      <w:tabs>
        <w:tab w:val="center" w:pos="4252"/>
        <w:tab w:val="right" w:pos="8504"/>
      </w:tabs>
      <w:spacing w:after="0" w:line="240" w:lineRule="auto"/>
    </w:pPr>
  </w:style>
  <w:style w:type="character" w:customStyle="1" w:styleId="RodapChar">
    <w:name w:val="Rodapé Char"/>
    <w:link w:val="Rodap"/>
    <w:uiPriority w:val="99"/>
    <w:semiHidden/>
    <w:locked/>
    <w:rsid w:val="003B68F7"/>
    <w:rPr>
      <w:rFonts w:ascii="Calibri" w:hAnsi="Calibri" w:cs="Times New Roman"/>
    </w:rPr>
  </w:style>
  <w:style w:type="paragraph" w:styleId="Textodebalo">
    <w:name w:val="Balloon Text"/>
    <w:basedOn w:val="Normal"/>
    <w:link w:val="TextodebaloChar"/>
    <w:uiPriority w:val="99"/>
    <w:semiHidden/>
    <w:rsid w:val="003B68F7"/>
    <w:pPr>
      <w:spacing w:after="0" w:line="240" w:lineRule="auto"/>
    </w:pPr>
    <w:rPr>
      <w:rFonts w:ascii="Tahoma" w:hAnsi="Tahoma" w:cs="Tahoma"/>
      <w:sz w:val="16"/>
      <w:szCs w:val="16"/>
    </w:rPr>
  </w:style>
  <w:style w:type="character" w:customStyle="1" w:styleId="TextodebaloChar">
    <w:name w:val="Texto de balão Char"/>
    <w:link w:val="Textodebalo"/>
    <w:uiPriority w:val="99"/>
    <w:semiHidden/>
    <w:locked/>
    <w:rsid w:val="003B68F7"/>
    <w:rPr>
      <w:rFonts w:ascii="Tahoma" w:hAnsi="Tahoma" w:cs="Tahoma"/>
      <w:sz w:val="16"/>
      <w:szCs w:val="16"/>
    </w:rPr>
  </w:style>
  <w:style w:type="character" w:customStyle="1" w:styleId="apple-converted-space">
    <w:name w:val="apple-converted-space"/>
    <w:uiPriority w:val="99"/>
    <w:rsid w:val="0075791B"/>
    <w:rPr>
      <w:rFonts w:ascii="Times New Roman" w:hAnsi="Times New Roman"/>
    </w:rPr>
  </w:style>
  <w:style w:type="character" w:styleId="nfase">
    <w:name w:val="Emphasis"/>
    <w:uiPriority w:val="99"/>
    <w:qFormat/>
    <w:rsid w:val="00EE6E91"/>
    <w:rPr>
      <w:rFonts w:cs="Times New Roman"/>
      <w:b/>
      <w:bCs/>
    </w:rPr>
  </w:style>
  <w:style w:type="character" w:customStyle="1" w:styleId="st1">
    <w:name w:val="st1"/>
    <w:uiPriority w:val="99"/>
    <w:rsid w:val="00EE6E91"/>
    <w:rPr>
      <w:rFonts w:cs="Times New Roman"/>
    </w:rPr>
  </w:style>
  <w:style w:type="paragraph" w:styleId="SemEspaamento">
    <w:name w:val="No Spacing"/>
    <w:uiPriority w:val="99"/>
    <w:qFormat/>
    <w:rsid w:val="000D4CC8"/>
    <w:rPr>
      <w:sz w:val="22"/>
      <w:szCs w:val="22"/>
      <w:lang w:eastAsia="en-US"/>
    </w:rPr>
  </w:style>
  <w:style w:type="character" w:styleId="HiperlinkVisitado">
    <w:name w:val="FollowedHyperlink"/>
    <w:uiPriority w:val="99"/>
    <w:semiHidden/>
    <w:rsid w:val="000A0334"/>
    <w:rPr>
      <w:rFonts w:cs="Times New Roman"/>
      <w:color w:val="800080"/>
      <w:u w:val="single"/>
    </w:rPr>
  </w:style>
  <w:style w:type="paragraph" w:styleId="NormalWeb">
    <w:name w:val="Normal (Web)"/>
    <w:basedOn w:val="Normal"/>
    <w:uiPriority w:val="99"/>
    <w:semiHidden/>
    <w:rsid w:val="00D7387E"/>
    <w:pPr>
      <w:spacing w:before="100" w:beforeAutospacing="1" w:after="100" w:afterAutospacing="1" w:line="240" w:lineRule="auto"/>
    </w:pPr>
    <w:rPr>
      <w:rFonts w:ascii="Times New Roman" w:eastAsia="Times New Roman" w:hAnsi="Times New Roman"/>
      <w:sz w:val="24"/>
      <w:szCs w:val="24"/>
      <w:lang w:eastAsia="pt-BR"/>
    </w:rPr>
  </w:style>
  <w:style w:type="paragraph" w:styleId="Legenda">
    <w:name w:val="caption"/>
    <w:basedOn w:val="Normal"/>
    <w:next w:val="Normal"/>
    <w:autoRedefine/>
    <w:uiPriority w:val="35"/>
    <w:unhideWhenUsed/>
    <w:qFormat/>
    <w:locked/>
    <w:rsid w:val="00190E4A"/>
    <w:pPr>
      <w:spacing w:line="240" w:lineRule="auto"/>
      <w:contextualSpacing/>
      <w:jc w:val="center"/>
      <w:pPrChange w:id="4" w:author="Adam" w:date="2016-11-29T12:31:00Z">
        <w:pPr>
          <w:spacing w:after="200"/>
        </w:pPr>
      </w:pPrChange>
    </w:pPr>
    <w:rPr>
      <w:rFonts w:ascii="Arial" w:hAnsi="Arial" w:cs="Arial"/>
      <w:sz w:val="20"/>
      <w:szCs w:val="20"/>
      <w:rPrChange w:id="4" w:author="Adam" w:date="2016-11-29T12:31:00Z">
        <w:rPr>
          <w:rFonts w:ascii="Arial" w:eastAsiaTheme="minorHAnsi" w:hAnsi="Arial" w:cstheme="minorBidi"/>
          <w:i/>
          <w:iCs/>
          <w:color w:val="1F497D" w:themeColor="text2"/>
          <w:sz w:val="24"/>
          <w:szCs w:val="18"/>
          <w:lang w:val="pt-BR" w:eastAsia="en-US" w:bidi="ar-SA"/>
        </w:rPr>
      </w:rPrChange>
    </w:rPr>
  </w:style>
  <w:style w:type="table" w:styleId="Tabelacomgrade">
    <w:name w:val="Table Grid"/>
    <w:basedOn w:val="Tabelanormal"/>
    <w:locked/>
    <w:rsid w:val="00C7132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TextodoEspaoReservado">
    <w:name w:val="Placeholder Text"/>
    <w:basedOn w:val="Fontepargpadro"/>
    <w:uiPriority w:val="99"/>
    <w:semiHidden/>
    <w:rsid w:val="00C7132D"/>
    <w:rPr>
      <w:color w:val="808080"/>
    </w:rPr>
  </w:style>
  <w:style w:type="paragraph" w:styleId="Reviso">
    <w:name w:val="Revision"/>
    <w:hidden/>
    <w:uiPriority w:val="99"/>
    <w:semiHidden/>
    <w:rsid w:val="00887606"/>
    <w:rPr>
      <w:sz w:val="22"/>
      <w:szCs w:val="22"/>
      <w:lang w:eastAsia="en-US"/>
    </w:rPr>
  </w:style>
  <w:style w:type="paragraph" w:styleId="ndicedeilustraes">
    <w:name w:val="table of figures"/>
    <w:basedOn w:val="Normal"/>
    <w:next w:val="Normal"/>
    <w:uiPriority w:val="99"/>
    <w:unhideWhenUsed/>
    <w:rsid w:val="007C58B1"/>
    <w:pPr>
      <w:spacing w:after="0"/>
    </w:pPr>
  </w:style>
  <w:style w:type="character" w:styleId="TtulodoLivro">
    <w:name w:val="Book Title"/>
    <w:basedOn w:val="Fontepargpadro"/>
    <w:uiPriority w:val="33"/>
    <w:qFormat/>
    <w:rsid w:val="00C30F18"/>
    <w:rPr>
      <w:b/>
      <w:bCs/>
      <w:i/>
      <w:iCs/>
      <w:spacing w:val="5"/>
    </w:rPr>
  </w:style>
  <w:style w:type="character" w:styleId="Forte">
    <w:name w:val="Strong"/>
    <w:basedOn w:val="Fontepargpadro"/>
    <w:uiPriority w:val="22"/>
    <w:qFormat/>
    <w:locked/>
    <w:rsid w:val="00D21823"/>
    <w:rPr>
      <w:b/>
      <w:bCs/>
    </w:rPr>
  </w:style>
  <w:style w:type="paragraph" w:styleId="CabealhodoSumrio">
    <w:name w:val="TOC Heading"/>
    <w:basedOn w:val="Ttulo1"/>
    <w:next w:val="Normal"/>
    <w:uiPriority w:val="39"/>
    <w:unhideWhenUsed/>
    <w:qFormat/>
    <w:rsid w:val="006B2A20"/>
    <w:pPr>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Sumrio4">
    <w:name w:val="toc 4"/>
    <w:basedOn w:val="Normal"/>
    <w:next w:val="Normal"/>
    <w:autoRedefine/>
    <w:locked/>
    <w:rsid w:val="006B2A20"/>
    <w:pPr>
      <w:spacing w:after="100"/>
      <w:ind w:left="660"/>
    </w:pPr>
    <w:rPr>
      <w:rFonts w:ascii="Arial" w:hAnsi="Arial"/>
      <w:sz w:val="20"/>
    </w:rPr>
  </w:style>
  <w:style w:type="character" w:customStyle="1" w:styleId="Ttulo4Char">
    <w:name w:val="Título 4 Char"/>
    <w:basedOn w:val="Fontepargpadro"/>
    <w:link w:val="Ttulo4"/>
    <w:rsid w:val="0015699D"/>
    <w:rPr>
      <w:rFonts w:ascii="Arial" w:eastAsia="Times New Roman" w:hAnsi="Arial" w:cs="Arial"/>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203632">
      <w:marLeft w:val="0"/>
      <w:marRight w:val="0"/>
      <w:marTop w:val="0"/>
      <w:marBottom w:val="0"/>
      <w:divBdr>
        <w:top w:val="none" w:sz="0" w:space="0" w:color="auto"/>
        <w:left w:val="none" w:sz="0" w:space="0" w:color="auto"/>
        <w:bottom w:val="none" w:sz="0" w:space="0" w:color="auto"/>
        <w:right w:val="none" w:sz="0" w:space="0" w:color="auto"/>
      </w:divBdr>
    </w:div>
    <w:div w:id="395203633">
      <w:marLeft w:val="0"/>
      <w:marRight w:val="0"/>
      <w:marTop w:val="0"/>
      <w:marBottom w:val="0"/>
      <w:divBdr>
        <w:top w:val="none" w:sz="0" w:space="0" w:color="auto"/>
        <w:left w:val="none" w:sz="0" w:space="0" w:color="auto"/>
        <w:bottom w:val="none" w:sz="0" w:space="0" w:color="auto"/>
        <w:right w:val="none" w:sz="0" w:space="0" w:color="auto"/>
      </w:divBdr>
    </w:div>
    <w:div w:id="395203634">
      <w:marLeft w:val="0"/>
      <w:marRight w:val="0"/>
      <w:marTop w:val="0"/>
      <w:marBottom w:val="0"/>
      <w:divBdr>
        <w:top w:val="none" w:sz="0" w:space="0" w:color="auto"/>
        <w:left w:val="none" w:sz="0" w:space="0" w:color="auto"/>
        <w:bottom w:val="none" w:sz="0" w:space="0" w:color="auto"/>
        <w:right w:val="none" w:sz="0" w:space="0" w:color="auto"/>
      </w:divBdr>
    </w:div>
    <w:div w:id="395203635">
      <w:marLeft w:val="0"/>
      <w:marRight w:val="0"/>
      <w:marTop w:val="0"/>
      <w:marBottom w:val="0"/>
      <w:divBdr>
        <w:top w:val="none" w:sz="0" w:space="0" w:color="auto"/>
        <w:left w:val="none" w:sz="0" w:space="0" w:color="auto"/>
        <w:bottom w:val="none" w:sz="0" w:space="0" w:color="auto"/>
        <w:right w:val="none" w:sz="0" w:space="0" w:color="auto"/>
      </w:divBdr>
    </w:div>
    <w:div w:id="39520363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blog.vidadesilicio.com.br/arduino/modulo-ponte-h-l298n-arduino/" TargetMode="External"/><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www.aecweb.com.br/cont/a/os-desafios-do-mercado-da-automacao-residencial_8192" TargetMode="External"/><Relationship Id="rId79" Type="http://schemas.openxmlformats.org/officeDocument/2006/relationships/hyperlink" Target="http://www.embarcados.com.br/arduino-mega-2560/" TargetMode="External"/><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www.sdh.gov.br/assuntos/pessoa-idosa/dados-estatisticos/DadossobreoenvelhecimentonoBrasil.pdf%20" TargetMode="Externa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emf"/><Relationship Id="rId80" Type="http://schemas.openxmlformats.org/officeDocument/2006/relationships/hyperlink" Target="http://www.embarcados.com.br/arduino-mega-2560/" TargetMode="External"/><Relationship Id="rId85" Type="http://schemas.openxmlformats.org/officeDocument/2006/relationships/hyperlink" Target="http://www.sabereletrica.com.br/chave-fim-de-curso"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www.aecweb.com.br/cont/a/os-desafios-do-mercado-da-automacao-residencial_8192" TargetMode="External"/><Relationship Id="rId83" Type="http://schemas.openxmlformats.org/officeDocument/2006/relationships/hyperlink" Target="file:///C:\Users\201220342\Downloads\www.weg.net" TargetMode="External"/><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www.tribunapr.com.br/arquivo/vida-saude/os-obstaculos-enfrentados-pelo-portadores-de-deficiencia-fisica/%3e.%20" TargetMode="External"/><Relationship Id="rId81" Type="http://schemas.openxmlformats.org/officeDocument/2006/relationships/hyperlink" Target="http://www.embarcados.com.br/arduino-mega-2560/" TargetMode="External"/><Relationship Id="rId86" Type="http://schemas.openxmlformats.org/officeDocument/2006/relationships/hyperlink" Target="http://comandoseletricosii.blogspot.com.br/2013/03/aula-3-botoeiras-de-comando.html"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www.ebc.com.br/noticias/2015/08/ibge-62-da-populacao-tem-algum-tipo-de-deficiencia"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hyperlink" Target="http://blog.vidadesilicio.com.br/arduino/basico/grandezas-digitais-e-analogicas-e-pwm/"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A1C4A5-E564-4A4B-ADE8-47EEDB0CE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657</TotalTime>
  <Pages>50</Pages>
  <Words>10454</Words>
  <Characters>56454</Characters>
  <Application>Microsoft Office Word</Application>
  <DocSecurity>0</DocSecurity>
  <Lines>470</Lines>
  <Paragraphs>133</Paragraphs>
  <ScaleCrop>false</ScaleCrop>
  <HeadingPairs>
    <vt:vector size="2" baseType="variant">
      <vt:variant>
        <vt:lpstr>Título</vt:lpstr>
      </vt:variant>
      <vt:variant>
        <vt:i4>1</vt:i4>
      </vt:variant>
    </vt:vector>
  </HeadingPairs>
  <TitlesOfParts>
    <vt:vector size="1" baseType="lpstr">
      <vt:lpstr>FUNDAÇÃO OSWALDO ARANHA</vt:lpstr>
    </vt:vector>
  </TitlesOfParts>
  <Company/>
  <LinksUpToDate>false</LinksUpToDate>
  <CharactersWithSpaces>66775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FUNDAÇÃO OSWALDO ARANHA</dc:title>
  <dc:creator>Vitor</dc:creator>
  <cp:lastModifiedBy>Adam</cp:lastModifiedBy>
  <cp:revision>32</cp:revision>
  <dcterms:created xsi:type="dcterms:W3CDTF">2016-11-21T20:34:00Z</dcterms:created>
  <dcterms:modified xsi:type="dcterms:W3CDTF">2016-11-29T15:13:00Z</dcterms:modified>
</cp:coreProperties>
</file>